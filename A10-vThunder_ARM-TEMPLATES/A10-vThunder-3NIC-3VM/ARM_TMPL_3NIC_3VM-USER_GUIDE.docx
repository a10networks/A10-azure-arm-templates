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08324753"/>
        <w:docPartObj>
          <w:docPartGallery w:val="Cover Pages"/>
          <w:docPartUnique/>
        </w:docPartObj>
      </w:sdtPr>
      <w:sdtContent>
        <w:p w14:paraId="7BB8B294" w14:textId="363E0598" w:rsidR="00BE587F" w:rsidRDefault="00BE587F">
          <w:r>
            <w:rPr>
              <w:noProof/>
            </w:rPr>
            <mc:AlternateContent>
              <mc:Choice Requires="wpg">
                <w:drawing>
                  <wp:anchor distT="0" distB="0" distL="114300" distR="114300" simplePos="0" relativeHeight="251664384" behindDoc="0" locked="0" layoutInCell="1" allowOverlap="1" wp14:anchorId="77A7C17D" wp14:editId="79B6BDA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du="http://schemas.microsoft.com/office/word/2023/wordml/word16du">
                <w:pict>
                  <v:group w14:anchorId="523B01F3" id="Group 149" o:spid="_x0000_s1026" style="position:absolute;margin-left:0;margin-top:0;width:8in;height:95.7pt;z-index:25166438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p>
        <w:p w14:paraId="1A42A714" w14:textId="77777777" w:rsidR="00DF5647" w:rsidRPr="006977A0" w:rsidRDefault="00A74D4F" w:rsidP="006977A0">
          <w:pPr>
            <w:rPr>
              <w:rStyle w:val="normaltextrun"/>
              <w:lang w:val="en-US" w:eastAsia="zh-CN"/>
            </w:rPr>
          </w:pPr>
          <w:r>
            <w:rPr>
              <w:noProof/>
              <w:lang w:eastAsia="en-IN"/>
            </w:rPr>
            <w:drawing>
              <wp:anchor distT="0" distB="0" distL="114300" distR="114300" simplePos="0" relativeHeight="251670528" behindDoc="0" locked="0" layoutInCell="1" allowOverlap="1" wp14:anchorId="23CFB32D" wp14:editId="42FB27B6">
                <wp:simplePos x="0" y="0"/>
                <wp:positionH relativeFrom="margin">
                  <wp:align>center</wp:align>
                </wp:positionH>
                <wp:positionV relativeFrom="paragraph">
                  <wp:posOffset>1446314</wp:posOffset>
                </wp:positionV>
                <wp:extent cx="5250815" cy="2079625"/>
                <wp:effectExtent l="0" t="0" r="6985" b="0"/>
                <wp:wrapThrough wrapText="bothSides">
                  <wp:wrapPolygon edited="0">
                    <wp:start x="1332" y="0"/>
                    <wp:lineTo x="157" y="9695"/>
                    <wp:lineTo x="0" y="11674"/>
                    <wp:lineTo x="0" y="12267"/>
                    <wp:lineTo x="10814" y="12861"/>
                    <wp:lineTo x="10814" y="16027"/>
                    <wp:lineTo x="784" y="16027"/>
                    <wp:lineTo x="0" y="16225"/>
                    <wp:lineTo x="0" y="20578"/>
                    <wp:lineTo x="3291" y="21369"/>
                    <wp:lineTo x="14106" y="21369"/>
                    <wp:lineTo x="21550" y="20776"/>
                    <wp:lineTo x="21550" y="19193"/>
                    <wp:lineTo x="21002" y="16027"/>
                    <wp:lineTo x="10736" y="16027"/>
                    <wp:lineTo x="10736" y="12861"/>
                    <wp:lineTo x="7836" y="9695"/>
                    <wp:lineTo x="7915" y="2968"/>
                    <wp:lineTo x="7601" y="791"/>
                    <wp:lineTo x="7366" y="0"/>
                    <wp:lineTo x="1332"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10-NewLogo-Stacked-RGB.ep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50815" cy="2079625"/>
                        </a:xfrm>
                        <a:prstGeom prst="rect">
                          <a:avLst/>
                        </a:prstGeom>
                      </pic:spPr>
                    </pic:pic>
                  </a:graphicData>
                </a:graphic>
              </wp:anchor>
            </w:drawing>
          </w:r>
          <w:r w:rsidR="001D55C0">
            <w:rPr>
              <w:noProof/>
            </w:rPr>
            <mc:AlternateContent>
              <mc:Choice Requires="wps">
                <w:drawing>
                  <wp:anchor distT="45720" distB="45720" distL="114300" distR="114300" simplePos="0" relativeHeight="251668480" behindDoc="0" locked="0" layoutInCell="1" allowOverlap="1" wp14:anchorId="69C04B94" wp14:editId="352EF086">
                    <wp:simplePos x="0" y="0"/>
                    <wp:positionH relativeFrom="margin">
                      <wp:align>right</wp:align>
                    </wp:positionH>
                    <wp:positionV relativeFrom="paragraph">
                      <wp:posOffset>5974080</wp:posOffset>
                    </wp:positionV>
                    <wp:extent cx="2360930" cy="1404620"/>
                    <wp:effectExtent l="0" t="0" r="0" b="0"/>
                    <wp:wrapThrough wrapText="bothSides">
                      <wp:wrapPolygon edited="0">
                        <wp:start x="539" y="0"/>
                        <wp:lineTo x="539" y="20824"/>
                        <wp:lineTo x="21002" y="20824"/>
                        <wp:lineTo x="21002" y="0"/>
                        <wp:lineTo x="539"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EC81F12" w14:textId="60B78C61" w:rsidR="001D55C0" w:rsidRDefault="002C2B12" w:rsidP="001D55C0">
                                <w:pPr>
                                  <w:jc w:val="right"/>
                                </w:pPr>
                                <w:r>
                                  <w:t>v</w:t>
                                </w:r>
                                <w:r w:rsidR="001D55C0">
                                  <w:t>1.</w:t>
                                </w:r>
                                <w:ins w:id="1" w:author="Pramod Ashok Nimbhore" w:date="2023-03-14T12:28:00Z">
                                  <w:r w:rsidR="004566FD">
                                    <w:t>2.</w:t>
                                  </w:r>
                                </w:ins>
                                <w:r w:rsidR="001D55C0">
                                  <w:t>0</w:t>
                                </w:r>
                              </w:p>
                              <w:p w14:paraId="3A2A1E57" w14:textId="04DACA87" w:rsidR="001D55C0" w:rsidRDefault="00F53E5B" w:rsidP="001D55C0">
                                <w:pPr>
                                  <w:jc w:val="right"/>
                                </w:pPr>
                                <w:r>
                                  <w:t>06</w:t>
                                </w:r>
                                <w:r w:rsidR="001D55C0">
                                  <w:t>-</w:t>
                                </w:r>
                                <w:r>
                                  <w:t>September</w:t>
                                </w:r>
                                <w:r w:rsidR="001D55C0">
                                  <w:t>-2022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9C04B94" id="_x0000_t202" coordsize="21600,21600" o:spt="202" path="m,l,21600r21600,l21600,xe">
                    <v:stroke joinstyle="miter"/>
                    <v:path gradientshapeok="t" o:connecttype="rect"/>
                  </v:shapetype>
                  <v:shape id="Text Box 2" o:spid="_x0000_s1026" type="#_x0000_t202" style="position:absolute;margin-left:134.7pt;margin-top:470.4pt;width:185.9pt;height:110.6pt;z-index:25166848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" filled="f" stroked="f">
                    <v:textbox style="mso-fit-shape-to-text:t">
                      <w:txbxContent>
                        <w:p w14:paraId="3EC81F12" w14:textId="60B78C61" w:rsidR="001D55C0" w:rsidRDefault="002C2B12" w:rsidP="001D55C0">
                          <w:pPr>
                            <w:jc w:val="right"/>
                          </w:pPr>
                          <w:r>
                            <w:t>v</w:t>
                          </w:r>
                          <w:r w:rsidR="001D55C0">
                            <w:t>1.</w:t>
                          </w:r>
                          <w:ins w:id="2" w:author="Pramod Ashok Nimbhore" w:date="2023-03-14T12:28:00Z">
                            <w:r w:rsidR="004566FD">
                              <w:t>2.</w:t>
                            </w:r>
                          </w:ins>
                          <w:r w:rsidR="001D55C0">
                            <w:t>0</w:t>
                          </w:r>
                        </w:p>
                        <w:p w14:paraId="3A2A1E57" w14:textId="04DACA87" w:rsidR="001D55C0" w:rsidRDefault="00F53E5B" w:rsidP="001D55C0">
                          <w:pPr>
                            <w:jc w:val="right"/>
                          </w:pPr>
                          <w:r>
                            <w:t>06</w:t>
                          </w:r>
                          <w:r w:rsidR="001D55C0">
                            <w:t>-</w:t>
                          </w:r>
                          <w:r>
                            <w:t>September</w:t>
                          </w:r>
                          <w:r w:rsidR="001D55C0">
                            <w:t>-2022</w:t>
                          </w:r>
                        </w:p>
                      </w:txbxContent>
                    </v:textbox>
                    <w10:wrap type="through" anchorx="margin"/>
                  </v:shape>
                </w:pict>
              </mc:Fallback>
            </mc:AlternateContent>
          </w:r>
          <w:r w:rsidR="001D55C0">
            <w:rPr>
              <w:noProof/>
            </w:rPr>
            <mc:AlternateContent>
              <mc:Choice Requires="wps">
                <w:drawing>
                  <wp:anchor distT="0" distB="0" distL="114300" distR="114300" simplePos="0" relativeHeight="251661312" behindDoc="0" locked="0" layoutInCell="1" allowOverlap="1" wp14:anchorId="12D4255F" wp14:editId="1800F811">
                    <wp:simplePos x="0" y="0"/>
                    <wp:positionH relativeFrom="page">
                      <wp:posOffset>217714</wp:posOffset>
                    </wp:positionH>
                    <wp:positionV relativeFrom="page">
                      <wp:posOffset>5758543</wp:posOffset>
                    </wp:positionV>
                    <wp:extent cx="7173686" cy="1273628"/>
                    <wp:effectExtent l="0" t="0" r="0" b="3175"/>
                    <wp:wrapSquare wrapText="bothSides"/>
                    <wp:docPr id="154" name="Text Box 154"/>
                    <wp:cNvGraphicFramePr/>
                    <a:graphic xmlns:a="http://schemas.openxmlformats.org/drawingml/2006/main">
                      <a:graphicData uri="http://schemas.microsoft.com/office/word/2010/wordprocessingShape">
                        <wps:wsp>
                          <wps:cNvSpPr txBox="1"/>
                          <wps:spPr>
                            <a:xfrm>
                              <a:off x="0" y="0"/>
                              <a:ext cx="7173686" cy="12736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76CE2E" w14:textId="22496B65" w:rsidR="00BE587F" w:rsidRDefault="00000000">
                                <w:pPr>
                                  <w:jc w:val="right"/>
                                  <w:rPr>
                                    <w:color w:val="4472C4" w:themeColor="accent1"/>
                                    <w:sz w:val="64"/>
                                    <w:szCs w:val="64"/>
                                  </w:rPr>
                                </w:pPr>
                                <w:sdt>
                                  <w:sdtPr>
                                    <w:rPr>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7C51A6" w:rsidRPr="007C51A6">
                                      <w:rPr>
                                        <w:color w:val="4472C4" w:themeColor="accent1"/>
                                        <w:sz w:val="64"/>
                                        <w:szCs w:val="64"/>
                                      </w:rPr>
                                      <w:t>USER MANUAL</w:t>
                                    </w:r>
                                  </w:sdtContent>
                                </w:sdt>
                              </w:p>
                              <w:p w14:paraId="41D073A8" w14:textId="790CCBBC" w:rsidR="00BE587F" w:rsidRDefault="00000000">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del w:id="3" w:author="Pramod Ashok Nimbhore" w:date="2023-03-14T12:28:00Z">
                                      <w:r w:rsidR="00836089" w:rsidRPr="00A544FB" w:rsidDel="004566FD">
                                        <w:rPr>
                                          <w:color w:val="404040" w:themeColor="text1" w:themeTint="BF"/>
                                          <w:sz w:val="36"/>
                                          <w:szCs w:val="36"/>
                                        </w:rPr>
                                        <w:delText>AWS CFT TEMPLATE G</w:delText>
                                      </w:r>
                                      <w:r w:rsidR="00A544FB" w:rsidRPr="00A544FB" w:rsidDel="004566FD">
                                        <w:rPr>
                                          <w:color w:val="404040" w:themeColor="text1" w:themeTint="BF"/>
                                          <w:sz w:val="36"/>
                                          <w:szCs w:val="36"/>
                                        </w:rPr>
                                        <w:delText>SLB</w:delText>
                                      </w:r>
                                    </w:del>
                                    <w:ins w:id="4" w:author="Pramod Ashok Nimbhore" w:date="2023-03-14T13:23:00Z">
                                      <w:r w:rsidR="00A544FB" w:rsidRPr="00A544FB">
                                        <w:rPr>
                                          <w:color w:val="404040" w:themeColor="text1" w:themeTint="BF"/>
                                          <w:sz w:val="36"/>
                                          <w:szCs w:val="36"/>
                                        </w:rPr>
                                        <w:t>A10-vThunder_</w:t>
                                      </w:r>
                                    </w:ins>
                                    <w:r w:rsidR="00836089">
                                      <w:rPr>
                                        <w:color w:val="404040" w:themeColor="text1" w:themeTint="BF"/>
                                        <w:sz w:val="36"/>
                                        <w:szCs w:val="36"/>
                                      </w:rPr>
                                      <w:t>3NIC-3VM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D4255F" id="Text Box 154" o:spid="_x0000_s1027" type="#_x0000_t202" style="position:absolute;margin-left:17.15pt;margin-top:453.45pt;width:564.85pt;height:100.3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" filled="f" stroked="f" strokeweight=".5pt">
                    <v:textbox inset="126pt,0,54pt,0">
                      <w:txbxContent>
                        <w:p w14:paraId="2D76CE2E" w14:textId="22496B65" w:rsidR="00BE587F" w:rsidRDefault="00000000">
                          <w:pPr>
                            <w:jc w:val="right"/>
                            <w:rPr>
                              <w:color w:val="4472C4" w:themeColor="accent1"/>
                              <w:sz w:val="64"/>
                              <w:szCs w:val="64"/>
                            </w:rPr>
                          </w:pPr>
                          <w:sdt>
                            <w:sdtPr>
                              <w:rPr>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7C51A6" w:rsidRPr="007C51A6">
                                <w:rPr>
                                  <w:color w:val="4472C4" w:themeColor="accent1"/>
                                  <w:sz w:val="64"/>
                                  <w:szCs w:val="64"/>
                                </w:rPr>
                                <w:t>USER MANUAL</w:t>
                              </w:r>
                            </w:sdtContent>
                          </w:sdt>
                        </w:p>
                        <w:p w14:paraId="41D073A8" w14:textId="790CCBBC" w:rsidR="00BE587F" w:rsidRDefault="00000000">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del w:id="5" w:author="Pramod Ashok Nimbhore" w:date="2023-03-14T12:28:00Z">
                                <w:r w:rsidR="00836089" w:rsidRPr="00A544FB" w:rsidDel="004566FD">
                                  <w:rPr>
                                    <w:color w:val="404040" w:themeColor="text1" w:themeTint="BF"/>
                                    <w:sz w:val="36"/>
                                    <w:szCs w:val="36"/>
                                  </w:rPr>
                                  <w:delText>AWS CFT TEMPLATE G</w:delText>
                                </w:r>
                                <w:r w:rsidR="00A544FB" w:rsidRPr="00A544FB" w:rsidDel="004566FD">
                                  <w:rPr>
                                    <w:color w:val="404040" w:themeColor="text1" w:themeTint="BF"/>
                                    <w:sz w:val="36"/>
                                    <w:szCs w:val="36"/>
                                  </w:rPr>
                                  <w:delText>SLB</w:delText>
                                </w:r>
                              </w:del>
                              <w:ins w:id="6" w:author="Pramod Ashok Nimbhore" w:date="2023-03-14T13:23:00Z">
                                <w:r w:rsidR="00A544FB" w:rsidRPr="00A544FB">
                                  <w:rPr>
                                    <w:color w:val="404040" w:themeColor="text1" w:themeTint="BF"/>
                                    <w:sz w:val="36"/>
                                    <w:szCs w:val="36"/>
                                  </w:rPr>
                                  <w:t>A10-vThunder_</w:t>
                                </w:r>
                              </w:ins>
                              <w:r w:rsidR="00836089">
                                <w:rPr>
                                  <w:color w:val="404040" w:themeColor="text1" w:themeTint="BF"/>
                                  <w:sz w:val="36"/>
                                  <w:szCs w:val="36"/>
                                </w:rPr>
                                <w:t>3NIC-3VM</w:t>
                              </w:r>
                            </w:sdtContent>
                          </w:sdt>
                        </w:p>
                      </w:txbxContent>
                    </v:textbox>
                    <w10:wrap type="square" anchorx="page" anchory="page"/>
                  </v:shape>
                </w:pict>
              </mc:Fallback>
            </mc:AlternateContent>
          </w:r>
          <w:r w:rsidR="00BE587F">
            <w:br w:type="page"/>
          </w:r>
        </w:p>
      </w:sdtContent>
    </w:sdt>
    <w:p w14:paraId="0A105E92" w14:textId="77777777" w:rsidR="00DF5647" w:rsidRDefault="00DF5647" w:rsidP="00DF5647">
      <w:pPr>
        <w:pStyle w:val="paragraph"/>
        <w:spacing w:before="0" w:beforeAutospacing="0" w:after="0" w:afterAutospacing="0"/>
        <w:textAlignment w:val="baseline"/>
        <w:rPr>
          <w:rStyle w:val="normaltextrun"/>
          <w:rFonts w:ascii="Calibri Light" w:hAnsi="Calibri Light" w:cs="Calibri Light"/>
          <w:color w:val="2F5496"/>
          <w:sz w:val="32"/>
          <w:szCs w:val="32"/>
        </w:rPr>
      </w:pPr>
    </w:p>
    <w:p w14:paraId="3108C947" w14:textId="77777777" w:rsidR="00DF5647" w:rsidRPr="001F46D8" w:rsidRDefault="00DF5647" w:rsidP="00DF5647">
      <w:pPr>
        <w:pStyle w:val="Heading1"/>
        <w:rPr>
          <w:rFonts w:cstheme="majorHAnsi"/>
        </w:rPr>
      </w:pPr>
      <w:bookmarkStart w:id="7" w:name="_Toc113280418"/>
      <w:bookmarkStart w:id="8" w:name="_Toc140482092"/>
      <w:r w:rsidRPr="001F46D8">
        <w:rPr>
          <w:rStyle w:val="normaltextrun"/>
          <w:rFonts w:cstheme="majorHAnsi"/>
        </w:rPr>
        <w:t>PATENT PROTECTION</w:t>
      </w:r>
      <w:bookmarkEnd w:id="7"/>
      <w:bookmarkEnd w:id="8"/>
      <w:r w:rsidRPr="001F46D8">
        <w:rPr>
          <w:rStyle w:val="normaltextrun"/>
          <w:rFonts w:cstheme="majorHAnsi"/>
        </w:rPr>
        <w:t> </w:t>
      </w:r>
      <w:r w:rsidRPr="001F46D8">
        <w:rPr>
          <w:rStyle w:val="eop"/>
          <w:rFonts w:cstheme="majorHAnsi"/>
        </w:rPr>
        <w:t> </w:t>
      </w:r>
    </w:p>
    <w:p w14:paraId="391E7226" w14:textId="77777777" w:rsidR="00DF5647" w:rsidRPr="001F46D8" w:rsidRDefault="00DF5647">
      <w:pPr>
        <w:pStyle w:val="paragraph"/>
        <w:spacing w:before="0" w:beforeAutospacing="0" w:after="0" w:afterAutospacing="0"/>
        <w:jc w:val="both"/>
        <w:textAlignment w:val="baseline"/>
        <w:rPr>
          <w:rFonts w:ascii="Segoe UI" w:hAnsi="Segoe UI" w:cs="Segoe UI"/>
          <w:sz w:val="28"/>
          <w:szCs w:val="28"/>
        </w:rPr>
        <w:pPrChange w:id="9" w:author="Pramod Ashok Nimbhore" w:date="2023-03-14T12:28:00Z">
          <w:pPr>
            <w:pStyle w:val="paragraph"/>
            <w:spacing w:before="0" w:beforeAutospacing="0" w:after="0" w:afterAutospacing="0"/>
            <w:textAlignment w:val="baseline"/>
          </w:pPr>
        </w:pPrChange>
      </w:pPr>
      <w:r w:rsidRPr="001F46D8">
        <w:rPr>
          <w:rStyle w:val="normaltextrun"/>
          <w:rFonts w:ascii="Calibri" w:hAnsi="Calibri" w:cs="Calibri"/>
          <w:sz w:val="28"/>
          <w:szCs w:val="28"/>
        </w:rPr>
        <w:t>A10 Networks, Inc. products are protected by patents in the U.S. and elsewhere. The following website is provided to satisfy the virtual patent marking provisions of various jurisdictions including the virtual patent marking provisions of the America Invents Act. A10 Networks, Inc. products, including all Thunder Series products, are protected by one or more of U.S. patents and patents pending listed at: a10-virtual-patent-marking. </w:t>
      </w:r>
      <w:r w:rsidRPr="001F46D8">
        <w:rPr>
          <w:rStyle w:val="eop"/>
          <w:rFonts w:ascii="Calibri" w:hAnsi="Calibri" w:cs="Calibri"/>
          <w:sz w:val="28"/>
          <w:szCs w:val="28"/>
        </w:rPr>
        <w:t> </w:t>
      </w:r>
    </w:p>
    <w:p w14:paraId="600DEEF9" w14:textId="77777777" w:rsidR="00DF5647" w:rsidRPr="001F46D8" w:rsidRDefault="00DF5647" w:rsidP="00DF5647">
      <w:pPr>
        <w:pStyle w:val="Heading1"/>
        <w:rPr>
          <w:rFonts w:cstheme="majorHAnsi"/>
        </w:rPr>
      </w:pPr>
      <w:bookmarkStart w:id="10" w:name="_Toc113280419"/>
      <w:bookmarkStart w:id="11" w:name="_Toc140482093"/>
      <w:r w:rsidRPr="001F46D8">
        <w:rPr>
          <w:rStyle w:val="normaltextrun"/>
          <w:rFonts w:cstheme="majorHAnsi"/>
        </w:rPr>
        <w:t>TRADEMARKS</w:t>
      </w:r>
      <w:bookmarkEnd w:id="10"/>
      <w:bookmarkEnd w:id="11"/>
      <w:r w:rsidRPr="001F46D8">
        <w:rPr>
          <w:rStyle w:val="normaltextrun"/>
          <w:rFonts w:cstheme="majorHAnsi"/>
        </w:rPr>
        <w:t> </w:t>
      </w:r>
      <w:r w:rsidRPr="001F46D8">
        <w:rPr>
          <w:rStyle w:val="eop"/>
          <w:rFonts w:cstheme="majorHAnsi"/>
        </w:rPr>
        <w:t> </w:t>
      </w:r>
    </w:p>
    <w:p w14:paraId="1195B820" w14:textId="77777777" w:rsidR="00DF5647" w:rsidRPr="001F46D8" w:rsidRDefault="00DF5647" w:rsidP="00DF5647">
      <w:pPr>
        <w:pStyle w:val="paragraph"/>
        <w:spacing w:before="0" w:beforeAutospacing="0" w:after="0" w:afterAutospacing="0"/>
        <w:textAlignment w:val="baseline"/>
        <w:rPr>
          <w:rFonts w:ascii="Segoe UI" w:hAnsi="Segoe UI" w:cs="Segoe UI"/>
          <w:sz w:val="28"/>
          <w:szCs w:val="28"/>
        </w:rPr>
      </w:pPr>
      <w:r w:rsidRPr="001F46D8">
        <w:rPr>
          <w:rStyle w:val="normaltextrun"/>
          <w:rFonts w:ascii="Calibri" w:hAnsi="Calibri" w:cs="Calibri"/>
          <w:sz w:val="28"/>
          <w:szCs w:val="28"/>
        </w:rPr>
        <w:t>A10 Networks, Inc. trademarks are listed at: a10-trademarks. </w:t>
      </w:r>
      <w:r w:rsidRPr="001F46D8">
        <w:rPr>
          <w:rStyle w:val="eop"/>
          <w:rFonts w:ascii="Calibri" w:hAnsi="Calibri" w:cs="Calibri"/>
          <w:sz w:val="28"/>
          <w:szCs w:val="28"/>
        </w:rPr>
        <w:t>  </w:t>
      </w:r>
    </w:p>
    <w:p w14:paraId="37C56C28" w14:textId="77777777" w:rsidR="00DF5647" w:rsidRPr="006051CD" w:rsidRDefault="00DF5647" w:rsidP="006051CD">
      <w:pPr>
        <w:pStyle w:val="Heading1"/>
      </w:pPr>
      <w:bookmarkStart w:id="12" w:name="_Toc113280420"/>
      <w:bookmarkStart w:id="13" w:name="_Toc140482094"/>
      <w:r w:rsidRPr="006051CD">
        <w:rPr>
          <w:rStyle w:val="normaltextrun"/>
        </w:rPr>
        <w:t>CONFIDENTIALITY</w:t>
      </w:r>
      <w:bookmarkEnd w:id="12"/>
      <w:bookmarkEnd w:id="13"/>
      <w:r w:rsidRPr="006051CD">
        <w:rPr>
          <w:rStyle w:val="normaltextrun"/>
        </w:rPr>
        <w:t> </w:t>
      </w:r>
      <w:r w:rsidRPr="006051CD">
        <w:rPr>
          <w:rStyle w:val="eop"/>
        </w:rPr>
        <w:t> </w:t>
      </w:r>
    </w:p>
    <w:p w14:paraId="2BD30DC7" w14:textId="77777777" w:rsidR="00DF5647" w:rsidRPr="001F46D8" w:rsidRDefault="00DF5647">
      <w:pPr>
        <w:pStyle w:val="paragraph"/>
        <w:spacing w:before="0" w:beforeAutospacing="0" w:after="0" w:afterAutospacing="0"/>
        <w:jc w:val="both"/>
        <w:textAlignment w:val="baseline"/>
        <w:rPr>
          <w:rFonts w:ascii="Segoe UI" w:hAnsi="Segoe UI" w:cs="Segoe UI"/>
          <w:sz w:val="28"/>
          <w:szCs w:val="28"/>
        </w:rPr>
        <w:pPrChange w:id="14" w:author="Pramod Ashok Nimbhore" w:date="2023-03-14T12:28:00Z">
          <w:pPr>
            <w:pStyle w:val="paragraph"/>
            <w:spacing w:before="0" w:beforeAutospacing="0" w:after="0" w:afterAutospacing="0"/>
            <w:textAlignment w:val="baseline"/>
          </w:pPr>
        </w:pPrChange>
      </w:pPr>
      <w:r w:rsidRPr="001F46D8">
        <w:rPr>
          <w:rStyle w:val="normaltextrun"/>
          <w:rFonts w:ascii="Calibri" w:hAnsi="Calibri" w:cs="Calibri"/>
          <w:sz w:val="28"/>
          <w:szCs w:val="28"/>
        </w:rPr>
        <w:t>This document contains confidential materials proprietary to A10 Networks, Inc. This document and information and ideas herein may not be disclosed, copied, reproduced, or distributed to anyone outside A10 Networks, Inc. without prior written consent of A10 Networks, Inc. </w:t>
      </w:r>
      <w:r w:rsidRPr="001F46D8">
        <w:rPr>
          <w:rStyle w:val="eop"/>
          <w:rFonts w:ascii="Calibri" w:hAnsi="Calibri" w:cs="Calibri"/>
          <w:sz w:val="28"/>
          <w:szCs w:val="28"/>
        </w:rPr>
        <w:t> </w:t>
      </w:r>
    </w:p>
    <w:p w14:paraId="5AC45D90" w14:textId="77777777" w:rsidR="00DF5647" w:rsidRPr="006051CD" w:rsidRDefault="00DF5647" w:rsidP="006051CD">
      <w:pPr>
        <w:pStyle w:val="Heading1"/>
      </w:pPr>
      <w:bookmarkStart w:id="15" w:name="_Toc113280421"/>
      <w:bookmarkStart w:id="16" w:name="_Toc140482095"/>
      <w:r w:rsidRPr="006051CD">
        <w:rPr>
          <w:rStyle w:val="normaltextrun"/>
        </w:rPr>
        <w:t>DISCLAIMER</w:t>
      </w:r>
      <w:bookmarkEnd w:id="15"/>
      <w:bookmarkEnd w:id="16"/>
      <w:r w:rsidRPr="006051CD">
        <w:rPr>
          <w:rStyle w:val="normaltextrun"/>
        </w:rPr>
        <w:t> </w:t>
      </w:r>
      <w:r w:rsidRPr="006051CD">
        <w:rPr>
          <w:rStyle w:val="eop"/>
        </w:rPr>
        <w:t> </w:t>
      </w:r>
    </w:p>
    <w:p w14:paraId="3A464816" w14:textId="77777777" w:rsidR="00DF5647" w:rsidRPr="00FC572A" w:rsidRDefault="00DF5647">
      <w:pPr>
        <w:pStyle w:val="paragraph"/>
        <w:spacing w:before="0" w:beforeAutospacing="0" w:after="0" w:afterAutospacing="0"/>
        <w:jc w:val="both"/>
        <w:textAlignment w:val="baseline"/>
        <w:rPr>
          <w:rFonts w:ascii="Segoe UI" w:hAnsi="Segoe UI" w:cs="Segoe UI"/>
          <w:sz w:val="22"/>
          <w:szCs w:val="22"/>
        </w:rPr>
        <w:pPrChange w:id="17" w:author="Pramod Ashok Nimbhore" w:date="2023-03-14T12:28:00Z">
          <w:pPr>
            <w:pStyle w:val="paragraph"/>
            <w:spacing w:before="0" w:beforeAutospacing="0" w:after="0" w:afterAutospacing="0"/>
            <w:textAlignment w:val="baseline"/>
          </w:pPr>
        </w:pPrChange>
      </w:pPr>
      <w:r w:rsidRPr="001F46D8">
        <w:rPr>
          <w:rStyle w:val="normaltextrun"/>
          <w:rFonts w:ascii="Calibri" w:hAnsi="Calibri" w:cs="Calibri"/>
          <w:sz w:val="28"/>
          <w:szCs w:val="28"/>
        </w:rPr>
        <w:t>This document does not create any express or implied warranty about A10 Networks, Inc. or about its products or services, including but not limited to fitness for a particular use and non-infringement. A10 Networks, Inc. has made reasonable efforts to verify that the information contained herein is accurate, but A10 Networks, Inc. assumes no responsibility for its use. All information is provided "as-is." The product specifications and features described in this publication are based on the latest information available; however, specifications are subject to change without notice, and certain features may not be available upon initial product release. Contact A10 Networks, Inc. for current information regarding its products or services. A10 Networks, Inc. products and services are subject to A10 Networks, Inc. standard terms and conditions. </w:t>
      </w:r>
      <w:r w:rsidRPr="001F46D8">
        <w:rPr>
          <w:rStyle w:val="eop"/>
          <w:rFonts w:ascii="Calibri" w:hAnsi="Calibri" w:cs="Calibri"/>
          <w:sz w:val="28"/>
          <w:szCs w:val="28"/>
        </w:rPr>
        <w:t> </w:t>
      </w:r>
    </w:p>
    <w:p w14:paraId="3548479D" w14:textId="77777777" w:rsidR="00DF5647" w:rsidRDefault="00DF5647" w:rsidP="00DF564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8"/>
          <w:szCs w:val="28"/>
        </w:rPr>
        <w:t> </w:t>
      </w:r>
    </w:p>
    <w:p w14:paraId="30F020C9" w14:textId="77777777" w:rsidR="00DF5647" w:rsidRPr="00546945" w:rsidRDefault="00DF5647" w:rsidP="00546945">
      <w:pPr>
        <w:pStyle w:val="Heading1"/>
      </w:pPr>
      <w:bookmarkStart w:id="18" w:name="_Toc113280422"/>
      <w:bookmarkStart w:id="19" w:name="_Toc140482096"/>
      <w:r w:rsidRPr="00546945">
        <w:rPr>
          <w:rStyle w:val="normaltextrun"/>
        </w:rPr>
        <w:t>ENVIRONMENTAL CONSIDERATIONS</w:t>
      </w:r>
      <w:bookmarkEnd w:id="18"/>
      <w:bookmarkEnd w:id="19"/>
      <w:r w:rsidRPr="00546945">
        <w:rPr>
          <w:rStyle w:val="normaltextrun"/>
        </w:rPr>
        <w:t> </w:t>
      </w:r>
      <w:r w:rsidRPr="00546945">
        <w:rPr>
          <w:rStyle w:val="eop"/>
        </w:rPr>
        <w:t> </w:t>
      </w:r>
    </w:p>
    <w:p w14:paraId="07269531" w14:textId="77777777" w:rsidR="00DF5647" w:rsidRPr="001F46D8" w:rsidRDefault="00DF5647">
      <w:pPr>
        <w:pStyle w:val="paragraph"/>
        <w:spacing w:before="0" w:beforeAutospacing="0" w:after="0" w:afterAutospacing="0"/>
        <w:jc w:val="both"/>
        <w:textAlignment w:val="baseline"/>
        <w:rPr>
          <w:rFonts w:ascii="Segoe UI" w:hAnsi="Segoe UI" w:cs="Segoe UI"/>
          <w:sz w:val="28"/>
          <w:szCs w:val="28"/>
        </w:rPr>
        <w:pPrChange w:id="20" w:author="Pramod Ashok Nimbhore" w:date="2023-03-14T12:29:00Z">
          <w:pPr>
            <w:pStyle w:val="paragraph"/>
            <w:spacing w:before="0" w:beforeAutospacing="0" w:after="0" w:afterAutospacing="0"/>
            <w:textAlignment w:val="baseline"/>
          </w:pPr>
        </w:pPrChange>
      </w:pPr>
      <w:r w:rsidRPr="001F46D8">
        <w:rPr>
          <w:rStyle w:val="normaltextrun"/>
          <w:rFonts w:ascii="Calibri" w:hAnsi="Calibri" w:cs="Calibri"/>
          <w:sz w:val="28"/>
          <w:szCs w:val="28"/>
        </w:rPr>
        <w:t>Some electronic components may possibly contain dangerous substances. For information on specific component types, please contact the manufacturer of that component. Always consult local authorities for regulations regarding proper disposal of electronic components in your area. </w:t>
      </w:r>
      <w:r w:rsidRPr="001F46D8">
        <w:rPr>
          <w:rStyle w:val="eop"/>
          <w:rFonts w:ascii="Calibri" w:hAnsi="Calibri" w:cs="Calibri"/>
          <w:sz w:val="28"/>
          <w:szCs w:val="28"/>
        </w:rPr>
        <w:t> </w:t>
      </w:r>
    </w:p>
    <w:p w14:paraId="6E3627EE" w14:textId="77777777" w:rsidR="00DF5647" w:rsidRDefault="00DF5647" w:rsidP="00DF564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8"/>
          <w:szCs w:val="28"/>
        </w:rPr>
        <w:t> </w:t>
      </w:r>
    </w:p>
    <w:p w14:paraId="2EA6B8F8" w14:textId="77777777" w:rsidR="00DF5647" w:rsidRPr="00546945" w:rsidRDefault="00DF5647" w:rsidP="00546945">
      <w:pPr>
        <w:pStyle w:val="Heading1"/>
      </w:pPr>
      <w:bookmarkStart w:id="21" w:name="_Toc113280423"/>
      <w:bookmarkStart w:id="22" w:name="_Toc140482097"/>
      <w:r w:rsidRPr="00546945">
        <w:rPr>
          <w:rStyle w:val="normaltextrun"/>
        </w:rPr>
        <w:lastRenderedPageBreak/>
        <w:t>FURTHER INFORMATION</w:t>
      </w:r>
      <w:bookmarkEnd w:id="21"/>
      <w:bookmarkEnd w:id="22"/>
      <w:r w:rsidRPr="00546945">
        <w:rPr>
          <w:rStyle w:val="normaltextrun"/>
        </w:rPr>
        <w:t> </w:t>
      </w:r>
      <w:r w:rsidRPr="00546945">
        <w:rPr>
          <w:rStyle w:val="eop"/>
        </w:rPr>
        <w:t> </w:t>
      </w:r>
    </w:p>
    <w:p w14:paraId="4D12BDF6" w14:textId="091594D0" w:rsidR="00DF5647" w:rsidRDefault="00DF5647" w:rsidP="00DF5647">
      <w:pPr>
        <w:pStyle w:val="paragraph"/>
        <w:spacing w:before="0" w:beforeAutospacing="0" w:after="0" w:afterAutospacing="0"/>
        <w:textAlignment w:val="baseline"/>
        <w:rPr>
          <w:rStyle w:val="eop"/>
          <w:rFonts w:asciiTheme="minorHAnsi" w:hAnsiTheme="minorHAnsi" w:cstheme="minorHAnsi"/>
          <w:sz w:val="28"/>
          <w:szCs w:val="28"/>
        </w:rPr>
      </w:pPr>
      <w:r w:rsidRPr="001F46D8">
        <w:rPr>
          <w:rStyle w:val="normaltextrun"/>
          <w:rFonts w:asciiTheme="minorHAnsi" w:hAnsiTheme="minorHAnsi" w:cstheme="minorHAnsi"/>
          <w:sz w:val="28"/>
          <w:szCs w:val="28"/>
        </w:rPr>
        <w:t xml:space="preserve">For additional information about A10 products, terms and conditions of delivery, and pricing, contact your nearest A10 Networks, Inc. location, which can be found by visiting </w:t>
      </w:r>
      <w:hyperlink r:id="rId15" w:tgtFrame="_blank" w:history="1">
        <w:r w:rsidRPr="001F46D8">
          <w:rPr>
            <w:rStyle w:val="normaltextrun"/>
            <w:rFonts w:asciiTheme="minorHAnsi" w:hAnsiTheme="minorHAnsi" w:cstheme="minorHAnsi"/>
            <w:color w:val="0563C1"/>
            <w:sz w:val="28"/>
            <w:szCs w:val="28"/>
            <w:u w:val="single"/>
          </w:rPr>
          <w:t>www.a10networks.com</w:t>
        </w:r>
      </w:hyperlink>
      <w:r w:rsidRPr="001F46D8">
        <w:rPr>
          <w:rStyle w:val="normaltextrun"/>
          <w:rFonts w:asciiTheme="minorHAnsi" w:hAnsiTheme="minorHAnsi" w:cstheme="minorHAnsi"/>
          <w:sz w:val="28"/>
          <w:szCs w:val="28"/>
        </w:rPr>
        <w:t>.</w:t>
      </w:r>
      <w:r w:rsidRPr="001F46D8">
        <w:rPr>
          <w:rStyle w:val="eop"/>
          <w:rFonts w:asciiTheme="minorHAnsi" w:hAnsiTheme="minorHAnsi" w:cstheme="minorHAnsi"/>
          <w:sz w:val="28"/>
          <w:szCs w:val="28"/>
        </w:rPr>
        <w:t> </w:t>
      </w:r>
    </w:p>
    <w:p w14:paraId="1BFAAE35" w14:textId="7AF9D508"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5D6E936F" w14:textId="761AE928"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016F8996" w14:textId="2EFE0241"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61A94B62" w14:textId="36BDD6CA"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2BE5DFFF" w14:textId="2CCF0098"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1C56A196" w14:textId="4281AD37"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03DEF9E4" w14:textId="1C254A51"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5DA0B887" w14:textId="79D3E83C"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518133CA" w14:textId="64ACBF19"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522BFF71" w14:textId="7CF37853"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235C0609" w14:textId="1C6040BE"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33A078B7" w14:textId="2E43C718"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7939A98C" w14:textId="342A6B27"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5A5D846B" w14:textId="50ADE120"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39A263D0" w14:textId="25DBFE94"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03C22958" w14:textId="4AB8C393"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2D33B77E" w14:textId="3413357D"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5FF7D8A5" w14:textId="423F22C9"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0B2641A1" w14:textId="55B07156"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6CF8E4C1" w14:textId="236CAB43"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1AF2F997" w14:textId="765DDDEF"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0A180FFD" w14:textId="582A219E"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635899E4" w14:textId="5914A475"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07F5F42C" w14:textId="01A50365"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327FF124" w14:textId="7152B570"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0D077A58" w14:textId="72ED4C5F"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1497C084" w14:textId="1CC13FED"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3CBE34E0" w14:textId="67FF3DAE"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45EE20EA" w14:textId="5B718FA4"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2EA0703A" w14:textId="5BFE3F41"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43CD86D1" w14:textId="3EB9D079"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797F95E8" w14:textId="77777777" w:rsidR="00524352" w:rsidRPr="001F46D8"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sdt>
      <w:sdtPr>
        <w:rPr>
          <w:rFonts w:asciiTheme="minorHAnsi" w:eastAsiaTheme="minorHAnsi" w:hAnsiTheme="minorHAnsi" w:cstheme="minorBidi"/>
          <w:color w:val="auto"/>
          <w:sz w:val="28"/>
          <w:szCs w:val="22"/>
          <w:lang w:val="en-IN"/>
        </w:rPr>
        <w:id w:val="-199856796"/>
        <w:docPartObj>
          <w:docPartGallery w:val="Table of Contents"/>
          <w:docPartUnique/>
        </w:docPartObj>
      </w:sdtPr>
      <w:sdtEndPr>
        <w:rPr>
          <w:b/>
          <w:bCs/>
          <w:noProof/>
        </w:rPr>
      </w:sdtEndPr>
      <w:sdtContent>
        <w:p w14:paraId="2F3233E7" w14:textId="77777777" w:rsidR="00F17013" w:rsidRDefault="00F17013">
          <w:pPr>
            <w:pStyle w:val="TOCHeading"/>
            <w:rPr>
              <w:rFonts w:asciiTheme="minorHAnsi" w:eastAsiaTheme="minorHAnsi" w:hAnsiTheme="minorHAnsi" w:cstheme="minorBidi"/>
              <w:color w:val="auto"/>
              <w:sz w:val="28"/>
              <w:szCs w:val="22"/>
              <w:lang w:val="en-IN"/>
            </w:rPr>
          </w:pPr>
        </w:p>
        <w:p w14:paraId="0BB6F892" w14:textId="4DD63EC0" w:rsidR="00524352" w:rsidRDefault="00524352">
          <w:pPr>
            <w:pStyle w:val="TOCHeading"/>
          </w:pPr>
          <w:r>
            <w:t>Contents</w:t>
          </w:r>
        </w:p>
        <w:p w14:paraId="75355631" w14:textId="7254168F" w:rsidR="00DD5708" w:rsidRDefault="00524352">
          <w:pPr>
            <w:pStyle w:val="TOC1"/>
            <w:rPr>
              <w:rFonts w:cstheme="minorBidi"/>
              <w:noProof/>
              <w:kern w:val="2"/>
              <w:sz w:val="22"/>
              <w:lang w:val="en-IN" w:eastAsia="en-IN"/>
              <w14:ligatures w14:val="standardContextual"/>
            </w:rPr>
          </w:pPr>
          <w:r>
            <w:fldChar w:fldCharType="begin"/>
          </w:r>
          <w:r>
            <w:instrText xml:space="preserve"> TOC \o "1-3" \h \z \u </w:instrText>
          </w:r>
          <w:r>
            <w:fldChar w:fldCharType="separate"/>
          </w:r>
          <w:hyperlink w:anchor="_Toc140482092" w:history="1">
            <w:r w:rsidR="00DD5708" w:rsidRPr="00744AD6">
              <w:rPr>
                <w:rStyle w:val="Hyperlink"/>
                <w:rFonts w:cstheme="majorHAnsi"/>
                <w:noProof/>
              </w:rPr>
              <w:t>PATENT PROTECTION</w:t>
            </w:r>
            <w:r w:rsidR="00DD5708">
              <w:rPr>
                <w:noProof/>
                <w:webHidden/>
              </w:rPr>
              <w:tab/>
            </w:r>
            <w:r w:rsidR="00DD5708">
              <w:rPr>
                <w:noProof/>
                <w:webHidden/>
              </w:rPr>
              <w:fldChar w:fldCharType="begin"/>
            </w:r>
            <w:r w:rsidR="00DD5708">
              <w:rPr>
                <w:noProof/>
                <w:webHidden/>
              </w:rPr>
              <w:instrText xml:space="preserve"> PAGEREF _Toc140482092 \h </w:instrText>
            </w:r>
            <w:r w:rsidR="00DD5708">
              <w:rPr>
                <w:noProof/>
                <w:webHidden/>
              </w:rPr>
            </w:r>
            <w:r w:rsidR="00DD5708">
              <w:rPr>
                <w:noProof/>
                <w:webHidden/>
              </w:rPr>
              <w:fldChar w:fldCharType="separate"/>
            </w:r>
            <w:r w:rsidR="00DD5708">
              <w:rPr>
                <w:noProof/>
                <w:webHidden/>
              </w:rPr>
              <w:t>1</w:t>
            </w:r>
            <w:r w:rsidR="00DD5708">
              <w:rPr>
                <w:noProof/>
                <w:webHidden/>
              </w:rPr>
              <w:fldChar w:fldCharType="end"/>
            </w:r>
          </w:hyperlink>
        </w:p>
        <w:p w14:paraId="1A38993A" w14:textId="381BC55B" w:rsidR="00DD5708" w:rsidRDefault="00DD5708">
          <w:pPr>
            <w:pStyle w:val="TOC1"/>
            <w:rPr>
              <w:rFonts w:cstheme="minorBidi"/>
              <w:noProof/>
              <w:kern w:val="2"/>
              <w:sz w:val="22"/>
              <w:lang w:val="en-IN" w:eastAsia="en-IN"/>
              <w14:ligatures w14:val="standardContextual"/>
            </w:rPr>
          </w:pPr>
          <w:hyperlink w:anchor="_Toc140482093" w:history="1">
            <w:r w:rsidRPr="00744AD6">
              <w:rPr>
                <w:rStyle w:val="Hyperlink"/>
                <w:rFonts w:cstheme="majorHAnsi"/>
                <w:noProof/>
              </w:rPr>
              <w:t>TRADEMARKS</w:t>
            </w:r>
            <w:r>
              <w:rPr>
                <w:noProof/>
                <w:webHidden/>
              </w:rPr>
              <w:tab/>
            </w:r>
            <w:r>
              <w:rPr>
                <w:noProof/>
                <w:webHidden/>
              </w:rPr>
              <w:fldChar w:fldCharType="begin"/>
            </w:r>
            <w:r>
              <w:rPr>
                <w:noProof/>
                <w:webHidden/>
              </w:rPr>
              <w:instrText xml:space="preserve"> PAGEREF _Toc140482093 \h </w:instrText>
            </w:r>
            <w:r>
              <w:rPr>
                <w:noProof/>
                <w:webHidden/>
              </w:rPr>
            </w:r>
            <w:r>
              <w:rPr>
                <w:noProof/>
                <w:webHidden/>
              </w:rPr>
              <w:fldChar w:fldCharType="separate"/>
            </w:r>
            <w:r>
              <w:rPr>
                <w:noProof/>
                <w:webHidden/>
              </w:rPr>
              <w:t>1</w:t>
            </w:r>
            <w:r>
              <w:rPr>
                <w:noProof/>
                <w:webHidden/>
              </w:rPr>
              <w:fldChar w:fldCharType="end"/>
            </w:r>
          </w:hyperlink>
        </w:p>
        <w:p w14:paraId="085B10A1" w14:textId="7B85EE6A" w:rsidR="00DD5708" w:rsidRDefault="00DD5708">
          <w:pPr>
            <w:pStyle w:val="TOC1"/>
            <w:rPr>
              <w:rFonts w:cstheme="minorBidi"/>
              <w:noProof/>
              <w:kern w:val="2"/>
              <w:sz w:val="22"/>
              <w:lang w:val="en-IN" w:eastAsia="en-IN"/>
              <w14:ligatures w14:val="standardContextual"/>
            </w:rPr>
          </w:pPr>
          <w:hyperlink w:anchor="_Toc140482094" w:history="1">
            <w:r w:rsidRPr="00744AD6">
              <w:rPr>
                <w:rStyle w:val="Hyperlink"/>
                <w:noProof/>
              </w:rPr>
              <w:t>CONFIDENTIALITY</w:t>
            </w:r>
            <w:r>
              <w:rPr>
                <w:noProof/>
                <w:webHidden/>
              </w:rPr>
              <w:tab/>
            </w:r>
            <w:r>
              <w:rPr>
                <w:noProof/>
                <w:webHidden/>
              </w:rPr>
              <w:fldChar w:fldCharType="begin"/>
            </w:r>
            <w:r>
              <w:rPr>
                <w:noProof/>
                <w:webHidden/>
              </w:rPr>
              <w:instrText xml:space="preserve"> PAGEREF _Toc140482094 \h </w:instrText>
            </w:r>
            <w:r>
              <w:rPr>
                <w:noProof/>
                <w:webHidden/>
              </w:rPr>
            </w:r>
            <w:r>
              <w:rPr>
                <w:noProof/>
                <w:webHidden/>
              </w:rPr>
              <w:fldChar w:fldCharType="separate"/>
            </w:r>
            <w:r>
              <w:rPr>
                <w:noProof/>
                <w:webHidden/>
              </w:rPr>
              <w:t>1</w:t>
            </w:r>
            <w:r>
              <w:rPr>
                <w:noProof/>
                <w:webHidden/>
              </w:rPr>
              <w:fldChar w:fldCharType="end"/>
            </w:r>
          </w:hyperlink>
        </w:p>
        <w:p w14:paraId="289999B3" w14:textId="1946DE50" w:rsidR="00DD5708" w:rsidRDefault="00DD5708">
          <w:pPr>
            <w:pStyle w:val="TOC1"/>
            <w:rPr>
              <w:rFonts w:cstheme="minorBidi"/>
              <w:noProof/>
              <w:kern w:val="2"/>
              <w:sz w:val="22"/>
              <w:lang w:val="en-IN" w:eastAsia="en-IN"/>
              <w14:ligatures w14:val="standardContextual"/>
            </w:rPr>
          </w:pPr>
          <w:hyperlink w:anchor="_Toc140482095" w:history="1">
            <w:r w:rsidRPr="00744AD6">
              <w:rPr>
                <w:rStyle w:val="Hyperlink"/>
                <w:noProof/>
              </w:rPr>
              <w:t>DISCLAIMER</w:t>
            </w:r>
            <w:r>
              <w:rPr>
                <w:noProof/>
                <w:webHidden/>
              </w:rPr>
              <w:tab/>
            </w:r>
            <w:r>
              <w:rPr>
                <w:noProof/>
                <w:webHidden/>
              </w:rPr>
              <w:fldChar w:fldCharType="begin"/>
            </w:r>
            <w:r>
              <w:rPr>
                <w:noProof/>
                <w:webHidden/>
              </w:rPr>
              <w:instrText xml:space="preserve"> PAGEREF _Toc140482095 \h </w:instrText>
            </w:r>
            <w:r>
              <w:rPr>
                <w:noProof/>
                <w:webHidden/>
              </w:rPr>
            </w:r>
            <w:r>
              <w:rPr>
                <w:noProof/>
                <w:webHidden/>
              </w:rPr>
              <w:fldChar w:fldCharType="separate"/>
            </w:r>
            <w:r>
              <w:rPr>
                <w:noProof/>
                <w:webHidden/>
              </w:rPr>
              <w:t>1</w:t>
            </w:r>
            <w:r>
              <w:rPr>
                <w:noProof/>
                <w:webHidden/>
              </w:rPr>
              <w:fldChar w:fldCharType="end"/>
            </w:r>
          </w:hyperlink>
        </w:p>
        <w:p w14:paraId="27AA3E1F" w14:textId="2C664C35" w:rsidR="00DD5708" w:rsidRDefault="00DD5708">
          <w:pPr>
            <w:pStyle w:val="TOC1"/>
            <w:rPr>
              <w:rFonts w:cstheme="minorBidi"/>
              <w:noProof/>
              <w:kern w:val="2"/>
              <w:sz w:val="22"/>
              <w:lang w:val="en-IN" w:eastAsia="en-IN"/>
              <w14:ligatures w14:val="standardContextual"/>
            </w:rPr>
          </w:pPr>
          <w:hyperlink w:anchor="_Toc140482096" w:history="1">
            <w:r w:rsidRPr="00744AD6">
              <w:rPr>
                <w:rStyle w:val="Hyperlink"/>
                <w:noProof/>
              </w:rPr>
              <w:t>ENVIRONMENTAL CONSIDERATIONS</w:t>
            </w:r>
            <w:r>
              <w:rPr>
                <w:noProof/>
                <w:webHidden/>
              </w:rPr>
              <w:tab/>
            </w:r>
            <w:r>
              <w:rPr>
                <w:noProof/>
                <w:webHidden/>
              </w:rPr>
              <w:fldChar w:fldCharType="begin"/>
            </w:r>
            <w:r>
              <w:rPr>
                <w:noProof/>
                <w:webHidden/>
              </w:rPr>
              <w:instrText xml:space="preserve"> PAGEREF _Toc140482096 \h </w:instrText>
            </w:r>
            <w:r>
              <w:rPr>
                <w:noProof/>
                <w:webHidden/>
              </w:rPr>
            </w:r>
            <w:r>
              <w:rPr>
                <w:noProof/>
                <w:webHidden/>
              </w:rPr>
              <w:fldChar w:fldCharType="separate"/>
            </w:r>
            <w:r>
              <w:rPr>
                <w:noProof/>
                <w:webHidden/>
              </w:rPr>
              <w:t>1</w:t>
            </w:r>
            <w:r>
              <w:rPr>
                <w:noProof/>
                <w:webHidden/>
              </w:rPr>
              <w:fldChar w:fldCharType="end"/>
            </w:r>
          </w:hyperlink>
        </w:p>
        <w:p w14:paraId="491DF9C9" w14:textId="55DDC28C" w:rsidR="00DD5708" w:rsidRDefault="00DD5708">
          <w:pPr>
            <w:pStyle w:val="TOC1"/>
            <w:rPr>
              <w:rFonts w:cstheme="minorBidi"/>
              <w:noProof/>
              <w:kern w:val="2"/>
              <w:sz w:val="22"/>
              <w:lang w:val="en-IN" w:eastAsia="en-IN"/>
              <w14:ligatures w14:val="standardContextual"/>
            </w:rPr>
          </w:pPr>
          <w:hyperlink w:anchor="_Toc140482097" w:history="1">
            <w:r w:rsidRPr="00744AD6">
              <w:rPr>
                <w:rStyle w:val="Hyperlink"/>
                <w:noProof/>
              </w:rPr>
              <w:t>FURTHER INFORMATION</w:t>
            </w:r>
            <w:r>
              <w:rPr>
                <w:noProof/>
                <w:webHidden/>
              </w:rPr>
              <w:tab/>
            </w:r>
            <w:r>
              <w:rPr>
                <w:noProof/>
                <w:webHidden/>
              </w:rPr>
              <w:fldChar w:fldCharType="begin"/>
            </w:r>
            <w:r>
              <w:rPr>
                <w:noProof/>
                <w:webHidden/>
              </w:rPr>
              <w:instrText xml:space="preserve"> PAGEREF _Toc140482097 \h </w:instrText>
            </w:r>
            <w:r>
              <w:rPr>
                <w:noProof/>
                <w:webHidden/>
              </w:rPr>
            </w:r>
            <w:r>
              <w:rPr>
                <w:noProof/>
                <w:webHidden/>
              </w:rPr>
              <w:fldChar w:fldCharType="separate"/>
            </w:r>
            <w:r>
              <w:rPr>
                <w:noProof/>
                <w:webHidden/>
              </w:rPr>
              <w:t>2</w:t>
            </w:r>
            <w:r>
              <w:rPr>
                <w:noProof/>
                <w:webHidden/>
              </w:rPr>
              <w:fldChar w:fldCharType="end"/>
            </w:r>
          </w:hyperlink>
        </w:p>
        <w:p w14:paraId="1E047BA6" w14:textId="65809B78" w:rsidR="00DD5708" w:rsidRDefault="00DD5708">
          <w:pPr>
            <w:pStyle w:val="TOC1"/>
            <w:rPr>
              <w:rFonts w:cstheme="minorBidi"/>
              <w:noProof/>
              <w:kern w:val="2"/>
              <w:sz w:val="22"/>
              <w:lang w:val="en-IN" w:eastAsia="en-IN"/>
              <w14:ligatures w14:val="standardContextual"/>
            </w:rPr>
          </w:pPr>
          <w:hyperlink w:anchor="_Toc140482098" w:history="1">
            <w:r w:rsidRPr="00744AD6">
              <w:rPr>
                <w:rStyle w:val="Hyperlink"/>
                <w:noProof/>
                <w:w w:val="110"/>
              </w:rPr>
              <w:t>Introduction</w:t>
            </w:r>
            <w:r w:rsidRPr="00744AD6">
              <w:rPr>
                <w:rStyle w:val="Hyperlink"/>
                <w:noProof/>
                <w:spacing w:val="-2"/>
                <w:w w:val="110"/>
              </w:rPr>
              <w:t xml:space="preserve"> </w:t>
            </w:r>
            <w:r w:rsidRPr="00744AD6">
              <w:rPr>
                <w:rStyle w:val="Hyperlink"/>
                <w:noProof/>
                <w:w w:val="110"/>
              </w:rPr>
              <w:t>to</w:t>
            </w:r>
            <w:r w:rsidRPr="00744AD6">
              <w:rPr>
                <w:rStyle w:val="Hyperlink"/>
                <w:noProof/>
                <w:spacing w:val="-3"/>
                <w:w w:val="110"/>
              </w:rPr>
              <w:t xml:space="preserve"> </w:t>
            </w:r>
            <w:r w:rsidRPr="00744AD6">
              <w:rPr>
                <w:rStyle w:val="Hyperlink"/>
                <w:noProof/>
                <w:w w:val="110"/>
              </w:rPr>
              <w:t>Installing vThunder on Microsoft Azure</w:t>
            </w:r>
            <w:r>
              <w:rPr>
                <w:noProof/>
                <w:webHidden/>
              </w:rPr>
              <w:tab/>
            </w:r>
            <w:r>
              <w:rPr>
                <w:noProof/>
                <w:webHidden/>
              </w:rPr>
              <w:fldChar w:fldCharType="begin"/>
            </w:r>
            <w:r>
              <w:rPr>
                <w:noProof/>
                <w:webHidden/>
              </w:rPr>
              <w:instrText xml:space="preserve"> PAGEREF _Toc140482098 \h </w:instrText>
            </w:r>
            <w:r>
              <w:rPr>
                <w:noProof/>
                <w:webHidden/>
              </w:rPr>
            </w:r>
            <w:r>
              <w:rPr>
                <w:noProof/>
                <w:webHidden/>
              </w:rPr>
              <w:fldChar w:fldCharType="separate"/>
            </w:r>
            <w:r>
              <w:rPr>
                <w:noProof/>
                <w:webHidden/>
              </w:rPr>
              <w:t>3</w:t>
            </w:r>
            <w:r>
              <w:rPr>
                <w:noProof/>
                <w:webHidden/>
              </w:rPr>
              <w:fldChar w:fldCharType="end"/>
            </w:r>
          </w:hyperlink>
        </w:p>
        <w:p w14:paraId="2D084ACD" w14:textId="08BDC739" w:rsidR="00DD5708" w:rsidRDefault="00DD5708">
          <w:pPr>
            <w:pStyle w:val="TOC1"/>
            <w:rPr>
              <w:rFonts w:cstheme="minorBidi"/>
              <w:noProof/>
              <w:kern w:val="2"/>
              <w:sz w:val="22"/>
              <w:lang w:val="en-IN" w:eastAsia="en-IN"/>
              <w14:ligatures w14:val="standardContextual"/>
            </w:rPr>
          </w:pPr>
          <w:hyperlink w:anchor="_Toc140482099" w:history="1">
            <w:r w:rsidRPr="00744AD6">
              <w:rPr>
                <w:rStyle w:val="Hyperlink"/>
                <w:noProof/>
              </w:rPr>
              <w:t>Overview of Microsoft Azure</w:t>
            </w:r>
            <w:r>
              <w:rPr>
                <w:noProof/>
                <w:webHidden/>
              </w:rPr>
              <w:tab/>
            </w:r>
            <w:r>
              <w:rPr>
                <w:noProof/>
                <w:webHidden/>
              </w:rPr>
              <w:fldChar w:fldCharType="begin"/>
            </w:r>
            <w:r>
              <w:rPr>
                <w:noProof/>
                <w:webHidden/>
              </w:rPr>
              <w:instrText xml:space="preserve"> PAGEREF _Toc140482099 \h </w:instrText>
            </w:r>
            <w:r>
              <w:rPr>
                <w:noProof/>
                <w:webHidden/>
              </w:rPr>
            </w:r>
            <w:r>
              <w:rPr>
                <w:noProof/>
                <w:webHidden/>
              </w:rPr>
              <w:fldChar w:fldCharType="separate"/>
            </w:r>
            <w:r>
              <w:rPr>
                <w:noProof/>
                <w:webHidden/>
              </w:rPr>
              <w:t>4</w:t>
            </w:r>
            <w:r>
              <w:rPr>
                <w:noProof/>
                <w:webHidden/>
              </w:rPr>
              <w:fldChar w:fldCharType="end"/>
            </w:r>
          </w:hyperlink>
        </w:p>
        <w:p w14:paraId="322A567E" w14:textId="57BA6DBC" w:rsidR="00DD5708" w:rsidRDefault="00DD5708">
          <w:pPr>
            <w:pStyle w:val="TOC2"/>
            <w:tabs>
              <w:tab w:val="right" w:leader="dot" w:pos="9016"/>
            </w:tabs>
            <w:rPr>
              <w:noProof/>
              <w:kern w:val="2"/>
              <w:sz w:val="22"/>
              <w:lang w:val="en-IN" w:eastAsia="en-IN"/>
              <w14:ligatures w14:val="standardContextual"/>
            </w:rPr>
          </w:pPr>
          <w:hyperlink w:anchor="_Toc140482100" w:history="1">
            <w:r w:rsidRPr="00744AD6">
              <w:rPr>
                <w:rStyle w:val="Hyperlink"/>
                <w:noProof/>
              </w:rPr>
              <w:t>FIGURE 1-1: Launching Cloud Shell</w:t>
            </w:r>
            <w:r>
              <w:rPr>
                <w:noProof/>
                <w:webHidden/>
              </w:rPr>
              <w:tab/>
            </w:r>
            <w:r>
              <w:rPr>
                <w:noProof/>
                <w:webHidden/>
              </w:rPr>
              <w:fldChar w:fldCharType="begin"/>
            </w:r>
            <w:r>
              <w:rPr>
                <w:noProof/>
                <w:webHidden/>
              </w:rPr>
              <w:instrText xml:space="preserve"> PAGEREF _Toc140482100 \h </w:instrText>
            </w:r>
            <w:r>
              <w:rPr>
                <w:noProof/>
                <w:webHidden/>
              </w:rPr>
            </w:r>
            <w:r>
              <w:rPr>
                <w:noProof/>
                <w:webHidden/>
              </w:rPr>
              <w:fldChar w:fldCharType="separate"/>
            </w:r>
            <w:r>
              <w:rPr>
                <w:noProof/>
                <w:webHidden/>
              </w:rPr>
              <w:t>6</w:t>
            </w:r>
            <w:r>
              <w:rPr>
                <w:noProof/>
                <w:webHidden/>
              </w:rPr>
              <w:fldChar w:fldCharType="end"/>
            </w:r>
          </w:hyperlink>
        </w:p>
        <w:p w14:paraId="1D44E635" w14:textId="446C989A" w:rsidR="00DD5708" w:rsidRDefault="00DD5708">
          <w:pPr>
            <w:pStyle w:val="TOC2"/>
            <w:tabs>
              <w:tab w:val="right" w:leader="dot" w:pos="9016"/>
            </w:tabs>
            <w:rPr>
              <w:noProof/>
              <w:kern w:val="2"/>
              <w:sz w:val="22"/>
              <w:lang w:val="en-IN" w:eastAsia="en-IN"/>
              <w14:ligatures w14:val="standardContextual"/>
            </w:rPr>
          </w:pPr>
          <w:hyperlink w:anchor="_Toc140482101" w:history="1">
            <w:r w:rsidRPr="00744AD6">
              <w:rPr>
                <w:rStyle w:val="Hyperlink"/>
                <w:noProof/>
              </w:rPr>
              <w:t>FIGURE 1-2: vThunder for Microsoft Azure</w:t>
            </w:r>
            <w:r>
              <w:rPr>
                <w:noProof/>
                <w:webHidden/>
              </w:rPr>
              <w:tab/>
            </w:r>
            <w:r>
              <w:rPr>
                <w:noProof/>
                <w:webHidden/>
              </w:rPr>
              <w:fldChar w:fldCharType="begin"/>
            </w:r>
            <w:r>
              <w:rPr>
                <w:noProof/>
                <w:webHidden/>
              </w:rPr>
              <w:instrText xml:space="preserve"> PAGEREF _Toc140482101 \h </w:instrText>
            </w:r>
            <w:r>
              <w:rPr>
                <w:noProof/>
                <w:webHidden/>
              </w:rPr>
            </w:r>
            <w:r>
              <w:rPr>
                <w:noProof/>
                <w:webHidden/>
              </w:rPr>
              <w:fldChar w:fldCharType="separate"/>
            </w:r>
            <w:r>
              <w:rPr>
                <w:noProof/>
                <w:webHidden/>
              </w:rPr>
              <w:t>6</w:t>
            </w:r>
            <w:r>
              <w:rPr>
                <w:noProof/>
                <w:webHidden/>
              </w:rPr>
              <w:fldChar w:fldCharType="end"/>
            </w:r>
          </w:hyperlink>
        </w:p>
        <w:p w14:paraId="77404F33" w14:textId="570672D0" w:rsidR="00DD5708" w:rsidRDefault="00DD5708">
          <w:pPr>
            <w:pStyle w:val="TOC2"/>
            <w:tabs>
              <w:tab w:val="right" w:leader="dot" w:pos="9016"/>
            </w:tabs>
            <w:rPr>
              <w:noProof/>
              <w:kern w:val="2"/>
              <w:sz w:val="22"/>
              <w:lang w:val="en-IN" w:eastAsia="en-IN"/>
              <w14:ligatures w14:val="standardContextual"/>
            </w:rPr>
          </w:pPr>
          <w:hyperlink w:anchor="_Toc140482102" w:history="1">
            <w:r w:rsidRPr="00744AD6">
              <w:rPr>
                <w:rStyle w:val="Hyperlink"/>
                <w:noProof/>
              </w:rPr>
              <w:t>FIGURE 1-3: GSLB Topology</w:t>
            </w:r>
            <w:r>
              <w:rPr>
                <w:noProof/>
                <w:webHidden/>
              </w:rPr>
              <w:tab/>
            </w:r>
            <w:r>
              <w:rPr>
                <w:noProof/>
                <w:webHidden/>
              </w:rPr>
              <w:fldChar w:fldCharType="begin"/>
            </w:r>
            <w:r>
              <w:rPr>
                <w:noProof/>
                <w:webHidden/>
              </w:rPr>
              <w:instrText xml:space="preserve"> PAGEREF _Toc140482102 \h </w:instrText>
            </w:r>
            <w:r>
              <w:rPr>
                <w:noProof/>
                <w:webHidden/>
              </w:rPr>
            </w:r>
            <w:r>
              <w:rPr>
                <w:noProof/>
                <w:webHidden/>
              </w:rPr>
              <w:fldChar w:fldCharType="separate"/>
            </w:r>
            <w:r>
              <w:rPr>
                <w:noProof/>
                <w:webHidden/>
              </w:rPr>
              <w:t>7</w:t>
            </w:r>
            <w:r>
              <w:rPr>
                <w:noProof/>
                <w:webHidden/>
              </w:rPr>
              <w:fldChar w:fldCharType="end"/>
            </w:r>
          </w:hyperlink>
        </w:p>
        <w:p w14:paraId="792B5075" w14:textId="1398E954" w:rsidR="00DD5708" w:rsidRDefault="00DD5708">
          <w:pPr>
            <w:pStyle w:val="TOC2"/>
            <w:tabs>
              <w:tab w:val="right" w:leader="dot" w:pos="9016"/>
            </w:tabs>
            <w:rPr>
              <w:noProof/>
              <w:kern w:val="2"/>
              <w:sz w:val="22"/>
              <w:lang w:val="en-IN" w:eastAsia="en-IN"/>
              <w14:ligatures w14:val="standardContextual"/>
            </w:rPr>
          </w:pPr>
          <w:hyperlink w:anchor="_Toc140482103" w:history="1">
            <w:r w:rsidRPr="00744AD6">
              <w:rPr>
                <w:rStyle w:val="Hyperlink"/>
                <w:noProof/>
              </w:rPr>
              <w:t>Azure Terminology</w:t>
            </w:r>
            <w:r>
              <w:rPr>
                <w:noProof/>
                <w:webHidden/>
              </w:rPr>
              <w:tab/>
            </w:r>
            <w:r>
              <w:rPr>
                <w:noProof/>
                <w:webHidden/>
              </w:rPr>
              <w:fldChar w:fldCharType="begin"/>
            </w:r>
            <w:r>
              <w:rPr>
                <w:noProof/>
                <w:webHidden/>
              </w:rPr>
              <w:instrText xml:space="preserve"> PAGEREF _Toc140482103 \h </w:instrText>
            </w:r>
            <w:r>
              <w:rPr>
                <w:noProof/>
                <w:webHidden/>
              </w:rPr>
            </w:r>
            <w:r>
              <w:rPr>
                <w:noProof/>
                <w:webHidden/>
              </w:rPr>
              <w:fldChar w:fldCharType="separate"/>
            </w:r>
            <w:r>
              <w:rPr>
                <w:noProof/>
                <w:webHidden/>
              </w:rPr>
              <w:t>7</w:t>
            </w:r>
            <w:r>
              <w:rPr>
                <w:noProof/>
                <w:webHidden/>
              </w:rPr>
              <w:fldChar w:fldCharType="end"/>
            </w:r>
          </w:hyperlink>
        </w:p>
        <w:p w14:paraId="0DBA9F4E" w14:textId="6919DB27" w:rsidR="00DD5708" w:rsidRDefault="00DD5708">
          <w:pPr>
            <w:pStyle w:val="TOC2"/>
            <w:tabs>
              <w:tab w:val="right" w:leader="dot" w:pos="9016"/>
            </w:tabs>
            <w:rPr>
              <w:noProof/>
              <w:kern w:val="2"/>
              <w:sz w:val="22"/>
              <w:lang w:val="en-IN" w:eastAsia="en-IN"/>
              <w14:ligatures w14:val="standardContextual"/>
            </w:rPr>
          </w:pPr>
          <w:hyperlink w:anchor="_Toc140482104" w:history="1">
            <w:r w:rsidRPr="00744AD6">
              <w:rPr>
                <w:rStyle w:val="Hyperlink"/>
                <w:noProof/>
              </w:rPr>
              <w:t>System Requirements</w:t>
            </w:r>
            <w:r>
              <w:rPr>
                <w:noProof/>
                <w:webHidden/>
              </w:rPr>
              <w:tab/>
            </w:r>
            <w:r>
              <w:rPr>
                <w:noProof/>
                <w:webHidden/>
              </w:rPr>
              <w:fldChar w:fldCharType="begin"/>
            </w:r>
            <w:r>
              <w:rPr>
                <w:noProof/>
                <w:webHidden/>
              </w:rPr>
              <w:instrText xml:space="preserve"> PAGEREF _Toc140482104 \h </w:instrText>
            </w:r>
            <w:r>
              <w:rPr>
                <w:noProof/>
                <w:webHidden/>
              </w:rPr>
            </w:r>
            <w:r>
              <w:rPr>
                <w:noProof/>
                <w:webHidden/>
              </w:rPr>
              <w:fldChar w:fldCharType="separate"/>
            </w:r>
            <w:r>
              <w:rPr>
                <w:noProof/>
                <w:webHidden/>
              </w:rPr>
              <w:t>8</w:t>
            </w:r>
            <w:r>
              <w:rPr>
                <w:noProof/>
                <w:webHidden/>
              </w:rPr>
              <w:fldChar w:fldCharType="end"/>
            </w:r>
          </w:hyperlink>
        </w:p>
        <w:p w14:paraId="4B7E1E1F" w14:textId="0EDEDAA3" w:rsidR="00DD5708" w:rsidRDefault="00DD5708">
          <w:pPr>
            <w:pStyle w:val="TOC2"/>
            <w:tabs>
              <w:tab w:val="right" w:leader="dot" w:pos="9016"/>
            </w:tabs>
            <w:rPr>
              <w:noProof/>
              <w:kern w:val="2"/>
              <w:sz w:val="22"/>
              <w:lang w:val="en-IN" w:eastAsia="en-IN"/>
              <w14:ligatures w14:val="standardContextual"/>
            </w:rPr>
          </w:pPr>
          <w:hyperlink w:anchor="_Toc140482105" w:history="1">
            <w:r w:rsidRPr="00744AD6">
              <w:rPr>
                <w:rStyle w:val="Hyperlink"/>
                <w:noProof/>
              </w:rPr>
              <w:t>Azure Prerequisites</w:t>
            </w:r>
            <w:r>
              <w:rPr>
                <w:noProof/>
                <w:webHidden/>
              </w:rPr>
              <w:tab/>
            </w:r>
            <w:r>
              <w:rPr>
                <w:noProof/>
                <w:webHidden/>
              </w:rPr>
              <w:fldChar w:fldCharType="begin"/>
            </w:r>
            <w:r>
              <w:rPr>
                <w:noProof/>
                <w:webHidden/>
              </w:rPr>
              <w:instrText xml:space="preserve"> PAGEREF _Toc140482105 \h </w:instrText>
            </w:r>
            <w:r>
              <w:rPr>
                <w:noProof/>
                <w:webHidden/>
              </w:rPr>
            </w:r>
            <w:r>
              <w:rPr>
                <w:noProof/>
                <w:webHidden/>
              </w:rPr>
              <w:fldChar w:fldCharType="separate"/>
            </w:r>
            <w:r>
              <w:rPr>
                <w:noProof/>
                <w:webHidden/>
              </w:rPr>
              <w:t>11</w:t>
            </w:r>
            <w:r>
              <w:rPr>
                <w:noProof/>
                <w:webHidden/>
              </w:rPr>
              <w:fldChar w:fldCharType="end"/>
            </w:r>
          </w:hyperlink>
        </w:p>
        <w:p w14:paraId="40565A3D" w14:textId="4D26D7AB" w:rsidR="00DD5708" w:rsidRDefault="00DD5708">
          <w:pPr>
            <w:pStyle w:val="TOC1"/>
            <w:rPr>
              <w:rFonts w:cstheme="minorBidi"/>
              <w:noProof/>
              <w:kern w:val="2"/>
              <w:sz w:val="22"/>
              <w:lang w:val="en-IN" w:eastAsia="en-IN"/>
              <w14:ligatures w14:val="standardContextual"/>
            </w:rPr>
          </w:pPr>
          <w:hyperlink w:anchor="_Toc140482106" w:history="1">
            <w:r w:rsidRPr="00744AD6">
              <w:rPr>
                <w:rStyle w:val="Hyperlink"/>
                <w:noProof/>
              </w:rPr>
              <w:t>Chapter 1- QuickStart:  Install A10 – 3NIC_3VM - Azure portal</w:t>
            </w:r>
            <w:r>
              <w:rPr>
                <w:noProof/>
                <w:webHidden/>
              </w:rPr>
              <w:tab/>
            </w:r>
            <w:r>
              <w:rPr>
                <w:noProof/>
                <w:webHidden/>
              </w:rPr>
              <w:fldChar w:fldCharType="begin"/>
            </w:r>
            <w:r>
              <w:rPr>
                <w:noProof/>
                <w:webHidden/>
              </w:rPr>
              <w:instrText xml:space="preserve"> PAGEREF _Toc140482106 \h </w:instrText>
            </w:r>
            <w:r>
              <w:rPr>
                <w:noProof/>
                <w:webHidden/>
              </w:rPr>
            </w:r>
            <w:r>
              <w:rPr>
                <w:noProof/>
                <w:webHidden/>
              </w:rPr>
              <w:fldChar w:fldCharType="separate"/>
            </w:r>
            <w:r>
              <w:rPr>
                <w:noProof/>
                <w:webHidden/>
              </w:rPr>
              <w:t>11</w:t>
            </w:r>
            <w:r>
              <w:rPr>
                <w:noProof/>
                <w:webHidden/>
              </w:rPr>
              <w:fldChar w:fldCharType="end"/>
            </w:r>
          </w:hyperlink>
        </w:p>
        <w:p w14:paraId="4BD09ADE" w14:textId="279DE709" w:rsidR="00DD5708" w:rsidRDefault="00DD5708">
          <w:pPr>
            <w:pStyle w:val="TOC2"/>
            <w:tabs>
              <w:tab w:val="right" w:leader="dot" w:pos="9016"/>
            </w:tabs>
            <w:rPr>
              <w:noProof/>
              <w:kern w:val="2"/>
              <w:sz w:val="22"/>
              <w:lang w:val="en-IN" w:eastAsia="en-IN"/>
              <w14:ligatures w14:val="standardContextual"/>
            </w:rPr>
          </w:pPr>
          <w:hyperlink w:anchor="_Toc140482107" w:history="1">
            <w:r w:rsidRPr="00744AD6">
              <w:rPr>
                <w:rStyle w:val="Hyperlink"/>
                <w:noProof/>
              </w:rPr>
              <w:t>Overview</w:t>
            </w:r>
            <w:r>
              <w:rPr>
                <w:noProof/>
                <w:webHidden/>
              </w:rPr>
              <w:tab/>
            </w:r>
            <w:r>
              <w:rPr>
                <w:noProof/>
                <w:webHidden/>
              </w:rPr>
              <w:fldChar w:fldCharType="begin"/>
            </w:r>
            <w:r>
              <w:rPr>
                <w:noProof/>
                <w:webHidden/>
              </w:rPr>
              <w:instrText xml:space="preserve"> PAGEREF _Toc140482107 \h </w:instrText>
            </w:r>
            <w:r>
              <w:rPr>
                <w:noProof/>
                <w:webHidden/>
              </w:rPr>
            </w:r>
            <w:r>
              <w:rPr>
                <w:noProof/>
                <w:webHidden/>
              </w:rPr>
              <w:fldChar w:fldCharType="separate"/>
            </w:r>
            <w:r>
              <w:rPr>
                <w:noProof/>
                <w:webHidden/>
              </w:rPr>
              <w:t>11</w:t>
            </w:r>
            <w:r>
              <w:rPr>
                <w:noProof/>
                <w:webHidden/>
              </w:rPr>
              <w:fldChar w:fldCharType="end"/>
            </w:r>
          </w:hyperlink>
        </w:p>
        <w:p w14:paraId="1CD22625" w14:textId="3FB16AE1" w:rsidR="00DD5708" w:rsidRDefault="00DD5708">
          <w:pPr>
            <w:pStyle w:val="TOC2"/>
            <w:tabs>
              <w:tab w:val="right" w:leader="dot" w:pos="9016"/>
            </w:tabs>
            <w:rPr>
              <w:noProof/>
              <w:kern w:val="2"/>
              <w:sz w:val="22"/>
              <w:lang w:val="en-IN" w:eastAsia="en-IN"/>
              <w14:ligatures w14:val="standardContextual"/>
            </w:rPr>
          </w:pPr>
          <w:hyperlink w:anchor="_Toc140482108" w:history="1">
            <w:r w:rsidRPr="00744AD6">
              <w:rPr>
                <w:rStyle w:val="Hyperlink"/>
                <w:noProof/>
              </w:rPr>
              <w:t>Install</w:t>
            </w:r>
            <w:r>
              <w:rPr>
                <w:noProof/>
                <w:webHidden/>
              </w:rPr>
              <w:tab/>
            </w:r>
            <w:r>
              <w:rPr>
                <w:noProof/>
                <w:webHidden/>
              </w:rPr>
              <w:fldChar w:fldCharType="begin"/>
            </w:r>
            <w:r>
              <w:rPr>
                <w:noProof/>
                <w:webHidden/>
              </w:rPr>
              <w:instrText xml:space="preserve"> PAGEREF _Toc140482108 \h </w:instrText>
            </w:r>
            <w:r>
              <w:rPr>
                <w:noProof/>
                <w:webHidden/>
              </w:rPr>
            </w:r>
            <w:r>
              <w:rPr>
                <w:noProof/>
                <w:webHidden/>
              </w:rPr>
              <w:fldChar w:fldCharType="separate"/>
            </w:r>
            <w:r>
              <w:rPr>
                <w:noProof/>
                <w:webHidden/>
              </w:rPr>
              <w:t>12</w:t>
            </w:r>
            <w:r>
              <w:rPr>
                <w:noProof/>
                <w:webHidden/>
              </w:rPr>
              <w:fldChar w:fldCharType="end"/>
            </w:r>
          </w:hyperlink>
        </w:p>
        <w:p w14:paraId="450E17B5" w14:textId="0E1B3132" w:rsidR="00DD5708" w:rsidRDefault="00DD5708">
          <w:pPr>
            <w:pStyle w:val="TOC1"/>
            <w:rPr>
              <w:rFonts w:cstheme="minorBidi"/>
              <w:noProof/>
              <w:kern w:val="2"/>
              <w:sz w:val="22"/>
              <w:lang w:val="en-IN" w:eastAsia="en-IN"/>
              <w14:ligatures w14:val="standardContextual"/>
            </w:rPr>
          </w:pPr>
          <w:hyperlink w:anchor="_Toc140482109" w:history="1">
            <w:r w:rsidRPr="00744AD6">
              <w:rPr>
                <w:rStyle w:val="Hyperlink"/>
                <w:noProof/>
              </w:rPr>
              <w:t>Chapter 2 - Let us Verify.</w:t>
            </w:r>
            <w:r>
              <w:rPr>
                <w:noProof/>
                <w:webHidden/>
              </w:rPr>
              <w:tab/>
            </w:r>
            <w:r>
              <w:rPr>
                <w:noProof/>
                <w:webHidden/>
              </w:rPr>
              <w:fldChar w:fldCharType="begin"/>
            </w:r>
            <w:r>
              <w:rPr>
                <w:noProof/>
                <w:webHidden/>
              </w:rPr>
              <w:instrText xml:space="preserve"> PAGEREF _Toc140482109 \h </w:instrText>
            </w:r>
            <w:r>
              <w:rPr>
                <w:noProof/>
                <w:webHidden/>
              </w:rPr>
            </w:r>
            <w:r>
              <w:rPr>
                <w:noProof/>
                <w:webHidden/>
              </w:rPr>
              <w:fldChar w:fldCharType="separate"/>
            </w:r>
            <w:r>
              <w:rPr>
                <w:noProof/>
                <w:webHidden/>
              </w:rPr>
              <w:t>15</w:t>
            </w:r>
            <w:r>
              <w:rPr>
                <w:noProof/>
                <w:webHidden/>
              </w:rPr>
              <w:fldChar w:fldCharType="end"/>
            </w:r>
          </w:hyperlink>
        </w:p>
        <w:p w14:paraId="48B0526B" w14:textId="35B8B027" w:rsidR="00DD5708" w:rsidRDefault="00DD5708">
          <w:pPr>
            <w:pStyle w:val="TOC1"/>
            <w:rPr>
              <w:rFonts w:cstheme="minorBidi"/>
              <w:noProof/>
              <w:kern w:val="2"/>
              <w:sz w:val="22"/>
              <w:lang w:val="en-IN" w:eastAsia="en-IN"/>
              <w14:ligatures w14:val="standardContextual"/>
            </w:rPr>
          </w:pPr>
          <w:hyperlink w:anchor="_Toc140482110" w:history="1">
            <w:r w:rsidRPr="00744AD6">
              <w:rPr>
                <w:rStyle w:val="Hyperlink"/>
                <w:noProof/>
              </w:rPr>
              <w:t>Annexure</w:t>
            </w:r>
            <w:r>
              <w:rPr>
                <w:noProof/>
                <w:webHidden/>
              </w:rPr>
              <w:tab/>
            </w:r>
            <w:r>
              <w:rPr>
                <w:noProof/>
                <w:webHidden/>
              </w:rPr>
              <w:fldChar w:fldCharType="begin"/>
            </w:r>
            <w:r>
              <w:rPr>
                <w:noProof/>
                <w:webHidden/>
              </w:rPr>
              <w:instrText xml:space="preserve"> PAGEREF _Toc140482110 \h </w:instrText>
            </w:r>
            <w:r>
              <w:rPr>
                <w:noProof/>
                <w:webHidden/>
              </w:rPr>
            </w:r>
            <w:r>
              <w:rPr>
                <w:noProof/>
                <w:webHidden/>
              </w:rPr>
              <w:fldChar w:fldCharType="separate"/>
            </w:r>
            <w:r>
              <w:rPr>
                <w:noProof/>
                <w:webHidden/>
              </w:rPr>
              <w:t>17</w:t>
            </w:r>
            <w:r>
              <w:rPr>
                <w:noProof/>
                <w:webHidden/>
              </w:rPr>
              <w:fldChar w:fldCharType="end"/>
            </w:r>
          </w:hyperlink>
        </w:p>
        <w:p w14:paraId="2F56C0A4" w14:textId="057D67E4" w:rsidR="00DD5708" w:rsidRDefault="00DD5708">
          <w:pPr>
            <w:pStyle w:val="TOC2"/>
            <w:tabs>
              <w:tab w:val="right" w:leader="dot" w:pos="9016"/>
            </w:tabs>
            <w:rPr>
              <w:noProof/>
              <w:kern w:val="2"/>
              <w:sz w:val="22"/>
              <w:lang w:val="en-IN" w:eastAsia="en-IN"/>
              <w14:ligatures w14:val="standardContextual"/>
            </w:rPr>
          </w:pPr>
          <w:hyperlink w:anchor="_Toc140482111" w:history="1">
            <w:r w:rsidRPr="00744AD6">
              <w:rPr>
                <w:rStyle w:val="Hyperlink"/>
                <w:noProof/>
              </w:rPr>
              <w:t>Annexure 1- Parameters</w:t>
            </w:r>
            <w:r>
              <w:rPr>
                <w:noProof/>
                <w:webHidden/>
              </w:rPr>
              <w:tab/>
            </w:r>
            <w:r>
              <w:rPr>
                <w:noProof/>
                <w:webHidden/>
              </w:rPr>
              <w:fldChar w:fldCharType="begin"/>
            </w:r>
            <w:r>
              <w:rPr>
                <w:noProof/>
                <w:webHidden/>
              </w:rPr>
              <w:instrText xml:space="preserve"> PAGEREF _Toc140482111 \h </w:instrText>
            </w:r>
            <w:r>
              <w:rPr>
                <w:noProof/>
                <w:webHidden/>
              </w:rPr>
            </w:r>
            <w:r>
              <w:rPr>
                <w:noProof/>
                <w:webHidden/>
              </w:rPr>
              <w:fldChar w:fldCharType="separate"/>
            </w:r>
            <w:r>
              <w:rPr>
                <w:noProof/>
                <w:webHidden/>
              </w:rPr>
              <w:t>17</w:t>
            </w:r>
            <w:r>
              <w:rPr>
                <w:noProof/>
                <w:webHidden/>
              </w:rPr>
              <w:fldChar w:fldCharType="end"/>
            </w:r>
          </w:hyperlink>
        </w:p>
        <w:p w14:paraId="2E293164" w14:textId="6985CF56" w:rsidR="00DD5708" w:rsidRDefault="00DD5708">
          <w:pPr>
            <w:pStyle w:val="TOC2"/>
            <w:tabs>
              <w:tab w:val="right" w:leader="dot" w:pos="9016"/>
            </w:tabs>
            <w:rPr>
              <w:noProof/>
              <w:kern w:val="2"/>
              <w:sz w:val="22"/>
              <w:lang w:val="en-IN" w:eastAsia="en-IN"/>
              <w14:ligatures w14:val="standardContextual"/>
            </w:rPr>
          </w:pPr>
          <w:hyperlink w:anchor="_Toc140482112" w:history="1">
            <w:r w:rsidRPr="00744AD6">
              <w:rPr>
                <w:rStyle w:val="Hyperlink"/>
                <w:noProof/>
              </w:rPr>
              <w:t>Annexure 2 – Resource list</w:t>
            </w:r>
            <w:r>
              <w:rPr>
                <w:noProof/>
                <w:webHidden/>
              </w:rPr>
              <w:tab/>
            </w:r>
            <w:r>
              <w:rPr>
                <w:noProof/>
                <w:webHidden/>
              </w:rPr>
              <w:fldChar w:fldCharType="begin"/>
            </w:r>
            <w:r>
              <w:rPr>
                <w:noProof/>
                <w:webHidden/>
              </w:rPr>
              <w:instrText xml:space="preserve"> PAGEREF _Toc140482112 \h </w:instrText>
            </w:r>
            <w:r>
              <w:rPr>
                <w:noProof/>
                <w:webHidden/>
              </w:rPr>
            </w:r>
            <w:r>
              <w:rPr>
                <w:noProof/>
                <w:webHidden/>
              </w:rPr>
              <w:fldChar w:fldCharType="separate"/>
            </w:r>
            <w:r>
              <w:rPr>
                <w:noProof/>
                <w:webHidden/>
              </w:rPr>
              <w:t>19</w:t>
            </w:r>
            <w:r>
              <w:rPr>
                <w:noProof/>
                <w:webHidden/>
              </w:rPr>
              <w:fldChar w:fldCharType="end"/>
            </w:r>
          </w:hyperlink>
        </w:p>
        <w:p w14:paraId="7D588CAF" w14:textId="6C49086D" w:rsidR="00DD5708" w:rsidRDefault="00DD5708">
          <w:pPr>
            <w:pStyle w:val="TOC2"/>
            <w:tabs>
              <w:tab w:val="right" w:leader="dot" w:pos="9016"/>
            </w:tabs>
            <w:rPr>
              <w:noProof/>
              <w:kern w:val="2"/>
              <w:sz w:val="22"/>
              <w:lang w:val="en-IN" w:eastAsia="en-IN"/>
              <w14:ligatures w14:val="standardContextual"/>
            </w:rPr>
          </w:pPr>
          <w:hyperlink w:anchor="_Toc140482113" w:history="1">
            <w:r w:rsidRPr="00744AD6">
              <w:rPr>
                <w:rStyle w:val="Hyperlink"/>
                <w:noProof/>
              </w:rPr>
              <w:t>Annexure 3 – Delete servers</w:t>
            </w:r>
            <w:r>
              <w:rPr>
                <w:noProof/>
                <w:webHidden/>
              </w:rPr>
              <w:tab/>
            </w:r>
            <w:r>
              <w:rPr>
                <w:noProof/>
                <w:webHidden/>
              </w:rPr>
              <w:fldChar w:fldCharType="begin"/>
            </w:r>
            <w:r>
              <w:rPr>
                <w:noProof/>
                <w:webHidden/>
              </w:rPr>
              <w:instrText xml:space="preserve"> PAGEREF _Toc140482113 \h </w:instrText>
            </w:r>
            <w:r>
              <w:rPr>
                <w:noProof/>
                <w:webHidden/>
              </w:rPr>
            </w:r>
            <w:r>
              <w:rPr>
                <w:noProof/>
                <w:webHidden/>
              </w:rPr>
              <w:fldChar w:fldCharType="separate"/>
            </w:r>
            <w:r>
              <w:rPr>
                <w:noProof/>
                <w:webHidden/>
              </w:rPr>
              <w:t>23</w:t>
            </w:r>
            <w:r>
              <w:rPr>
                <w:noProof/>
                <w:webHidden/>
              </w:rPr>
              <w:fldChar w:fldCharType="end"/>
            </w:r>
          </w:hyperlink>
        </w:p>
        <w:p w14:paraId="68A68E9F" w14:textId="491A2117" w:rsidR="001A0C32" w:rsidRDefault="00524352" w:rsidP="008468A4">
          <w:r>
            <w:rPr>
              <w:b/>
              <w:bCs/>
              <w:noProof/>
            </w:rPr>
            <w:fldChar w:fldCharType="end"/>
          </w:r>
        </w:p>
      </w:sdtContent>
    </w:sdt>
    <w:p w14:paraId="0F308A5F" w14:textId="4CFE2A76" w:rsidR="00D55FAB" w:rsidRDefault="00D55FAB" w:rsidP="00D55FAB">
      <w:pPr>
        <w:pStyle w:val="Heading1"/>
        <w:rPr>
          <w:color w:val="335899"/>
          <w:w w:val="110"/>
        </w:rPr>
      </w:pPr>
      <w:bookmarkStart w:id="23" w:name="_Toc121431173"/>
      <w:bookmarkStart w:id="24" w:name="_Hlk130251340"/>
      <w:bookmarkStart w:id="25" w:name="_Toc140482098"/>
      <w:r>
        <w:rPr>
          <w:color w:val="335899"/>
          <w:w w:val="110"/>
        </w:rPr>
        <w:t>Introduction</w:t>
      </w:r>
      <w:r>
        <w:rPr>
          <w:color w:val="335899"/>
          <w:spacing w:val="-2"/>
          <w:w w:val="110"/>
        </w:rPr>
        <w:t xml:space="preserve"> </w:t>
      </w:r>
      <w:r>
        <w:rPr>
          <w:color w:val="335899"/>
          <w:w w:val="110"/>
        </w:rPr>
        <w:t>to</w:t>
      </w:r>
      <w:r>
        <w:rPr>
          <w:color w:val="335899"/>
          <w:spacing w:val="-3"/>
          <w:w w:val="110"/>
        </w:rPr>
        <w:t xml:space="preserve"> </w:t>
      </w:r>
      <w:r>
        <w:rPr>
          <w:color w:val="335899"/>
          <w:w w:val="110"/>
        </w:rPr>
        <w:t xml:space="preserve">Installing </w:t>
      </w:r>
      <w:r w:rsidR="0011651A">
        <w:rPr>
          <w:color w:val="335899"/>
          <w:w w:val="110"/>
        </w:rPr>
        <w:t>vThunder</w:t>
      </w:r>
      <w:r>
        <w:rPr>
          <w:color w:val="335899"/>
          <w:w w:val="110"/>
        </w:rPr>
        <w:t xml:space="preserve"> on Microsoft Azure</w:t>
      </w:r>
      <w:bookmarkEnd w:id="23"/>
      <w:bookmarkEnd w:id="25"/>
    </w:p>
    <w:p w14:paraId="54391BA7" w14:textId="77777777" w:rsidR="00D55FAB" w:rsidRDefault="00D55FAB" w:rsidP="00D55FAB"/>
    <w:p w14:paraId="2DE6B7E6" w14:textId="2A68A400" w:rsidR="00D55FAB" w:rsidRDefault="0011651A" w:rsidP="00D55FAB">
      <w:pPr>
        <w:rPr>
          <w:szCs w:val="28"/>
        </w:rPr>
      </w:pPr>
      <w:r>
        <w:rPr>
          <w:szCs w:val="28"/>
        </w:rPr>
        <w:lastRenderedPageBreak/>
        <w:t>vThunder</w:t>
      </w:r>
      <w:r w:rsidR="00D55FAB" w:rsidRPr="001219A7">
        <w:rPr>
          <w:szCs w:val="28"/>
        </w:rPr>
        <w:t xml:space="preserve"> for Microsoft Azure is a fully operational, software-only version of the ACOS Series Server Load Balancer (SLB), or Application Delivery Controller (ADC) device. It is configurable by ACOS CLI, GUI, AXAPI, and Harmony Controller.</w:t>
      </w:r>
    </w:p>
    <w:p w14:paraId="0729D16B" w14:textId="689A4124" w:rsidR="00D55FAB" w:rsidRDefault="0011651A" w:rsidP="00D55FAB">
      <w:pPr>
        <w:rPr>
          <w:szCs w:val="28"/>
        </w:rPr>
      </w:pPr>
      <w:r>
        <w:rPr>
          <w:szCs w:val="28"/>
        </w:rPr>
        <w:t>vThunder</w:t>
      </w:r>
      <w:r w:rsidR="00D55FAB" w:rsidRPr="001219A7">
        <w:rPr>
          <w:szCs w:val="28"/>
        </w:rPr>
        <w:t xml:space="preserve"> is a virtual appliance, yet it retains most of the functionality available on the hard- ware based ACOS appliances. Managing </w:t>
      </w:r>
      <w:r>
        <w:rPr>
          <w:szCs w:val="28"/>
        </w:rPr>
        <w:t>vThunder</w:t>
      </w:r>
      <w:r w:rsidR="00D55FAB" w:rsidRPr="001219A7">
        <w:rPr>
          <w:szCs w:val="28"/>
        </w:rPr>
        <w:t xml:space="preserve"> is the same as managing hardware based ACOS device, and </w:t>
      </w:r>
      <w:r>
        <w:rPr>
          <w:szCs w:val="28"/>
        </w:rPr>
        <w:t>vThunder</w:t>
      </w:r>
      <w:r w:rsidR="00D55FAB" w:rsidRPr="001219A7">
        <w:rPr>
          <w:szCs w:val="28"/>
        </w:rPr>
        <w:t xml:space="preserve"> has the same CLI configurations and GUI presentation.</w:t>
      </w:r>
    </w:p>
    <w:p w14:paraId="6A53A7B2" w14:textId="64991380" w:rsidR="00D55FAB" w:rsidRDefault="00D55FAB" w:rsidP="00D55FAB">
      <w:pPr>
        <w:rPr>
          <w:szCs w:val="28"/>
        </w:rPr>
      </w:pPr>
      <w:r w:rsidRPr="001219A7">
        <w:rPr>
          <w:szCs w:val="28"/>
        </w:rPr>
        <w:t xml:space="preserve">The networking configuration for </w:t>
      </w:r>
      <w:r w:rsidR="0011651A">
        <w:rPr>
          <w:szCs w:val="28"/>
        </w:rPr>
        <w:t>vThunder</w:t>
      </w:r>
      <w:r w:rsidRPr="001219A7">
        <w:rPr>
          <w:szCs w:val="28"/>
        </w:rPr>
        <w:t xml:space="preserve"> is also like hardware based ACOS devices. The maximum throughput of </w:t>
      </w:r>
      <w:r w:rsidR="0011651A">
        <w:rPr>
          <w:szCs w:val="28"/>
        </w:rPr>
        <w:t>vThunder</w:t>
      </w:r>
      <w:r w:rsidRPr="001219A7">
        <w:rPr>
          <w:szCs w:val="28"/>
        </w:rPr>
        <w:t xml:space="preserve"> for Azure is variable and depends on </w:t>
      </w:r>
      <w:r w:rsidR="0011651A">
        <w:rPr>
          <w:szCs w:val="28"/>
        </w:rPr>
        <w:t>vThunder</w:t>
      </w:r>
      <w:r w:rsidRPr="001219A7">
        <w:rPr>
          <w:szCs w:val="28"/>
        </w:rPr>
        <w:t xml:space="preserve"> software license purchase and type instance used to deploy </w:t>
      </w:r>
      <w:r w:rsidR="0011651A">
        <w:rPr>
          <w:szCs w:val="28"/>
        </w:rPr>
        <w:t>vThunder</w:t>
      </w:r>
      <w:r w:rsidRPr="001219A7">
        <w:rPr>
          <w:szCs w:val="28"/>
        </w:rPr>
        <w:t>.</w:t>
      </w:r>
    </w:p>
    <w:p w14:paraId="26554FDA" w14:textId="65E10EB8" w:rsidR="00D55FAB" w:rsidRPr="00005DC0" w:rsidRDefault="00D55FAB" w:rsidP="00D55FAB">
      <w:pPr>
        <w:rPr>
          <w:i/>
          <w:iCs/>
          <w:szCs w:val="28"/>
          <w:u w:val="single"/>
        </w:rPr>
      </w:pPr>
      <w:r w:rsidRPr="00005DC0">
        <w:rPr>
          <w:i/>
          <w:iCs/>
          <w:szCs w:val="28"/>
          <w:u w:val="single"/>
        </w:rPr>
        <w:t xml:space="preserve">A10 Networks brings Out-Of-Box template to deploy </w:t>
      </w:r>
      <w:r w:rsidR="0011651A">
        <w:rPr>
          <w:i/>
          <w:iCs/>
          <w:szCs w:val="28"/>
          <w:u w:val="single"/>
        </w:rPr>
        <w:t>vThunder</w:t>
      </w:r>
      <w:r w:rsidRPr="00005DC0">
        <w:rPr>
          <w:i/>
          <w:iCs/>
          <w:szCs w:val="28"/>
          <w:u w:val="single"/>
        </w:rPr>
        <w:t xml:space="preserve"> along with multiple features and functionality with pre-defined format into azure cloud. </w:t>
      </w:r>
    </w:p>
    <w:p w14:paraId="31E51F29" w14:textId="77777777" w:rsidR="00D55FAB" w:rsidRPr="000872C0" w:rsidRDefault="00D55FAB" w:rsidP="00D55FAB">
      <w:pPr>
        <w:rPr>
          <w:szCs w:val="28"/>
        </w:rPr>
      </w:pPr>
      <w:r w:rsidRPr="000872C0">
        <w:rPr>
          <w:szCs w:val="28"/>
        </w:rPr>
        <w:t xml:space="preserve">Please refer </w:t>
      </w:r>
      <w:r>
        <w:rPr>
          <w:szCs w:val="28"/>
        </w:rPr>
        <w:t>below</w:t>
      </w:r>
      <w:r w:rsidRPr="000872C0">
        <w:rPr>
          <w:szCs w:val="28"/>
        </w:rPr>
        <w:t xml:space="preserve"> section for more details.</w:t>
      </w:r>
    </w:p>
    <w:p w14:paraId="3DE92DE1" w14:textId="77777777" w:rsidR="00D55FAB" w:rsidRPr="005E1373" w:rsidRDefault="00D55FAB" w:rsidP="00D55FAB">
      <w:pPr>
        <w:rPr>
          <w:szCs w:val="28"/>
        </w:rPr>
      </w:pPr>
    </w:p>
    <w:p w14:paraId="3591DD3E" w14:textId="77777777" w:rsidR="00D55FAB" w:rsidRDefault="00D55FAB" w:rsidP="00D55FAB">
      <w:pPr>
        <w:pStyle w:val="Heading1"/>
      </w:pPr>
      <w:bookmarkStart w:id="26" w:name="_Toc121431174"/>
      <w:bookmarkStart w:id="27" w:name="_Toc140482099"/>
      <w:r w:rsidRPr="00F60417">
        <w:t>Overview of Microsoft Azure</w:t>
      </w:r>
      <w:bookmarkEnd w:id="26"/>
      <w:bookmarkEnd w:id="27"/>
    </w:p>
    <w:p w14:paraId="37E15875" w14:textId="77777777" w:rsidR="00D55FAB" w:rsidRPr="00443E86" w:rsidRDefault="00D55FAB" w:rsidP="00D55FAB"/>
    <w:p w14:paraId="5B0B5E8A" w14:textId="77777777" w:rsidR="00D55FAB" w:rsidRPr="00AA101D" w:rsidRDefault="00D55FAB" w:rsidP="00D55FAB">
      <w:pPr>
        <w:rPr>
          <w:szCs w:val="28"/>
        </w:rPr>
      </w:pPr>
      <w:r w:rsidRPr="00AA101D">
        <w:rPr>
          <w:szCs w:val="28"/>
        </w:rPr>
        <w:t>With the move to the cloud, many teams have adopted agile development methods. These teams iterate quickly. They need to repeatedly deploy their solutions to the cloud, and know their infrastructure is in a reliable state. As infrastructure has become part of the iterative process, the division between operations and development has disappeared. Teams need to manage infrastructure and application code through a unified process.</w:t>
      </w:r>
    </w:p>
    <w:p w14:paraId="5E36AC66" w14:textId="77777777" w:rsidR="00D55FAB" w:rsidRPr="00AA101D" w:rsidRDefault="00D55FAB" w:rsidP="00D55FAB">
      <w:pPr>
        <w:rPr>
          <w:szCs w:val="28"/>
        </w:rPr>
      </w:pPr>
    </w:p>
    <w:p w14:paraId="72809DD8" w14:textId="77777777" w:rsidR="00D55FAB" w:rsidRPr="00AA101D" w:rsidRDefault="00D55FAB" w:rsidP="00D55FAB">
      <w:pPr>
        <w:rPr>
          <w:szCs w:val="28"/>
        </w:rPr>
      </w:pPr>
      <w:r w:rsidRPr="00AA101D">
        <w:rPr>
          <w:szCs w:val="28"/>
        </w:rPr>
        <w:t>To meet these challenges, you can automate deployments and use the practice of infrastructure as code. In code, you define the infrastructure that needs to be deployed. The infrastructure code becomes part of your project. Just like application code, you store the infrastructure code in a source repository and version it. Any one on your team can run the code and deploy similar environments.</w:t>
      </w:r>
    </w:p>
    <w:p w14:paraId="4B344AAC" w14:textId="77777777" w:rsidR="00D55FAB" w:rsidRPr="00AA101D" w:rsidRDefault="00D55FAB" w:rsidP="00D55FAB">
      <w:pPr>
        <w:rPr>
          <w:szCs w:val="28"/>
        </w:rPr>
      </w:pPr>
    </w:p>
    <w:p w14:paraId="30219535" w14:textId="77777777" w:rsidR="00D55FAB" w:rsidRDefault="00D55FAB" w:rsidP="00D55FAB">
      <w:pPr>
        <w:rPr>
          <w:szCs w:val="28"/>
        </w:rPr>
      </w:pPr>
      <w:r w:rsidRPr="00AA101D">
        <w:rPr>
          <w:szCs w:val="28"/>
        </w:rPr>
        <w:lastRenderedPageBreak/>
        <w:t xml:space="preserve">To implement infrastructure as code for your Azure solutions, use azure resource manager templates. The template is a </w:t>
      </w:r>
      <w:proofErr w:type="spellStart"/>
      <w:r w:rsidRPr="00AA101D">
        <w:rPr>
          <w:szCs w:val="28"/>
        </w:rPr>
        <w:t>json</w:t>
      </w:r>
      <w:proofErr w:type="spellEnd"/>
      <w:r w:rsidRPr="00AA101D">
        <w:rPr>
          <w:szCs w:val="28"/>
        </w:rPr>
        <w:t xml:space="preserve"> native file that defines the infrastructure and configuration for your project. The template uses declarative syntax, which lets you state what you intend to deploy without having to write the sequence of programming commands to create it. In the template, you specify the resources to deploy and the properties for those resources.</w:t>
      </w:r>
    </w:p>
    <w:p w14:paraId="1365DB3D" w14:textId="77777777" w:rsidR="00D55FAB" w:rsidRDefault="00D55FAB" w:rsidP="00D55FAB">
      <w:pPr>
        <w:rPr>
          <w:szCs w:val="28"/>
        </w:rPr>
      </w:pPr>
    </w:p>
    <w:p w14:paraId="4598637D" w14:textId="77777777" w:rsidR="00D55FAB" w:rsidRPr="003C44DE" w:rsidRDefault="00D55FAB" w:rsidP="00D55FAB">
      <w:pPr>
        <w:rPr>
          <w:szCs w:val="28"/>
        </w:rPr>
      </w:pPr>
      <w:r w:rsidRPr="00634609">
        <w:rPr>
          <w:b/>
          <w:bCs/>
          <w:szCs w:val="28"/>
        </w:rPr>
        <w:t>Microsoft Azure</w:t>
      </w:r>
      <w:r w:rsidRPr="003C44DE">
        <w:rPr>
          <w:szCs w:val="28"/>
        </w:rPr>
        <w:t xml:space="preserve"> (formerly known as Windows Azure) is Microsoft’s cloud computing platform. Azure is an industry leader for both infrastructure-as-a-service (IaaS) and platform-as-a-service (PaaS). Azure offers a combination of managed and unmanaged services that lets customers deploy and manage their applications as they see fit.</w:t>
      </w:r>
    </w:p>
    <w:p w14:paraId="022D9253" w14:textId="77777777" w:rsidR="00D55FAB" w:rsidRPr="003C44DE" w:rsidRDefault="00D55FAB" w:rsidP="00D55FAB">
      <w:pPr>
        <w:rPr>
          <w:szCs w:val="28"/>
        </w:rPr>
      </w:pPr>
      <w:r w:rsidRPr="003C44DE">
        <w:rPr>
          <w:szCs w:val="28"/>
        </w:rPr>
        <w:t xml:space="preserve">The Azure cloud computing platform runs on Microsoft data </w:t>
      </w:r>
      <w:proofErr w:type="spellStart"/>
      <w:r w:rsidRPr="003C44DE">
        <w:rPr>
          <w:szCs w:val="28"/>
        </w:rPr>
        <w:t>cente</w:t>
      </w:r>
      <w:r>
        <w:rPr>
          <w:szCs w:val="28"/>
        </w:rPr>
        <w:t>r</w:t>
      </w:r>
      <w:proofErr w:type="spellEnd"/>
      <w:r w:rsidRPr="003C44DE">
        <w:rPr>
          <w:szCs w:val="28"/>
        </w:rPr>
        <w:t xml:space="preserve"> and is globally dis- tributed across more than a dozen countries. Such global distribution helps ensure customers receive high performance, regardless of where they are located.</w:t>
      </w:r>
    </w:p>
    <w:p w14:paraId="29531A73" w14:textId="77777777" w:rsidR="00D55FAB" w:rsidRPr="003C44DE" w:rsidRDefault="00D55FAB" w:rsidP="00D55FAB">
      <w:pPr>
        <w:rPr>
          <w:szCs w:val="28"/>
        </w:rPr>
      </w:pPr>
      <w:r w:rsidRPr="003C44DE">
        <w:rPr>
          <w:szCs w:val="28"/>
        </w:rPr>
        <w:t>Azure is flexible and can support virtually any operating system, from Windows to Linux, any programming language, from Java to C++, and any database, from SQL to Oracle. Azure also offers 99.95% uptime and is the platform that Microsoft uses to run many of its popular ser- vices, such as Bing, Skype, Xbox, and Office 365.</w:t>
      </w:r>
    </w:p>
    <w:p w14:paraId="742A6C44" w14:textId="146051C7" w:rsidR="00D55FAB" w:rsidRPr="003C44DE" w:rsidRDefault="00D55FAB" w:rsidP="00D55FAB">
      <w:pPr>
        <w:rPr>
          <w:szCs w:val="28"/>
        </w:rPr>
      </w:pPr>
      <w:r w:rsidRPr="003C44DE">
        <w:rPr>
          <w:szCs w:val="28"/>
        </w:rPr>
        <w:t xml:space="preserve">A10 Networks </w:t>
      </w:r>
      <w:r w:rsidR="0011651A">
        <w:rPr>
          <w:szCs w:val="28"/>
        </w:rPr>
        <w:t>vThunder</w:t>
      </w:r>
      <w:r w:rsidRPr="003C44DE">
        <w:rPr>
          <w:szCs w:val="28"/>
        </w:rPr>
        <w:t xml:space="preserve"> virtual device can be set up as an instance in Azure’s cloud and can be used to provide a robust </w:t>
      </w:r>
      <w:r>
        <w:rPr>
          <w:szCs w:val="28"/>
        </w:rPr>
        <w:t xml:space="preserve">global </w:t>
      </w:r>
      <w:r w:rsidRPr="003C44DE">
        <w:rPr>
          <w:szCs w:val="28"/>
        </w:rPr>
        <w:t>server load balancing (</w:t>
      </w:r>
      <w:r>
        <w:rPr>
          <w:szCs w:val="28"/>
        </w:rPr>
        <w:t>G</w:t>
      </w:r>
      <w:r w:rsidRPr="003C44DE">
        <w:rPr>
          <w:szCs w:val="28"/>
        </w:rPr>
        <w:t>SLB) service.</w:t>
      </w:r>
    </w:p>
    <w:p w14:paraId="1A887048" w14:textId="77777777" w:rsidR="00D55FAB" w:rsidRPr="003C44DE" w:rsidRDefault="00D55FAB" w:rsidP="00D55FAB">
      <w:pPr>
        <w:rPr>
          <w:szCs w:val="28"/>
        </w:rPr>
      </w:pPr>
      <w:r w:rsidRPr="003C44DE">
        <w:rPr>
          <w:szCs w:val="28"/>
        </w:rPr>
        <w:t>Microsoft Azure uses the following tools to create and manage resources:</w:t>
      </w:r>
    </w:p>
    <w:p w14:paraId="7F482C21" w14:textId="77777777" w:rsidR="00D55FAB" w:rsidRPr="003C44DE" w:rsidRDefault="00D55FAB" w:rsidP="00D55FAB">
      <w:pPr>
        <w:rPr>
          <w:szCs w:val="28"/>
        </w:rPr>
      </w:pPr>
    </w:p>
    <w:p w14:paraId="0ED1F41D" w14:textId="77777777" w:rsidR="00D55FAB" w:rsidRPr="003C44DE" w:rsidRDefault="00D55FAB" w:rsidP="00D55FAB">
      <w:pPr>
        <w:rPr>
          <w:szCs w:val="28"/>
        </w:rPr>
      </w:pPr>
      <w:r w:rsidRPr="00225108">
        <w:rPr>
          <w:b/>
          <w:bCs/>
          <w:szCs w:val="28"/>
          <w:u w:val="single"/>
        </w:rPr>
        <w:t>Azure Portal</w:t>
      </w:r>
      <w:r>
        <w:rPr>
          <w:szCs w:val="28"/>
        </w:rPr>
        <w:t xml:space="preserve"> - </w:t>
      </w:r>
      <w:r w:rsidRPr="003C44DE">
        <w:rPr>
          <w:szCs w:val="28"/>
        </w:rPr>
        <w:t xml:space="preserve">A web console to create and monitor Azure resources. For more information, refer to </w:t>
      </w:r>
      <w:hyperlink r:id="rId16" w:history="1">
        <w:r w:rsidRPr="00BC3A82">
          <w:rPr>
            <w:rStyle w:val="Hyperlink"/>
            <w:szCs w:val="28"/>
          </w:rPr>
          <w:t>https://azure.microsoft.com/en-in/features/azure-portal/</w:t>
        </w:r>
      </w:hyperlink>
      <w:r>
        <w:rPr>
          <w:szCs w:val="28"/>
        </w:rPr>
        <w:t xml:space="preserve"> </w:t>
      </w:r>
    </w:p>
    <w:p w14:paraId="278EB568" w14:textId="77777777" w:rsidR="00D55FAB" w:rsidRDefault="00D55FAB" w:rsidP="00D55FAB">
      <w:pPr>
        <w:rPr>
          <w:szCs w:val="28"/>
        </w:rPr>
      </w:pPr>
    </w:p>
    <w:p w14:paraId="28D22B74" w14:textId="77777777" w:rsidR="00D55FAB" w:rsidRPr="003C44DE" w:rsidRDefault="00D55FAB" w:rsidP="00D55FAB">
      <w:pPr>
        <w:rPr>
          <w:szCs w:val="28"/>
        </w:rPr>
      </w:pPr>
      <w:r w:rsidRPr="00225108">
        <w:rPr>
          <w:b/>
          <w:bCs/>
          <w:szCs w:val="28"/>
          <w:u w:val="single"/>
        </w:rPr>
        <w:t>Azure PowerShell</w:t>
      </w:r>
      <w:r>
        <w:rPr>
          <w:szCs w:val="28"/>
        </w:rPr>
        <w:t xml:space="preserve"> - </w:t>
      </w:r>
      <w:r w:rsidRPr="003C44DE">
        <w:rPr>
          <w:szCs w:val="28"/>
        </w:rPr>
        <w:t xml:space="preserve">A set of cmdlets used for managing Azure resources from the command line. Launch Azure PowerShell from a browser within the Azure </w:t>
      </w:r>
      <w:r w:rsidRPr="003C44DE">
        <w:rPr>
          <w:szCs w:val="28"/>
        </w:rPr>
        <w:lastRenderedPageBreak/>
        <w:t>Cloud Shell or install the software on the system to start a local PowerShell session.</w:t>
      </w:r>
    </w:p>
    <w:p w14:paraId="21D9BE5C" w14:textId="77777777" w:rsidR="00D55FAB" w:rsidRPr="003C44DE" w:rsidRDefault="00D55FAB" w:rsidP="00D55FAB">
      <w:pPr>
        <w:rPr>
          <w:szCs w:val="28"/>
        </w:rPr>
      </w:pPr>
      <w:r w:rsidRPr="003C44DE">
        <w:rPr>
          <w:szCs w:val="28"/>
        </w:rPr>
        <w:t xml:space="preserve">For more information, refer to </w:t>
      </w:r>
      <w:hyperlink r:id="rId17" w:history="1">
        <w:r w:rsidRPr="00BC3A82">
          <w:rPr>
            <w:rStyle w:val="Hyperlink"/>
            <w:szCs w:val="28"/>
          </w:rPr>
          <w:t>https://docs.microsoft.com/en-us/powershell/</w:t>
        </w:r>
      </w:hyperlink>
      <w:r>
        <w:rPr>
          <w:szCs w:val="28"/>
        </w:rPr>
        <w:t xml:space="preserve"> </w:t>
      </w:r>
    </w:p>
    <w:p w14:paraId="39689242" w14:textId="77777777" w:rsidR="00D55FAB" w:rsidRDefault="00D55FAB" w:rsidP="00D55FAB">
      <w:pPr>
        <w:rPr>
          <w:szCs w:val="28"/>
        </w:rPr>
      </w:pPr>
    </w:p>
    <w:p w14:paraId="7BBFC8B6" w14:textId="77777777" w:rsidR="00D55FAB" w:rsidRPr="003C44DE" w:rsidRDefault="00D55FAB" w:rsidP="00D55FAB">
      <w:pPr>
        <w:rPr>
          <w:szCs w:val="28"/>
        </w:rPr>
      </w:pPr>
      <w:r w:rsidRPr="00B34FFE">
        <w:rPr>
          <w:b/>
          <w:bCs/>
          <w:szCs w:val="28"/>
          <w:u w:val="single"/>
        </w:rPr>
        <w:t>Azure CLI</w:t>
      </w:r>
      <w:r w:rsidRPr="00B34FFE">
        <w:rPr>
          <w:b/>
          <w:bCs/>
          <w:szCs w:val="28"/>
        </w:rPr>
        <w:t>—</w:t>
      </w:r>
      <w:r w:rsidRPr="003C44DE">
        <w:rPr>
          <w:szCs w:val="28"/>
        </w:rPr>
        <w:t xml:space="preserve"> Can also be launched from a browser within the Azure Cloud Shell or install the software on the system to start a local CLI session. For more information, refer to </w:t>
      </w:r>
      <w:hyperlink r:id="rId18" w:history="1">
        <w:r w:rsidRPr="00BC3A82">
          <w:rPr>
            <w:rStyle w:val="Hyperlink"/>
            <w:szCs w:val="28"/>
          </w:rPr>
          <w:t>https://docs.microsoft.com/en-us/cli/azure/overview?view=azure-cli-latest</w:t>
        </w:r>
      </w:hyperlink>
      <w:r>
        <w:rPr>
          <w:szCs w:val="28"/>
        </w:rPr>
        <w:t xml:space="preserve"> </w:t>
      </w:r>
    </w:p>
    <w:p w14:paraId="0783ED0D" w14:textId="77777777" w:rsidR="00D55FAB" w:rsidRPr="003C44DE" w:rsidRDefault="00D55FAB" w:rsidP="00D55FAB">
      <w:pPr>
        <w:rPr>
          <w:szCs w:val="28"/>
        </w:rPr>
      </w:pPr>
      <w:r w:rsidRPr="003C44DE">
        <w:rPr>
          <w:szCs w:val="28"/>
        </w:rPr>
        <w:t xml:space="preserve">You </w:t>
      </w:r>
      <w:r w:rsidRPr="00DD13CD">
        <w:rPr>
          <w:b/>
          <w:bCs/>
          <w:szCs w:val="28"/>
        </w:rPr>
        <w:t>can</w:t>
      </w:r>
      <w:r w:rsidRPr="003C44DE">
        <w:rPr>
          <w:szCs w:val="28"/>
        </w:rPr>
        <w:t xml:space="preserve"> launch Cloud Shell from the top navigation bar of the Azure portal.</w:t>
      </w:r>
    </w:p>
    <w:bookmarkStart w:id="28" w:name="_Toc140482100"/>
    <w:p w14:paraId="6B29B3CF" w14:textId="77777777" w:rsidR="00D55FAB" w:rsidRDefault="00D55FAB" w:rsidP="007D4FFD">
      <w:pPr>
        <w:pStyle w:val="Heading2"/>
        <w:rPr>
          <w:szCs w:val="28"/>
        </w:rPr>
      </w:pPr>
      <w:r>
        <w:rPr>
          <w:noProof/>
          <w:szCs w:val="28"/>
        </w:rPr>
        <mc:AlternateContent>
          <mc:Choice Requires="wpg">
            <w:drawing>
              <wp:anchor distT="0" distB="0" distL="0" distR="0" simplePos="0" relativeHeight="251672576" behindDoc="1" locked="0" layoutInCell="1" allowOverlap="1" wp14:anchorId="756B4508" wp14:editId="2F443859">
                <wp:simplePos x="0" y="0"/>
                <wp:positionH relativeFrom="margin">
                  <wp:align>right</wp:align>
                </wp:positionH>
                <wp:positionV relativeFrom="paragraph">
                  <wp:posOffset>462915</wp:posOffset>
                </wp:positionV>
                <wp:extent cx="5686425" cy="485775"/>
                <wp:effectExtent l="0" t="0" r="9525" b="9525"/>
                <wp:wrapTopAndBottom/>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86425" cy="485775"/>
                          <a:chOff x="1860" y="289"/>
                          <a:chExt cx="8955" cy="765"/>
                        </a:xfrm>
                      </wpg:grpSpPr>
                      <pic:pic xmlns:pic="http://schemas.openxmlformats.org/drawingml/2006/picture">
                        <pic:nvPicPr>
                          <pic:cNvPr id="47" name="docshape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875" y="303"/>
                            <a:ext cx="8925" cy="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 name="docshape15"/>
                        <wps:cNvSpPr>
                          <a:spLocks noChangeArrowheads="1"/>
                        </wps:cNvSpPr>
                        <wps:spPr bwMode="auto">
                          <a:xfrm>
                            <a:off x="1867" y="296"/>
                            <a:ext cx="8940" cy="7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3951DE6B" id="Group 46" o:spid="_x0000_s1026" style="position:absolute;margin-left:396.55pt;margin-top:36.45pt;width:447.75pt;height:38.25pt;z-index:-251643904;mso-wrap-distance-left:0;mso-wrap-distance-right:0;mso-position-horizontal:right;mso-position-horizontal-relative:margin" coordorigin="1860,289" coordsize="8955,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4" o:spid="_x0000_s1027" type="#_x0000_t75" style="position:absolute;left:1875;top:303;width:8925;height: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">
                  <v:imagedata r:id="rId20" o:title=""/>
                </v:shape>
                <v:rect id="docshape15" o:spid="_x0000_s1028" style="position:absolute;left:1867;top:296;width:8940;height: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" filled="f"/>
                <w10:wrap type="topAndBottom" anchorx="margin"/>
              </v:group>
            </w:pict>
          </mc:Fallback>
        </mc:AlternateContent>
      </w:r>
      <w:r w:rsidRPr="003C44DE">
        <w:rPr>
          <w:szCs w:val="28"/>
        </w:rPr>
        <w:t>FIGURE 1-1: Launching Cloud Shell</w:t>
      </w:r>
      <w:bookmarkEnd w:id="28"/>
    </w:p>
    <w:p w14:paraId="39E3ECDC" w14:textId="77777777" w:rsidR="00D55FAB" w:rsidRDefault="00D55FAB" w:rsidP="00D55FAB">
      <w:pPr>
        <w:rPr>
          <w:szCs w:val="28"/>
        </w:rPr>
      </w:pPr>
    </w:p>
    <w:p w14:paraId="780273AF" w14:textId="552031B8" w:rsidR="00D55FAB" w:rsidRPr="00DD13CD" w:rsidRDefault="00D55FAB" w:rsidP="00D55FAB">
      <w:pPr>
        <w:rPr>
          <w:szCs w:val="28"/>
        </w:rPr>
      </w:pPr>
      <w:r w:rsidRPr="00DD13CD">
        <w:rPr>
          <w:szCs w:val="28"/>
        </w:rPr>
        <w:t xml:space="preserve">The following figure shows how </w:t>
      </w:r>
      <w:r w:rsidR="0011651A">
        <w:rPr>
          <w:szCs w:val="28"/>
        </w:rPr>
        <w:t>vThunder</w:t>
      </w:r>
      <w:r w:rsidRPr="00DD13CD">
        <w:rPr>
          <w:szCs w:val="28"/>
        </w:rPr>
        <w:t xml:space="preserve"> fits into the Microsoft Azure infrastructure.</w:t>
      </w:r>
    </w:p>
    <w:p w14:paraId="111CF085" w14:textId="22E179C8" w:rsidR="00D55FAB" w:rsidRPr="00DD13CD" w:rsidRDefault="00D55FAB" w:rsidP="007D4FFD">
      <w:pPr>
        <w:pStyle w:val="Heading2"/>
        <w:rPr>
          <w:szCs w:val="28"/>
        </w:rPr>
      </w:pPr>
      <w:bookmarkStart w:id="29" w:name="_Toc140482101"/>
      <w:r w:rsidRPr="00DD13CD">
        <w:rPr>
          <w:szCs w:val="28"/>
        </w:rPr>
        <w:t xml:space="preserve">FIGURE 1-2: </w:t>
      </w:r>
      <w:r w:rsidR="0011651A">
        <w:rPr>
          <w:szCs w:val="28"/>
        </w:rPr>
        <w:t>vThunder</w:t>
      </w:r>
      <w:r w:rsidRPr="00DD13CD">
        <w:rPr>
          <w:szCs w:val="28"/>
        </w:rPr>
        <w:t xml:space="preserve"> for Microsoft Azure</w:t>
      </w:r>
      <w:bookmarkEnd w:id="29"/>
    </w:p>
    <w:p w14:paraId="1E43E02E" w14:textId="77777777" w:rsidR="00D55FAB" w:rsidRDefault="00D55FAB" w:rsidP="00D55FAB">
      <w:pPr>
        <w:pStyle w:val="BodyText"/>
        <w:spacing w:before="4"/>
        <w:rPr>
          <w:rFonts w:ascii="Trebuchet MS"/>
          <w:i/>
          <w:sz w:val="16"/>
        </w:rPr>
      </w:pPr>
    </w:p>
    <w:p w14:paraId="2CFC1197" w14:textId="77777777" w:rsidR="00D55FAB" w:rsidRPr="00AA101D" w:rsidRDefault="00D55FAB" w:rsidP="00D55FAB">
      <w:pPr>
        <w:rPr>
          <w:szCs w:val="28"/>
        </w:rPr>
      </w:pPr>
      <w:r>
        <w:rPr>
          <w:rFonts w:ascii="Trebuchet MS"/>
          <w:i/>
          <w:noProof/>
          <w:sz w:val="16"/>
          <w:lang w:eastAsia="en-IN"/>
        </w:rPr>
        <mc:AlternateContent>
          <mc:Choice Requires="wpg">
            <w:drawing>
              <wp:anchor distT="0" distB="0" distL="0" distR="0" simplePos="0" relativeHeight="251673600" behindDoc="1" locked="0" layoutInCell="1" allowOverlap="1" wp14:anchorId="67326C4C" wp14:editId="147181C5">
                <wp:simplePos x="0" y="0"/>
                <wp:positionH relativeFrom="margin">
                  <wp:align>left</wp:align>
                </wp:positionH>
                <wp:positionV relativeFrom="paragraph">
                  <wp:posOffset>31750</wp:posOffset>
                </wp:positionV>
                <wp:extent cx="5283200" cy="3022600"/>
                <wp:effectExtent l="0" t="0" r="12700" b="6350"/>
                <wp:wrapTight wrapText="bothSides">
                  <wp:wrapPolygon edited="0">
                    <wp:start x="0" y="0"/>
                    <wp:lineTo x="0" y="21509"/>
                    <wp:lineTo x="21574" y="21509"/>
                    <wp:lineTo x="21574" y="0"/>
                    <wp:lineTo x="0" y="0"/>
                  </wp:wrapPolygon>
                </wp:wrapTight>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200" cy="3022600"/>
                          <a:chOff x="1875" y="215"/>
                          <a:chExt cx="8715" cy="5175"/>
                        </a:xfrm>
                      </wpg:grpSpPr>
                      <pic:pic xmlns:pic="http://schemas.openxmlformats.org/drawingml/2006/picture">
                        <pic:nvPicPr>
                          <pic:cNvPr id="56" name="docshape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890" y="229"/>
                            <a:ext cx="8685" cy="50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 name="docshape20"/>
                        <wps:cNvSpPr>
                          <a:spLocks noChangeArrowheads="1"/>
                        </wps:cNvSpPr>
                        <wps:spPr bwMode="auto">
                          <a:xfrm>
                            <a:off x="1882" y="222"/>
                            <a:ext cx="8700" cy="516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4D6754B6" id="Group 51" o:spid="_x0000_s1026" style="position:absolute;margin-left:0;margin-top:2.5pt;width:416pt;height:238pt;z-index:-251642880;mso-wrap-distance-left:0;mso-wrap-distance-right:0;mso-position-horizontal:left;mso-position-horizontal-relative:margin" coordorigin="1875,215" coordsize="8715,51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&#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">
                <v:shape id="docshape19" o:spid="_x0000_s1027" type="#_x0000_t75" style="position:absolute;left:1890;top:229;width:8685;height:5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">
                  <v:imagedata r:id="rId22" o:title=""/>
                </v:shape>
                <v:rect id="docshape20" o:spid="_x0000_s1028" style="position:absolute;left:1882;top:222;width:8700;height:5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" filled="f"/>
                <w10:wrap type="tight" anchorx="margin"/>
              </v:group>
            </w:pict>
          </mc:Fallback>
        </mc:AlternateContent>
      </w:r>
    </w:p>
    <w:p w14:paraId="5D3B8F44" w14:textId="77777777" w:rsidR="00D55FAB" w:rsidRDefault="00D55FAB" w:rsidP="00D55FAB"/>
    <w:p w14:paraId="50F4137F" w14:textId="77777777" w:rsidR="00D55FAB" w:rsidRPr="00AA101D" w:rsidRDefault="00D55FAB" w:rsidP="00D55FAB">
      <w:pPr>
        <w:rPr>
          <w:szCs w:val="28"/>
        </w:rPr>
      </w:pPr>
    </w:p>
    <w:p w14:paraId="3E9CC947" w14:textId="77777777" w:rsidR="00D55FAB" w:rsidRDefault="00D55FAB" w:rsidP="00D55FAB">
      <w:pPr>
        <w:rPr>
          <w:szCs w:val="28"/>
        </w:rPr>
      </w:pPr>
    </w:p>
    <w:p w14:paraId="1FE26FFA" w14:textId="77777777" w:rsidR="00D55FAB" w:rsidRDefault="00D55FAB" w:rsidP="00D55FAB">
      <w:pPr>
        <w:rPr>
          <w:szCs w:val="28"/>
        </w:rPr>
      </w:pPr>
    </w:p>
    <w:p w14:paraId="4CEE92BA" w14:textId="77777777" w:rsidR="00D55FAB" w:rsidRDefault="00D55FAB" w:rsidP="00D55FAB">
      <w:pPr>
        <w:rPr>
          <w:szCs w:val="28"/>
        </w:rPr>
      </w:pPr>
    </w:p>
    <w:p w14:paraId="777FB94A" w14:textId="77777777" w:rsidR="00D55FAB" w:rsidRDefault="00D55FAB" w:rsidP="00D55FAB">
      <w:pPr>
        <w:rPr>
          <w:szCs w:val="28"/>
        </w:rPr>
      </w:pPr>
    </w:p>
    <w:p w14:paraId="79F45646" w14:textId="77777777" w:rsidR="00D55FAB" w:rsidRDefault="00D55FAB" w:rsidP="00D55FAB">
      <w:pPr>
        <w:rPr>
          <w:szCs w:val="28"/>
        </w:rPr>
      </w:pPr>
    </w:p>
    <w:p w14:paraId="2D9EA827" w14:textId="77777777" w:rsidR="00D55FAB" w:rsidRDefault="00D55FAB" w:rsidP="00D55FAB">
      <w:pPr>
        <w:rPr>
          <w:szCs w:val="28"/>
        </w:rPr>
      </w:pPr>
    </w:p>
    <w:p w14:paraId="3AA5A939" w14:textId="77777777" w:rsidR="00D55FAB" w:rsidRDefault="00D55FAB" w:rsidP="00D55FAB">
      <w:pPr>
        <w:rPr>
          <w:szCs w:val="28"/>
        </w:rPr>
      </w:pPr>
    </w:p>
    <w:p w14:paraId="0059CD5F" w14:textId="77777777" w:rsidR="00D55FAB" w:rsidRDefault="00D55FAB" w:rsidP="00D55FAB">
      <w:pPr>
        <w:rPr>
          <w:szCs w:val="28"/>
        </w:rPr>
      </w:pPr>
    </w:p>
    <w:p w14:paraId="10286AF0" w14:textId="77777777" w:rsidR="00D55FAB" w:rsidRDefault="00D55FAB" w:rsidP="00D55FAB">
      <w:pPr>
        <w:rPr>
          <w:szCs w:val="28"/>
        </w:rPr>
      </w:pPr>
      <w:r w:rsidRPr="00AA101D">
        <w:rPr>
          <w:szCs w:val="28"/>
        </w:rPr>
        <w:t>Below diagram shows</w:t>
      </w:r>
      <w:r>
        <w:rPr>
          <w:szCs w:val="28"/>
        </w:rPr>
        <w:t xml:space="preserve"> the topology of 2 regions GSLB</w:t>
      </w:r>
      <w:r w:rsidRPr="00AA101D">
        <w:rPr>
          <w:szCs w:val="28"/>
        </w:rPr>
        <w:t>.</w:t>
      </w:r>
      <w:r>
        <w:rPr>
          <w:szCs w:val="28"/>
        </w:rPr>
        <w:t xml:space="preserve"> </w:t>
      </w:r>
      <w:r>
        <w:t xml:space="preserve">1 </w:t>
      </w:r>
      <w:proofErr w:type="spellStart"/>
      <w:r>
        <w:t>gslb</w:t>
      </w:r>
      <w:proofErr w:type="spellEnd"/>
      <w:r>
        <w:t xml:space="preserve"> controller and 2 site devices in each region.</w:t>
      </w:r>
    </w:p>
    <w:p w14:paraId="799B4038" w14:textId="65A4ADFC" w:rsidR="00D55FAB" w:rsidRPr="00DD13CD" w:rsidDel="00093BDE" w:rsidRDefault="00D55FAB" w:rsidP="00D55FAB">
      <w:pPr>
        <w:rPr>
          <w:del w:id="30" w:author="Vikas Gautam" w:date="2023-05-15T23:58:00Z"/>
          <w:szCs w:val="28"/>
        </w:rPr>
      </w:pPr>
      <w:bookmarkStart w:id="31" w:name="_Toc140482102"/>
      <w:r w:rsidRPr="00DD13CD">
        <w:rPr>
          <w:szCs w:val="28"/>
        </w:rPr>
        <w:lastRenderedPageBreak/>
        <w:t>FIGURE 1-</w:t>
      </w:r>
      <w:r>
        <w:rPr>
          <w:szCs w:val="28"/>
        </w:rPr>
        <w:t>3</w:t>
      </w:r>
      <w:r w:rsidRPr="00DD13CD">
        <w:rPr>
          <w:szCs w:val="28"/>
        </w:rPr>
        <w:t xml:space="preserve">: </w:t>
      </w:r>
      <w:r>
        <w:rPr>
          <w:szCs w:val="28"/>
        </w:rPr>
        <w:t>GSLB Topolo</w:t>
      </w:r>
      <w:ins w:id="32" w:author="Vikas Gautam" w:date="2023-05-29T11:37:00Z">
        <w:r w:rsidR="00AF031C">
          <w:rPr>
            <w:szCs w:val="28"/>
          </w:rPr>
          <w:t>gy</w:t>
        </w:r>
      </w:ins>
      <w:bookmarkEnd w:id="31"/>
      <w:del w:id="33" w:author="Vikas Gautam" w:date="2023-05-29T11:37:00Z">
        <w:r w:rsidDel="00AF031C">
          <w:rPr>
            <w:szCs w:val="28"/>
          </w:rPr>
          <w:delText>gy</w:delText>
        </w:r>
      </w:del>
    </w:p>
    <w:p w14:paraId="0A5B81B7" w14:textId="4764D1D5" w:rsidR="00D55FAB" w:rsidRDefault="00D55FAB" w:rsidP="007D4FFD">
      <w:pPr>
        <w:pStyle w:val="Heading2"/>
        <w:rPr>
          <w:rFonts w:ascii="Myriad Pro Light" w:eastAsia="Myriad Pro Light" w:hAnsi="Myriad Pro Light" w:cs="Myriad Pro Light"/>
          <w:noProof/>
          <w:lang w:val="en-US"/>
        </w:rPr>
      </w:pPr>
      <w:bookmarkStart w:id="34" w:name="_Toc112754248"/>
    </w:p>
    <w:p w14:paraId="0C5F10C2" w14:textId="77777777" w:rsidR="007D4FFD" w:rsidRDefault="007D4FFD" w:rsidP="007D4FFD">
      <w:pPr>
        <w:rPr>
          <w:lang w:val="en-US"/>
        </w:rPr>
      </w:pPr>
    </w:p>
    <w:p w14:paraId="53435636" w14:textId="594F2903" w:rsidR="007D4FFD" w:rsidRPr="007D4FFD" w:rsidRDefault="007D4FFD" w:rsidP="007D4FFD">
      <w:pPr>
        <w:rPr>
          <w:lang w:val="en-US"/>
        </w:rPr>
      </w:pPr>
      <w:ins w:id="35" w:author="Niaz Mohammad Azad Shaik" w:date="2022-06-14T17:10:00Z">
        <w:r w:rsidRPr="00093BDE">
          <w:rPr>
            <w:rFonts w:ascii="Myriad Pro Light" w:eastAsia="Myriad Pro Light" w:hAnsi="Myriad Pro Light" w:cs="Myriad Pro Light"/>
            <w:noProof/>
            <w:lang w:val="en-US"/>
            <w:rPrChange w:id="36" w:author="Vikas Gautam" w:date="2023-05-15T23:59:00Z">
              <w:rPr>
                <w:rFonts w:ascii="Myriad Pro Light" w:eastAsia="Myriad Pro Light" w:hAnsi="Myriad Pro Light" w:cs="Myriad Pro Light"/>
                <w:noProof/>
                <w:lang w:val="en-US" w:eastAsia="en-IN"/>
              </w:rPr>
            </w:rPrChange>
          </w:rPr>
          <w:drawing>
            <wp:inline distT="0" distB="0" distL="0" distR="0" wp14:anchorId="4CE5384C" wp14:editId="5CC9B3F9">
              <wp:extent cx="5731510" cy="3316605"/>
              <wp:effectExtent l="0" t="0" r="2540" b="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731510" cy="3316605"/>
                      </a:xfrm>
                      <a:prstGeom prst="rect">
                        <a:avLst/>
                      </a:prstGeom>
                    </pic:spPr>
                  </pic:pic>
                </a:graphicData>
              </a:graphic>
            </wp:inline>
          </w:drawing>
        </w:r>
      </w:ins>
    </w:p>
    <w:p w14:paraId="03DB859E" w14:textId="77777777" w:rsidR="007D4FFD" w:rsidRDefault="007D4FFD" w:rsidP="007D4FFD">
      <w:pPr>
        <w:pStyle w:val="Heading2"/>
        <w:rPr>
          <w:lang w:val="en-US"/>
        </w:rPr>
      </w:pPr>
    </w:p>
    <w:p w14:paraId="3226050E" w14:textId="77777777" w:rsidR="007D4FFD" w:rsidRPr="007D4FFD" w:rsidDel="00093BDE" w:rsidRDefault="007D4FFD" w:rsidP="007D4FFD">
      <w:pPr>
        <w:rPr>
          <w:del w:id="37" w:author="Vikas Gautam" w:date="2023-05-15T23:57:00Z"/>
          <w:lang w:val="en-US"/>
        </w:rPr>
      </w:pPr>
    </w:p>
    <w:p w14:paraId="0AB56A90" w14:textId="0C48F607" w:rsidR="008C4C73" w:rsidRPr="001C4DE3" w:rsidDel="00A6144C" w:rsidRDefault="00F0289B">
      <w:pPr>
        <w:pStyle w:val="Heading2"/>
        <w:rPr>
          <w:del w:id="38" w:author="Vikas Gautam" w:date="2023-05-15T23:57:00Z"/>
          <w:rPrChange w:id="39" w:author="Vikas Gautam" w:date="2023-05-15T23:59:00Z">
            <w:rPr>
              <w:del w:id="40" w:author="Vikas Gautam" w:date="2023-05-15T23:57:00Z"/>
              <w:rStyle w:val="normaltextrun"/>
            </w:rPr>
          </w:rPrChange>
        </w:rPr>
        <w:pPrChange w:id="41" w:author="Vikas Gautam" w:date="2023-05-15T23:59:00Z">
          <w:pPr/>
        </w:pPrChange>
      </w:pPr>
      <w:bookmarkStart w:id="42" w:name="_Toc140482103"/>
      <w:ins w:id="43" w:author="Vikas Gautam" w:date="2023-05-15T23:57:00Z">
        <w:r>
          <w:t>Azure Terminology</w:t>
        </w:r>
      </w:ins>
      <w:bookmarkEnd w:id="42"/>
    </w:p>
    <w:p w14:paraId="372BFEC4" w14:textId="789BFE19" w:rsidR="00D55FAB" w:rsidDel="00275F8A" w:rsidRDefault="00D55FAB">
      <w:pPr>
        <w:pStyle w:val="Heading2"/>
        <w:rPr>
          <w:del w:id="44" w:author="Vikas Gautam" w:date="2023-05-15T23:55:00Z"/>
        </w:rPr>
        <w:pPrChange w:id="45" w:author="Vikas Gautam" w:date="2023-05-15T23:59:00Z">
          <w:pPr>
            <w:pStyle w:val="Heading1"/>
          </w:pPr>
        </w:pPrChange>
      </w:pPr>
      <w:bookmarkStart w:id="46" w:name="_Toc121431175"/>
      <w:bookmarkEnd w:id="34"/>
      <w:del w:id="47" w:author="Vikas Gautam" w:date="2023-05-15T23:57:00Z">
        <w:r w:rsidDel="00A6144C">
          <w:delText>Azure Terminology</w:delText>
        </w:r>
      </w:del>
      <w:bookmarkEnd w:id="46"/>
    </w:p>
    <w:p w14:paraId="2DD97A53" w14:textId="77777777" w:rsidR="00D55FAB" w:rsidRPr="00376D89" w:rsidRDefault="00D55FAB">
      <w:pPr>
        <w:pStyle w:val="Heading2"/>
        <w:pPrChange w:id="48" w:author="Vikas Gautam" w:date="2023-05-15T23:59:00Z">
          <w:pPr/>
        </w:pPrChange>
      </w:pPr>
    </w:p>
    <w:p w14:paraId="0B3682D2" w14:textId="77777777" w:rsidR="00D55FAB" w:rsidRPr="0044201F" w:rsidRDefault="00D55FAB" w:rsidP="00D55FAB">
      <w:pPr>
        <w:rPr>
          <w:szCs w:val="28"/>
        </w:rPr>
      </w:pPr>
      <w:r w:rsidRPr="0044201F">
        <w:rPr>
          <w:b/>
          <w:bCs/>
          <w:szCs w:val="28"/>
          <w:u w:val="single"/>
        </w:rPr>
        <w:t>Azure account</w:t>
      </w:r>
      <w:r w:rsidRPr="0044201F">
        <w:rPr>
          <w:szCs w:val="28"/>
        </w:rPr>
        <w:t xml:space="preserve"> — The Azure account created has different support plans for different regions. For more information on different Azure regions and availability of types of virtual machines in these regions, refer to</w:t>
      </w:r>
    </w:p>
    <w:p w14:paraId="45455C66" w14:textId="77777777" w:rsidR="00D55FAB" w:rsidRPr="0044201F" w:rsidRDefault="00000000" w:rsidP="00D55FAB">
      <w:pPr>
        <w:rPr>
          <w:szCs w:val="28"/>
        </w:rPr>
      </w:pPr>
      <w:hyperlink r:id="rId25" w:history="1">
        <w:r w:rsidR="00D55FAB" w:rsidRPr="00BC3A82">
          <w:rPr>
            <w:rStyle w:val="Hyperlink"/>
            <w:szCs w:val="28"/>
          </w:rPr>
          <w:t>https://docs.microsoft.com/en-us/azure/virtual-machines/linux/overview</w:t>
        </w:r>
      </w:hyperlink>
      <w:r w:rsidR="00D55FAB">
        <w:rPr>
          <w:szCs w:val="28"/>
        </w:rPr>
        <w:t xml:space="preserve"> </w:t>
      </w:r>
    </w:p>
    <w:p w14:paraId="10F6920B" w14:textId="77777777" w:rsidR="00D55FAB" w:rsidRPr="0044201F" w:rsidRDefault="00D55FAB" w:rsidP="00D55FAB">
      <w:pPr>
        <w:rPr>
          <w:szCs w:val="28"/>
        </w:rPr>
      </w:pPr>
      <w:r w:rsidRPr="0044201F">
        <w:rPr>
          <w:b/>
          <w:bCs/>
          <w:szCs w:val="28"/>
          <w:u w:val="single"/>
        </w:rPr>
        <w:t>Resource group</w:t>
      </w:r>
      <w:r w:rsidRPr="0044201F">
        <w:rPr>
          <w:szCs w:val="28"/>
        </w:rPr>
        <w:t xml:space="preserve"> — A resource group is a logical group of all the resources related to an Azure solution. Azure offers flexibility in the allocation of resources to resource groups.</w:t>
      </w:r>
    </w:p>
    <w:p w14:paraId="5E4D736E" w14:textId="77777777" w:rsidR="00D55FAB" w:rsidRPr="0044201F" w:rsidRDefault="00D55FAB" w:rsidP="00D55FAB">
      <w:pPr>
        <w:rPr>
          <w:szCs w:val="28"/>
        </w:rPr>
      </w:pPr>
      <w:r w:rsidRPr="0044201F">
        <w:rPr>
          <w:szCs w:val="28"/>
        </w:rPr>
        <w:t>For more information, refer to</w:t>
      </w:r>
    </w:p>
    <w:p w14:paraId="5C522F15" w14:textId="77777777" w:rsidR="00D55FAB" w:rsidRDefault="00000000" w:rsidP="00D55FAB">
      <w:pPr>
        <w:rPr>
          <w:szCs w:val="28"/>
        </w:rPr>
      </w:pPr>
      <w:hyperlink r:id="rId26" w:history="1">
        <w:r w:rsidR="00D55FAB" w:rsidRPr="00BC3A82">
          <w:rPr>
            <w:rStyle w:val="Hyperlink"/>
            <w:szCs w:val="28"/>
          </w:rPr>
          <w:t>https://docs.microsoft.com/en-us/azure/azure-resource-manager/resource-group- overview</w:t>
        </w:r>
      </w:hyperlink>
    </w:p>
    <w:p w14:paraId="57E51696" w14:textId="77777777" w:rsidR="00D55FAB" w:rsidRPr="0044201F" w:rsidRDefault="00D55FAB" w:rsidP="00D55FAB">
      <w:pPr>
        <w:rPr>
          <w:szCs w:val="28"/>
        </w:rPr>
      </w:pPr>
      <w:r w:rsidRPr="0044201F">
        <w:rPr>
          <w:b/>
          <w:bCs/>
          <w:szCs w:val="28"/>
          <w:u w:val="single"/>
        </w:rPr>
        <w:t>Availability set</w:t>
      </w:r>
      <w:r w:rsidRPr="0044201F">
        <w:rPr>
          <w:szCs w:val="28"/>
        </w:rPr>
        <w:t xml:space="preserve"> — An availability set is a logical grouping of Azure VM resources so that each VM resource is isolated from other resources when deployed. This hardware isolation ensures that a minimum number of VMs are impacted during a failure. For more information, refer to</w:t>
      </w:r>
    </w:p>
    <w:p w14:paraId="0AA07028" w14:textId="77777777" w:rsidR="00D55FAB" w:rsidRPr="0044201F" w:rsidRDefault="00000000" w:rsidP="00D55FAB">
      <w:pPr>
        <w:rPr>
          <w:szCs w:val="28"/>
        </w:rPr>
      </w:pPr>
      <w:hyperlink r:id="rId27" w:history="1">
        <w:r w:rsidR="00D55FAB" w:rsidRPr="00BC3A82">
          <w:rPr>
            <w:rStyle w:val="Hyperlink"/>
            <w:szCs w:val="28"/>
          </w:rPr>
          <w:t>https://docs.microsoft.com/en-us/azure/azure-resource-manager/resource-group- overview</w:t>
        </w:r>
      </w:hyperlink>
      <w:r w:rsidR="00D55FAB">
        <w:rPr>
          <w:szCs w:val="28"/>
        </w:rPr>
        <w:t xml:space="preserve"> </w:t>
      </w:r>
    </w:p>
    <w:p w14:paraId="47FB6514" w14:textId="77777777" w:rsidR="00D55FAB" w:rsidRPr="0044201F" w:rsidRDefault="00D55FAB" w:rsidP="00D55FAB">
      <w:pPr>
        <w:rPr>
          <w:szCs w:val="28"/>
        </w:rPr>
      </w:pPr>
      <w:r w:rsidRPr="0044201F">
        <w:rPr>
          <w:b/>
          <w:bCs/>
          <w:szCs w:val="28"/>
          <w:u w:val="single"/>
        </w:rPr>
        <w:t>Virtual network</w:t>
      </w:r>
      <w:r w:rsidRPr="0044201F">
        <w:rPr>
          <w:szCs w:val="28"/>
        </w:rPr>
        <w:t xml:space="preserve"> — The Microsoft Azure Virtual Network service enables resources to securely communicate with other resources in an Azure network in the cloud. A virtual network is hence logical isolation of the Azure cloud for an Azure account. You can con- </w:t>
      </w:r>
      <w:proofErr w:type="spellStart"/>
      <w:r w:rsidRPr="0044201F">
        <w:rPr>
          <w:szCs w:val="28"/>
        </w:rPr>
        <w:t>nect</w:t>
      </w:r>
      <w:proofErr w:type="spellEnd"/>
      <w:r w:rsidRPr="0044201F">
        <w:rPr>
          <w:szCs w:val="28"/>
        </w:rPr>
        <w:t xml:space="preserve"> different virtual networks and to on-premises networks. For more information, refer to</w:t>
      </w:r>
    </w:p>
    <w:p w14:paraId="1A92D737" w14:textId="77777777" w:rsidR="00D55FAB" w:rsidRDefault="00000000" w:rsidP="00D55FAB">
      <w:pPr>
        <w:rPr>
          <w:szCs w:val="28"/>
        </w:rPr>
      </w:pPr>
      <w:hyperlink r:id="rId28" w:history="1">
        <w:r w:rsidR="00D55FAB" w:rsidRPr="00BC3A82">
          <w:rPr>
            <w:rStyle w:val="Hyperlink"/>
            <w:szCs w:val="28"/>
          </w:rPr>
          <w:t>https://docs.microsoft.com/en-us/azure/virtual-machines/windows/tutorial-avail- ability-sets</w:t>
        </w:r>
      </w:hyperlink>
      <w:r w:rsidR="00D55FAB">
        <w:rPr>
          <w:szCs w:val="28"/>
        </w:rPr>
        <w:t xml:space="preserve"> </w:t>
      </w:r>
    </w:p>
    <w:p w14:paraId="4786F604" w14:textId="66FD8C2F" w:rsidR="00B40962" w:rsidRPr="0048651C" w:rsidRDefault="00D55FAB" w:rsidP="0048651C">
      <w:pPr>
        <w:rPr>
          <w:szCs w:val="28"/>
        </w:rPr>
      </w:pPr>
      <w:r w:rsidRPr="00D55FAB">
        <w:rPr>
          <w:b/>
          <w:bCs/>
          <w:u w:val="single"/>
        </w:rPr>
        <w:t>Network security group (NSG)</w:t>
      </w:r>
      <w:r w:rsidRPr="00D55FAB">
        <w:rPr>
          <w:b/>
          <w:bCs/>
          <w:szCs w:val="28"/>
          <w:u w:val="single"/>
        </w:rPr>
        <w:t xml:space="preserve"> </w:t>
      </w:r>
      <w:r w:rsidRPr="00D55FAB">
        <w:rPr>
          <w:szCs w:val="28"/>
        </w:rPr>
        <w:t>— A network security group (NSG) contains a list of security rules that allow or deny network traffic to resources connected to Azure virtual networks (VN</w:t>
      </w:r>
      <w:r w:rsidR="00DD5708">
        <w:rPr>
          <w:szCs w:val="28"/>
        </w:rPr>
        <w:t>ET</w:t>
      </w:r>
      <w:r w:rsidRPr="00D55FAB">
        <w:rPr>
          <w:szCs w:val="28"/>
        </w:rPr>
        <w:t>). The NSGs can be associated with subnets or individual NICs attached to the VMs. When an NSG is associated with a subnet, the rules apply to all the resources connected to the subnet.</w:t>
      </w:r>
    </w:p>
    <w:p w14:paraId="776BD573" w14:textId="77777777" w:rsidR="0048651C" w:rsidRDefault="0048651C" w:rsidP="0048651C">
      <w:pPr>
        <w:pStyle w:val="Heading2"/>
      </w:pPr>
      <w:bookmarkStart w:id="49" w:name="_Toc130546497"/>
      <w:bookmarkStart w:id="50" w:name="_Toc140482104"/>
      <w:r w:rsidRPr="001C69C0">
        <w:t>System Requirements</w:t>
      </w:r>
      <w:bookmarkEnd w:id="49"/>
      <w:bookmarkEnd w:id="50"/>
    </w:p>
    <w:p w14:paraId="7EE893E9" w14:textId="77777777" w:rsidR="0048651C" w:rsidRDefault="0048651C" w:rsidP="0048651C"/>
    <w:p w14:paraId="2D89F5DF" w14:textId="77777777" w:rsidR="00015236" w:rsidRDefault="00015236" w:rsidP="00015236">
      <w:pPr>
        <w:spacing w:after="40"/>
        <w:rPr>
          <w:rFonts w:cstheme="minorHAnsi"/>
          <w:szCs w:val="28"/>
        </w:rPr>
      </w:pPr>
      <w:r w:rsidRPr="00703B8E">
        <w:rPr>
          <w:rFonts w:cstheme="minorHAnsi"/>
          <w:szCs w:val="28"/>
        </w:rPr>
        <w:t xml:space="preserve">Below all azure cloud resources </w:t>
      </w:r>
      <w:r>
        <w:rPr>
          <w:rFonts w:cstheme="minorHAnsi"/>
          <w:szCs w:val="28"/>
        </w:rPr>
        <w:t>will be created</w:t>
      </w:r>
      <w:r w:rsidRPr="00703B8E">
        <w:rPr>
          <w:rFonts w:cstheme="minorHAnsi"/>
          <w:szCs w:val="28"/>
        </w:rPr>
        <w:t xml:space="preserve">. </w:t>
      </w:r>
    </w:p>
    <w:p w14:paraId="20AA2915" w14:textId="77777777" w:rsidR="00015236" w:rsidRPr="00703B8E" w:rsidRDefault="00015236" w:rsidP="00015236">
      <w:pPr>
        <w:spacing w:after="40"/>
        <w:rPr>
          <w:rFonts w:cstheme="minorHAnsi"/>
          <w:szCs w:val="28"/>
        </w:rPr>
      </w:pPr>
      <w:r>
        <w:rPr>
          <w:rFonts w:cstheme="minorHAnsi"/>
          <w:szCs w:val="28"/>
        </w:rPr>
        <w:t>All templates come with default value it can be change while execution.</w:t>
      </w:r>
    </w:p>
    <w:p w14:paraId="3AF6BF87" w14:textId="77777777" w:rsidR="00015236" w:rsidRPr="00703B8E" w:rsidRDefault="00015236" w:rsidP="00015236">
      <w:pPr>
        <w:pStyle w:val="ListParagraph"/>
        <w:numPr>
          <w:ilvl w:val="0"/>
          <w:numId w:val="118"/>
        </w:numPr>
        <w:ind w:left="283"/>
        <w:rPr>
          <w:rFonts w:cstheme="minorHAnsi"/>
          <w:color w:val="242424"/>
          <w:szCs w:val="28"/>
          <w:shd w:val="clear" w:color="auto" w:fill="FFFFFF"/>
        </w:rPr>
      </w:pPr>
      <w:r w:rsidRPr="00703B8E">
        <w:rPr>
          <w:rFonts w:cstheme="minorHAnsi"/>
          <w:color w:val="242424"/>
          <w:szCs w:val="28"/>
          <w:shd w:val="clear" w:color="auto" w:fill="FFFFFF"/>
        </w:rPr>
        <w:t>Azure Resource Group.</w:t>
      </w:r>
    </w:p>
    <w:p w14:paraId="271E8106" w14:textId="77777777" w:rsidR="00015236" w:rsidRPr="00703B8E" w:rsidRDefault="00015236" w:rsidP="00015236">
      <w:pPr>
        <w:pStyle w:val="ListParagraph"/>
        <w:ind w:left="360"/>
        <w:rPr>
          <w:rFonts w:cstheme="minorHAnsi"/>
          <w:szCs w:val="28"/>
          <w:lang w:val="en-IN" w:eastAsia="en-US"/>
        </w:rPr>
      </w:pPr>
      <w:r w:rsidRPr="00703B8E">
        <w:rPr>
          <w:rFonts w:cstheme="minorHAnsi"/>
          <w:szCs w:val="28"/>
          <w:lang w:val="en-IN" w:eastAsia="en-US"/>
        </w:rPr>
        <w:t>New resource group will be created with the specified name and location, in case does not exist.</w:t>
      </w:r>
    </w:p>
    <w:p w14:paraId="58489AFF" w14:textId="77777777" w:rsidR="00015236" w:rsidRPr="00AC2C5D" w:rsidRDefault="00015236" w:rsidP="00015236">
      <w:pPr>
        <w:pStyle w:val="ListParagraph"/>
        <w:ind w:left="360"/>
        <w:rPr>
          <w:rFonts w:cstheme="minorHAnsi"/>
          <w:szCs w:val="28"/>
          <w:lang w:val="en-IN" w:eastAsia="en-US"/>
        </w:rPr>
      </w:pPr>
      <w:r w:rsidRPr="00157D11">
        <w:rPr>
          <w:rFonts w:cstheme="minorHAnsi"/>
          <w:szCs w:val="28"/>
          <w:lang w:val="en-IN" w:eastAsia="en-US"/>
        </w:rPr>
        <w:t xml:space="preserve">Default name: </w:t>
      </w:r>
      <w:r w:rsidRPr="00157D11">
        <w:rPr>
          <w:rFonts w:cstheme="minorHAnsi"/>
          <w:i/>
          <w:iCs/>
          <w:color w:val="4472C4" w:themeColor="accent1"/>
          <w:szCs w:val="28"/>
          <w:lang w:val="en-IN" w:eastAsia="en-US"/>
        </w:rPr>
        <w:t>vth-rg1</w:t>
      </w:r>
    </w:p>
    <w:p w14:paraId="2457A146" w14:textId="77777777" w:rsidR="00C26D5A" w:rsidRPr="00C26D5A" w:rsidRDefault="00C26D5A" w:rsidP="00C26D5A">
      <w:pPr>
        <w:pStyle w:val="ListParagraph"/>
        <w:ind w:left="283"/>
        <w:rPr>
          <w:rFonts w:cstheme="minorHAnsi"/>
          <w:color w:val="242424"/>
          <w:szCs w:val="28"/>
        </w:rPr>
      </w:pPr>
    </w:p>
    <w:p w14:paraId="746EFDFA" w14:textId="09D3FB2D" w:rsidR="00015236" w:rsidRPr="00703B8E" w:rsidRDefault="00015236" w:rsidP="00015236">
      <w:pPr>
        <w:pStyle w:val="ListParagraph"/>
        <w:numPr>
          <w:ilvl w:val="0"/>
          <w:numId w:val="118"/>
        </w:numPr>
        <w:ind w:left="283"/>
        <w:rPr>
          <w:rFonts w:cstheme="minorHAnsi"/>
          <w:color w:val="242424"/>
          <w:szCs w:val="28"/>
        </w:rPr>
      </w:pPr>
      <w:r w:rsidRPr="00703B8E">
        <w:rPr>
          <w:rFonts w:cstheme="minorHAnsi"/>
          <w:color w:val="242424"/>
          <w:szCs w:val="28"/>
          <w:shd w:val="clear" w:color="auto" w:fill="FFFFFF"/>
        </w:rPr>
        <w:t>Virtual Cloud Network. [VCN]</w:t>
      </w:r>
    </w:p>
    <w:p w14:paraId="61125BC0" w14:textId="489B4EC1" w:rsidR="00015236" w:rsidRPr="00703B8E" w:rsidRDefault="00015236" w:rsidP="00015236">
      <w:pPr>
        <w:pStyle w:val="ListParagraph"/>
        <w:ind w:left="360"/>
        <w:rPr>
          <w:rFonts w:cstheme="minorHAnsi"/>
          <w:szCs w:val="28"/>
        </w:rPr>
      </w:pPr>
      <w:r>
        <w:rPr>
          <w:rFonts w:cstheme="minorHAnsi"/>
          <w:szCs w:val="28"/>
        </w:rPr>
        <w:t xml:space="preserve">One </w:t>
      </w:r>
      <w:r w:rsidR="00DD5708">
        <w:rPr>
          <w:rFonts w:cstheme="minorHAnsi"/>
          <w:szCs w:val="28"/>
        </w:rPr>
        <w:t>VNET</w:t>
      </w:r>
      <w:r>
        <w:rPr>
          <w:rFonts w:cstheme="minorHAnsi"/>
          <w:szCs w:val="28"/>
        </w:rPr>
        <w:t xml:space="preserve"> will be created. </w:t>
      </w:r>
      <w:r w:rsidR="00DD5708">
        <w:rPr>
          <w:rFonts w:cstheme="minorHAnsi"/>
          <w:szCs w:val="28"/>
        </w:rPr>
        <w:t xml:space="preserve">VNET </w:t>
      </w:r>
      <w:r>
        <w:rPr>
          <w:rFonts w:cstheme="minorHAnsi"/>
          <w:szCs w:val="28"/>
        </w:rPr>
        <w:t>name can be configured in parameter file.</w:t>
      </w:r>
    </w:p>
    <w:p w14:paraId="51E81E3A" w14:textId="11BA1B7C" w:rsidR="00015236" w:rsidRDefault="00015236" w:rsidP="00C26D5A">
      <w:pPr>
        <w:pStyle w:val="ListParagraph"/>
        <w:ind w:left="360"/>
        <w:rPr>
          <w:rFonts w:cstheme="minorHAnsi"/>
          <w:i/>
          <w:iCs/>
          <w:color w:val="4472C4" w:themeColor="accent1"/>
          <w:szCs w:val="28"/>
        </w:rPr>
      </w:pPr>
      <w:r w:rsidRPr="00703B8E">
        <w:rPr>
          <w:rFonts w:cstheme="minorHAnsi"/>
          <w:szCs w:val="28"/>
          <w:lang w:val="en-IN" w:eastAsia="en-US"/>
        </w:rPr>
        <w:t>Default name:</w:t>
      </w:r>
      <w:r>
        <w:rPr>
          <w:rFonts w:cstheme="minorHAnsi"/>
          <w:szCs w:val="28"/>
          <w:lang w:val="en-IN" w:eastAsia="en-US"/>
        </w:rPr>
        <w:t xml:space="preserve"> </w:t>
      </w:r>
      <w:proofErr w:type="spellStart"/>
      <w:r w:rsidRPr="00686A1E">
        <w:rPr>
          <w:rFonts w:cstheme="minorHAnsi"/>
          <w:i/>
          <w:iCs/>
          <w:color w:val="4472C4" w:themeColor="accent1"/>
          <w:szCs w:val="28"/>
        </w:rPr>
        <w:t>vth-vnet</w:t>
      </w:r>
      <w:proofErr w:type="spellEnd"/>
    </w:p>
    <w:p w14:paraId="12E582B4" w14:textId="77777777" w:rsidR="00C26D5A" w:rsidRPr="00C26D5A" w:rsidRDefault="00C26D5A" w:rsidP="00C26D5A">
      <w:pPr>
        <w:pStyle w:val="ListParagraph"/>
        <w:ind w:left="360"/>
        <w:rPr>
          <w:rFonts w:cstheme="minorHAnsi"/>
          <w:i/>
          <w:iCs/>
          <w:color w:val="4472C4" w:themeColor="accent1"/>
          <w:szCs w:val="28"/>
        </w:rPr>
      </w:pPr>
    </w:p>
    <w:p w14:paraId="50DC71E2" w14:textId="77777777" w:rsidR="00015236" w:rsidRPr="001665F0" w:rsidRDefault="00015236" w:rsidP="00015236">
      <w:pPr>
        <w:pStyle w:val="ListParagraph"/>
        <w:numPr>
          <w:ilvl w:val="0"/>
          <w:numId w:val="118"/>
        </w:numPr>
        <w:ind w:left="283"/>
        <w:rPr>
          <w:rFonts w:cstheme="minorHAnsi"/>
          <w:color w:val="242424"/>
          <w:szCs w:val="28"/>
        </w:rPr>
      </w:pPr>
      <w:r w:rsidRPr="00703B8E">
        <w:rPr>
          <w:rFonts w:cstheme="minorHAnsi"/>
          <w:color w:val="242424"/>
          <w:szCs w:val="28"/>
          <w:shd w:val="clear" w:color="auto" w:fill="FFFFFF"/>
        </w:rPr>
        <w:t xml:space="preserve">Virtual Machine Instance. </w:t>
      </w:r>
    </w:p>
    <w:p w14:paraId="3409CAA3" w14:textId="77777777" w:rsidR="00015236" w:rsidRDefault="00015236" w:rsidP="00015236">
      <w:pPr>
        <w:pStyle w:val="ListParagraph"/>
        <w:ind w:left="360"/>
        <w:rPr>
          <w:rFonts w:cstheme="minorHAnsi"/>
          <w:b/>
          <w:bCs/>
          <w:szCs w:val="28"/>
        </w:rPr>
      </w:pPr>
      <w:r>
        <w:rPr>
          <w:rFonts w:cstheme="minorHAnsi"/>
          <w:b/>
          <w:bCs/>
          <w:szCs w:val="28"/>
          <w:u w:val="single"/>
        </w:rPr>
        <w:t xml:space="preserve">Basic </w:t>
      </w:r>
      <w:r w:rsidRPr="00703B8E">
        <w:rPr>
          <w:rFonts w:cstheme="minorHAnsi"/>
          <w:b/>
          <w:bCs/>
          <w:szCs w:val="28"/>
          <w:u w:val="single"/>
        </w:rPr>
        <w:t>Details</w:t>
      </w:r>
      <w:r w:rsidRPr="00831ECC">
        <w:rPr>
          <w:rFonts w:cstheme="minorHAnsi"/>
          <w:b/>
          <w:bCs/>
          <w:szCs w:val="28"/>
        </w:rPr>
        <w:t xml:space="preserve">: </w:t>
      </w:r>
    </w:p>
    <w:p w14:paraId="76AF9964" w14:textId="77777777" w:rsidR="00015236" w:rsidRPr="00703B8E" w:rsidRDefault="00015236" w:rsidP="00015236">
      <w:pPr>
        <w:pStyle w:val="ListParagraph"/>
        <w:ind w:left="360"/>
        <w:rPr>
          <w:rFonts w:cstheme="minorHAnsi"/>
          <w:b/>
          <w:bCs/>
          <w:szCs w:val="28"/>
          <w:u w:val="single"/>
        </w:rPr>
      </w:pPr>
      <w:r w:rsidRPr="000E49CF">
        <w:rPr>
          <w:rFonts w:cstheme="minorHAnsi"/>
          <w:b/>
          <w:bCs/>
          <w:szCs w:val="28"/>
        </w:rPr>
        <w:t xml:space="preserve">Product: </w:t>
      </w:r>
      <w:r>
        <w:rPr>
          <w:rFonts w:cstheme="minorHAnsi"/>
          <w:b/>
          <w:bCs/>
          <w:szCs w:val="28"/>
        </w:rPr>
        <w:t xml:space="preserve">A10 </w:t>
      </w:r>
      <w:r w:rsidRPr="00831ECC">
        <w:rPr>
          <w:rFonts w:cstheme="minorHAnsi"/>
          <w:b/>
          <w:bCs/>
          <w:szCs w:val="28"/>
        </w:rPr>
        <w:t>vThunder</w:t>
      </w:r>
      <w:r w:rsidRPr="00703B8E">
        <w:rPr>
          <w:rFonts w:cstheme="minorHAnsi"/>
          <w:b/>
          <w:bCs/>
          <w:szCs w:val="28"/>
          <w:u w:val="single"/>
        </w:rPr>
        <w:t xml:space="preserve"> </w:t>
      </w:r>
    </w:p>
    <w:p w14:paraId="499C8AC9" w14:textId="04AD4522" w:rsidR="00015236" w:rsidRPr="00703B8E" w:rsidRDefault="00015236" w:rsidP="00015236">
      <w:pPr>
        <w:pStyle w:val="ListParagraph"/>
        <w:spacing w:after="0"/>
        <w:ind w:left="360"/>
        <w:rPr>
          <w:rFonts w:cstheme="minorHAnsi"/>
          <w:b/>
          <w:bCs/>
          <w:szCs w:val="28"/>
        </w:rPr>
      </w:pPr>
      <w:r w:rsidRPr="00703B8E">
        <w:rPr>
          <w:rFonts w:cstheme="minorHAnsi"/>
          <w:b/>
          <w:bCs/>
          <w:szCs w:val="28"/>
        </w:rPr>
        <w:t xml:space="preserve">Instance Name: </w:t>
      </w:r>
      <w:r w:rsidRPr="00EE1B58">
        <w:rPr>
          <w:rFonts w:cstheme="minorHAnsi"/>
          <w:i/>
          <w:iCs/>
          <w:color w:val="4472C4" w:themeColor="accent1"/>
          <w:szCs w:val="28"/>
        </w:rPr>
        <w:t>vth-inst1</w:t>
      </w:r>
      <w:r>
        <w:rPr>
          <w:rFonts w:cstheme="minorHAnsi"/>
          <w:i/>
          <w:iCs/>
          <w:color w:val="4472C4" w:themeColor="accent1"/>
          <w:szCs w:val="28"/>
        </w:rPr>
        <w:t>, vth-inst2</w:t>
      </w:r>
      <w:r w:rsidR="00E55B4E">
        <w:rPr>
          <w:rFonts w:cstheme="minorHAnsi"/>
          <w:i/>
          <w:iCs/>
          <w:color w:val="4472C4" w:themeColor="accent1"/>
          <w:szCs w:val="28"/>
        </w:rPr>
        <w:t>, vth-inst3</w:t>
      </w:r>
    </w:p>
    <w:p w14:paraId="15852BCC" w14:textId="77777777" w:rsidR="00015236" w:rsidRPr="00703B8E" w:rsidRDefault="00015236" w:rsidP="00015236">
      <w:pPr>
        <w:pStyle w:val="ListParagraph"/>
        <w:spacing w:after="0"/>
        <w:ind w:left="360"/>
        <w:rPr>
          <w:rFonts w:cstheme="minorHAnsi"/>
          <w:szCs w:val="28"/>
        </w:rPr>
      </w:pPr>
      <w:r w:rsidRPr="00703B8E">
        <w:rPr>
          <w:rFonts w:cstheme="minorHAnsi"/>
          <w:b/>
          <w:bCs/>
          <w:szCs w:val="28"/>
        </w:rPr>
        <w:t>Operating system</w:t>
      </w:r>
      <w:r w:rsidRPr="00703B8E">
        <w:rPr>
          <w:rFonts w:cstheme="minorHAnsi"/>
          <w:szCs w:val="28"/>
        </w:rPr>
        <w:t>: Linux</w:t>
      </w:r>
    </w:p>
    <w:p w14:paraId="30EDDE5E" w14:textId="77777777" w:rsidR="00015236" w:rsidRPr="00703B8E" w:rsidRDefault="00015236" w:rsidP="00015236">
      <w:pPr>
        <w:pStyle w:val="ListParagraph"/>
        <w:spacing w:after="0"/>
        <w:ind w:left="360"/>
        <w:rPr>
          <w:rFonts w:cstheme="minorHAnsi"/>
          <w:szCs w:val="28"/>
        </w:rPr>
      </w:pPr>
      <w:r>
        <w:rPr>
          <w:rFonts w:cstheme="minorHAnsi"/>
          <w:b/>
          <w:bCs/>
          <w:szCs w:val="28"/>
        </w:rPr>
        <w:t xml:space="preserve">Default </w:t>
      </w:r>
      <w:r w:rsidRPr="00703B8E">
        <w:rPr>
          <w:rFonts w:cstheme="minorHAnsi"/>
          <w:b/>
          <w:bCs/>
          <w:szCs w:val="28"/>
        </w:rPr>
        <w:t>Size</w:t>
      </w:r>
      <w:r w:rsidRPr="00703B8E">
        <w:rPr>
          <w:rFonts w:cstheme="minorHAnsi"/>
          <w:szCs w:val="28"/>
        </w:rPr>
        <w:t xml:space="preserve">: </w:t>
      </w:r>
      <w:r w:rsidRPr="007B7030">
        <w:rPr>
          <w:rFonts w:cstheme="minorHAnsi"/>
          <w:szCs w:val="28"/>
        </w:rPr>
        <w:t>Standard_B4ms</w:t>
      </w:r>
      <w:r w:rsidRPr="00703B8E">
        <w:rPr>
          <w:rFonts w:cstheme="minorHAnsi"/>
          <w:szCs w:val="28"/>
        </w:rPr>
        <w:t xml:space="preserve"> (</w:t>
      </w:r>
      <w:r>
        <w:rPr>
          <w:rFonts w:cstheme="minorHAnsi"/>
          <w:szCs w:val="28"/>
        </w:rPr>
        <w:t>4</w:t>
      </w:r>
      <w:r w:rsidRPr="00703B8E">
        <w:rPr>
          <w:rFonts w:cstheme="minorHAnsi"/>
          <w:szCs w:val="28"/>
        </w:rPr>
        <w:t xml:space="preserve"> </w:t>
      </w:r>
      <w:r>
        <w:rPr>
          <w:rFonts w:cstheme="minorHAnsi"/>
          <w:szCs w:val="28"/>
        </w:rPr>
        <w:t>v</w:t>
      </w:r>
      <w:r w:rsidRPr="00703B8E">
        <w:rPr>
          <w:rFonts w:cstheme="minorHAnsi"/>
          <w:szCs w:val="28"/>
        </w:rPr>
        <w:t xml:space="preserve">CPUs, </w:t>
      </w:r>
      <w:r>
        <w:rPr>
          <w:rFonts w:cstheme="minorHAnsi"/>
          <w:szCs w:val="28"/>
        </w:rPr>
        <w:t>16</w:t>
      </w:r>
      <w:r w:rsidRPr="00703B8E">
        <w:rPr>
          <w:rFonts w:cstheme="minorHAnsi"/>
          <w:szCs w:val="28"/>
        </w:rPr>
        <w:t xml:space="preserve"> GiB Memory)</w:t>
      </w:r>
    </w:p>
    <w:p w14:paraId="30788AE6" w14:textId="77777777" w:rsidR="00015236" w:rsidRDefault="00015236" w:rsidP="00015236">
      <w:pPr>
        <w:pStyle w:val="ListParagraph"/>
        <w:spacing w:after="0"/>
        <w:ind w:left="360"/>
        <w:rPr>
          <w:rFonts w:cstheme="minorHAnsi"/>
          <w:szCs w:val="28"/>
        </w:rPr>
      </w:pPr>
    </w:p>
    <w:p w14:paraId="1B756FBA" w14:textId="77777777" w:rsidR="00015236" w:rsidRDefault="00015236" w:rsidP="00015236">
      <w:pPr>
        <w:pStyle w:val="ListParagraph"/>
        <w:ind w:left="283"/>
        <w:rPr>
          <w:rFonts w:cstheme="minorHAnsi"/>
          <w:color w:val="242424"/>
          <w:szCs w:val="28"/>
          <w:shd w:val="clear" w:color="auto" w:fill="FFFFFF"/>
        </w:rPr>
      </w:pPr>
      <w:r>
        <w:rPr>
          <w:rFonts w:cstheme="minorHAnsi"/>
          <w:color w:val="242424"/>
          <w:szCs w:val="28"/>
          <w:shd w:val="clear" w:color="auto" w:fill="FFFFFF"/>
        </w:rPr>
        <w:lastRenderedPageBreak/>
        <w:t>Note:</w:t>
      </w:r>
    </w:p>
    <w:p w14:paraId="034BE1B4" w14:textId="77777777" w:rsidR="00015236" w:rsidRPr="00F224AA" w:rsidRDefault="00015236" w:rsidP="00015236">
      <w:pPr>
        <w:pStyle w:val="ListParagraph"/>
        <w:ind w:left="283"/>
        <w:rPr>
          <w:rFonts w:cstheme="minorHAnsi"/>
          <w:color w:val="FF0000"/>
          <w:szCs w:val="28"/>
          <w:shd w:val="clear" w:color="auto" w:fill="FFFFFF"/>
        </w:rPr>
      </w:pPr>
      <w:r w:rsidRPr="00F224AA">
        <w:rPr>
          <w:rFonts w:cstheme="minorHAnsi"/>
          <w:color w:val="FF0000"/>
          <w:szCs w:val="28"/>
          <w:shd w:val="clear" w:color="auto" w:fill="FFFFFF"/>
        </w:rPr>
        <w:t>**Highly recommended to do assessment of your projected traffic before selecting any size.</w:t>
      </w:r>
    </w:p>
    <w:p w14:paraId="111E7389" w14:textId="77777777" w:rsidR="00015236" w:rsidRPr="00F224AA" w:rsidRDefault="00015236" w:rsidP="00015236">
      <w:pPr>
        <w:pStyle w:val="ListParagraph"/>
        <w:ind w:left="283"/>
        <w:rPr>
          <w:rFonts w:cstheme="minorHAnsi"/>
          <w:color w:val="FF0000"/>
          <w:szCs w:val="28"/>
        </w:rPr>
      </w:pPr>
      <w:r w:rsidRPr="00F224AA">
        <w:rPr>
          <w:rFonts w:cstheme="minorHAnsi"/>
          <w:color w:val="FF0000"/>
          <w:szCs w:val="28"/>
          <w:shd w:val="clear" w:color="auto" w:fill="FFFFFF"/>
        </w:rPr>
        <w:t xml:space="preserve">** </w:t>
      </w:r>
      <w:r w:rsidRPr="00F224AA">
        <w:rPr>
          <w:rFonts w:cstheme="minorHAnsi"/>
          <w:color w:val="FF0000"/>
          <w:szCs w:val="28"/>
        </w:rPr>
        <w:t xml:space="preserve">Instances name and size can be customized in parameter file. </w:t>
      </w:r>
    </w:p>
    <w:p w14:paraId="58430AA3" w14:textId="77777777" w:rsidR="00015236" w:rsidRDefault="00015236" w:rsidP="00015236">
      <w:pPr>
        <w:pStyle w:val="ListParagraph"/>
        <w:spacing w:after="0"/>
        <w:ind w:left="360"/>
        <w:rPr>
          <w:rFonts w:cstheme="minorHAnsi"/>
          <w:szCs w:val="28"/>
        </w:rPr>
      </w:pPr>
    </w:p>
    <w:p w14:paraId="1EFC0514" w14:textId="77777777" w:rsidR="00015236" w:rsidRPr="003C503D" w:rsidRDefault="00015236" w:rsidP="00015236">
      <w:pPr>
        <w:ind w:firstLine="360"/>
        <w:rPr>
          <w:rFonts w:cstheme="minorHAnsi"/>
          <w:b/>
          <w:bCs/>
          <w:color w:val="242424"/>
          <w:szCs w:val="28"/>
          <w:u w:val="single"/>
          <w:shd w:val="clear" w:color="auto" w:fill="FFFFFF"/>
        </w:rPr>
      </w:pPr>
      <w:r w:rsidRPr="00334391">
        <w:rPr>
          <w:rFonts w:cstheme="minorHAnsi"/>
          <w:b/>
          <w:bCs/>
          <w:color w:val="242424"/>
          <w:szCs w:val="28"/>
          <w:u w:val="single"/>
          <w:shd w:val="clear" w:color="auto" w:fill="FFFFFF"/>
        </w:rPr>
        <w:t>Supported VM Sizes</w:t>
      </w:r>
    </w:p>
    <w:tbl>
      <w:tblPr>
        <w:tblpPr w:leftFromText="180" w:rightFromText="180" w:vertAnchor="text" w:horzAnchor="page" w:tblpX="1891" w:tblpY="25"/>
        <w:tblW w:w="958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543"/>
        <w:gridCol w:w="2680"/>
        <w:gridCol w:w="2680"/>
        <w:gridCol w:w="2680"/>
      </w:tblGrid>
      <w:tr w:rsidR="00015236" w14:paraId="46A2BDF9" w14:textId="77777777" w:rsidTr="00767408">
        <w:trPr>
          <w:trHeight w:val="477"/>
        </w:trPr>
        <w:tc>
          <w:tcPr>
            <w:tcW w:w="1543" w:type="dxa"/>
            <w:shd w:val="clear" w:color="auto" w:fill="B8C0D3"/>
          </w:tcPr>
          <w:p w14:paraId="455B9F64" w14:textId="77777777" w:rsidR="00015236" w:rsidRDefault="00015236" w:rsidP="00767408">
            <w:pPr>
              <w:pStyle w:val="TableParagraph"/>
              <w:spacing w:before="156"/>
              <w:ind w:left="52"/>
              <w:rPr>
                <w:rFonts w:ascii="Trebuchet MS"/>
                <w:b/>
                <w:i/>
              </w:rPr>
            </w:pPr>
            <w:bookmarkStart w:id="51" w:name="_Hlk129941636"/>
            <w:r>
              <w:rPr>
                <w:rFonts w:ascii="Trebuchet MS"/>
                <w:b/>
                <w:i/>
                <w:spacing w:val="-2"/>
                <w:w w:val="110"/>
                <w:sz w:val="22"/>
              </w:rPr>
              <w:t>Series</w:t>
            </w:r>
          </w:p>
        </w:tc>
        <w:tc>
          <w:tcPr>
            <w:tcW w:w="2680" w:type="dxa"/>
            <w:shd w:val="clear" w:color="auto" w:fill="B8C0D3"/>
          </w:tcPr>
          <w:p w14:paraId="66FE91F9" w14:textId="77777777" w:rsidR="00015236" w:rsidRDefault="00015236" w:rsidP="00767408">
            <w:pPr>
              <w:pStyle w:val="TableParagraph"/>
              <w:spacing w:before="156"/>
              <w:ind w:left="52"/>
              <w:jc w:val="center"/>
              <w:rPr>
                <w:rFonts w:ascii="Trebuchet MS"/>
                <w:b/>
                <w:i/>
              </w:rPr>
            </w:pPr>
            <w:r>
              <w:rPr>
                <w:rFonts w:ascii="Trebuchet MS"/>
                <w:b/>
                <w:i/>
                <w:spacing w:val="-4"/>
                <w:w w:val="110"/>
                <w:sz w:val="22"/>
              </w:rPr>
              <w:t>Size</w:t>
            </w:r>
          </w:p>
        </w:tc>
        <w:tc>
          <w:tcPr>
            <w:tcW w:w="2680" w:type="dxa"/>
            <w:shd w:val="clear" w:color="auto" w:fill="B8C0D3"/>
          </w:tcPr>
          <w:p w14:paraId="4F32E4B5" w14:textId="77777777" w:rsidR="00015236" w:rsidRDefault="00015236" w:rsidP="00767408">
            <w:pPr>
              <w:pStyle w:val="TableParagraph"/>
              <w:spacing w:before="156"/>
              <w:ind w:left="52"/>
              <w:jc w:val="center"/>
              <w:rPr>
                <w:rFonts w:ascii="Trebuchet MS"/>
                <w:b/>
                <w:i/>
                <w:spacing w:val="-4"/>
                <w:w w:val="110"/>
                <w:sz w:val="22"/>
              </w:rPr>
            </w:pPr>
            <w:r>
              <w:rPr>
                <w:rFonts w:ascii="Trebuchet MS"/>
                <w:b/>
                <w:i/>
                <w:spacing w:val="-4"/>
                <w:w w:val="110"/>
                <w:sz w:val="22"/>
              </w:rPr>
              <w:t>Qualified Name</w:t>
            </w:r>
          </w:p>
        </w:tc>
        <w:tc>
          <w:tcPr>
            <w:tcW w:w="2680" w:type="dxa"/>
            <w:shd w:val="clear" w:color="auto" w:fill="B8C0D3"/>
          </w:tcPr>
          <w:p w14:paraId="6E7CD921" w14:textId="77777777" w:rsidR="00015236" w:rsidRPr="00F62083" w:rsidRDefault="00015236" w:rsidP="00767408">
            <w:pPr>
              <w:pStyle w:val="TableParagraph"/>
              <w:spacing w:before="156"/>
              <w:ind w:left="52"/>
              <w:jc w:val="center"/>
              <w:rPr>
                <w:rFonts w:ascii="Trebuchet MS"/>
                <w:b/>
                <w:i/>
                <w:spacing w:val="-4"/>
                <w:w w:val="110"/>
                <w:sz w:val="22"/>
                <w:highlight w:val="yellow"/>
              </w:rPr>
            </w:pPr>
            <w:r w:rsidRPr="00F62083">
              <w:rPr>
                <w:rFonts w:ascii="Trebuchet MS"/>
                <w:b/>
                <w:i/>
                <w:spacing w:val="-4"/>
                <w:w w:val="110"/>
                <w:sz w:val="22"/>
                <w:highlight w:val="yellow"/>
              </w:rPr>
              <w:t>Accelerated Network</w:t>
            </w:r>
          </w:p>
        </w:tc>
      </w:tr>
      <w:tr w:rsidR="00015236" w14:paraId="7C6D5353" w14:textId="77777777" w:rsidTr="00767408">
        <w:trPr>
          <w:trHeight w:val="1133"/>
        </w:trPr>
        <w:tc>
          <w:tcPr>
            <w:tcW w:w="1543" w:type="dxa"/>
          </w:tcPr>
          <w:p w14:paraId="6C5EE461" w14:textId="77777777" w:rsidR="00015236" w:rsidRDefault="00015236" w:rsidP="00767408">
            <w:pPr>
              <w:pStyle w:val="TableParagraph"/>
              <w:spacing w:before="157"/>
              <w:ind w:left="52"/>
            </w:pPr>
            <w:r>
              <w:rPr>
                <w:w w:val="120"/>
                <w:sz w:val="22"/>
              </w:rPr>
              <w:t>A</w:t>
            </w:r>
            <w:r>
              <w:rPr>
                <w:spacing w:val="-3"/>
                <w:w w:val="120"/>
                <w:sz w:val="22"/>
              </w:rPr>
              <w:t xml:space="preserve"> </w:t>
            </w:r>
            <w:r>
              <w:rPr>
                <w:spacing w:val="-2"/>
                <w:w w:val="120"/>
                <w:sz w:val="22"/>
              </w:rPr>
              <w:t>series</w:t>
            </w:r>
          </w:p>
        </w:tc>
        <w:tc>
          <w:tcPr>
            <w:tcW w:w="2680" w:type="dxa"/>
          </w:tcPr>
          <w:p w14:paraId="0F6C3ECC" w14:textId="77777777" w:rsidR="00015236" w:rsidRDefault="00015236" w:rsidP="00767408">
            <w:pPr>
              <w:pStyle w:val="TableParagraph"/>
              <w:spacing w:line="258" w:lineRule="exact"/>
              <w:ind w:left="52"/>
              <w:rPr>
                <w:w w:val="120"/>
                <w:sz w:val="22"/>
              </w:rPr>
            </w:pPr>
            <w:r>
              <w:rPr>
                <w:w w:val="120"/>
                <w:sz w:val="22"/>
              </w:rPr>
              <w:t>Standard A4_v2</w:t>
            </w:r>
          </w:p>
          <w:p w14:paraId="46B1DEC4" w14:textId="77777777" w:rsidR="00015236" w:rsidRDefault="00015236" w:rsidP="00767408">
            <w:pPr>
              <w:pStyle w:val="TableParagraph"/>
              <w:spacing w:line="258" w:lineRule="exact"/>
              <w:ind w:left="52"/>
              <w:rPr>
                <w:w w:val="120"/>
                <w:sz w:val="22"/>
              </w:rPr>
            </w:pPr>
            <w:r>
              <w:rPr>
                <w:w w:val="120"/>
                <w:sz w:val="22"/>
              </w:rPr>
              <w:t>Standard A4m_v2</w:t>
            </w:r>
          </w:p>
          <w:p w14:paraId="30BBEA0F" w14:textId="77777777" w:rsidR="00015236" w:rsidRPr="00487A53" w:rsidRDefault="00015236" w:rsidP="00767408">
            <w:pPr>
              <w:pStyle w:val="TableParagraph"/>
              <w:spacing w:line="258" w:lineRule="exact"/>
              <w:ind w:left="52"/>
              <w:rPr>
                <w:w w:val="120"/>
                <w:sz w:val="22"/>
              </w:rPr>
            </w:pPr>
            <w:r w:rsidRPr="00487A53">
              <w:rPr>
                <w:w w:val="120"/>
                <w:sz w:val="22"/>
              </w:rPr>
              <w:t>Standard/Basic A4</w:t>
            </w:r>
          </w:p>
          <w:p w14:paraId="340F07A8" w14:textId="77777777" w:rsidR="00015236" w:rsidRDefault="00015236" w:rsidP="00767408">
            <w:pPr>
              <w:pStyle w:val="TableParagraph"/>
              <w:spacing w:line="258" w:lineRule="exact"/>
              <w:ind w:left="52"/>
            </w:pPr>
            <w:r>
              <w:rPr>
                <w:w w:val="120"/>
                <w:sz w:val="22"/>
              </w:rPr>
              <w:t>Standard</w:t>
            </w:r>
            <w:r>
              <w:rPr>
                <w:spacing w:val="1"/>
                <w:w w:val="125"/>
                <w:sz w:val="22"/>
              </w:rPr>
              <w:t xml:space="preserve"> </w:t>
            </w:r>
            <w:r>
              <w:rPr>
                <w:spacing w:val="-4"/>
                <w:w w:val="125"/>
                <w:sz w:val="22"/>
              </w:rPr>
              <w:t>A8_v2</w:t>
            </w:r>
          </w:p>
        </w:tc>
        <w:tc>
          <w:tcPr>
            <w:tcW w:w="2680" w:type="dxa"/>
          </w:tcPr>
          <w:p w14:paraId="3FA59970" w14:textId="77777777" w:rsidR="00015236" w:rsidRDefault="00015236" w:rsidP="00767408">
            <w:pPr>
              <w:pStyle w:val="TableParagraph"/>
              <w:spacing w:line="258" w:lineRule="exact"/>
              <w:ind w:left="52"/>
              <w:rPr>
                <w:w w:val="120"/>
                <w:sz w:val="22"/>
              </w:rPr>
            </w:pPr>
            <w:r>
              <w:rPr>
                <w:w w:val="120"/>
                <w:sz w:val="22"/>
              </w:rPr>
              <w:t>Standard_A4_v2</w:t>
            </w:r>
          </w:p>
          <w:p w14:paraId="4EFC3C9F" w14:textId="77777777" w:rsidR="00015236" w:rsidRDefault="00015236" w:rsidP="00767408">
            <w:pPr>
              <w:pStyle w:val="TableParagraph"/>
              <w:spacing w:line="258" w:lineRule="exact"/>
              <w:ind w:left="52"/>
              <w:rPr>
                <w:w w:val="120"/>
                <w:sz w:val="22"/>
              </w:rPr>
            </w:pPr>
            <w:r>
              <w:rPr>
                <w:w w:val="120"/>
                <w:sz w:val="22"/>
              </w:rPr>
              <w:t>Standard_A4m_v2</w:t>
            </w:r>
          </w:p>
          <w:p w14:paraId="3DAE7EEC" w14:textId="77777777" w:rsidR="00015236" w:rsidRPr="00487A53" w:rsidRDefault="00015236" w:rsidP="00767408">
            <w:pPr>
              <w:pStyle w:val="TableParagraph"/>
              <w:spacing w:line="258" w:lineRule="exact"/>
              <w:ind w:left="52"/>
              <w:rPr>
                <w:w w:val="120"/>
                <w:sz w:val="22"/>
              </w:rPr>
            </w:pPr>
            <w:r w:rsidRPr="00487A53">
              <w:rPr>
                <w:w w:val="120"/>
                <w:sz w:val="22"/>
              </w:rPr>
              <w:t>Standard</w:t>
            </w:r>
            <w:r>
              <w:rPr>
                <w:w w:val="120"/>
                <w:sz w:val="22"/>
              </w:rPr>
              <w:t>_</w:t>
            </w:r>
            <w:r w:rsidRPr="00487A53">
              <w:rPr>
                <w:w w:val="120"/>
                <w:sz w:val="22"/>
              </w:rPr>
              <w:t>A4</w:t>
            </w:r>
          </w:p>
          <w:p w14:paraId="6A47F16F" w14:textId="77777777" w:rsidR="00015236" w:rsidRPr="00487A53" w:rsidRDefault="00015236" w:rsidP="00767408">
            <w:pPr>
              <w:pStyle w:val="TableParagraph"/>
              <w:spacing w:line="258" w:lineRule="exact"/>
              <w:ind w:left="52"/>
              <w:rPr>
                <w:w w:val="120"/>
                <w:sz w:val="22"/>
              </w:rPr>
            </w:pPr>
            <w:r>
              <w:rPr>
                <w:w w:val="120"/>
                <w:sz w:val="22"/>
              </w:rPr>
              <w:t>Standard</w:t>
            </w:r>
            <w:r>
              <w:rPr>
                <w:spacing w:val="1"/>
                <w:w w:val="125"/>
                <w:sz w:val="22"/>
              </w:rPr>
              <w:t>_</w:t>
            </w:r>
            <w:r>
              <w:rPr>
                <w:spacing w:val="-4"/>
                <w:w w:val="125"/>
                <w:sz w:val="22"/>
              </w:rPr>
              <w:t>A8_v2</w:t>
            </w:r>
          </w:p>
        </w:tc>
        <w:tc>
          <w:tcPr>
            <w:tcW w:w="2680" w:type="dxa"/>
          </w:tcPr>
          <w:p w14:paraId="65061706" w14:textId="77777777" w:rsidR="00015236" w:rsidRPr="00F62083" w:rsidRDefault="00015236" w:rsidP="00767408">
            <w:pPr>
              <w:pStyle w:val="TableParagraph"/>
              <w:spacing w:line="258" w:lineRule="exact"/>
              <w:ind w:left="52"/>
              <w:rPr>
                <w:w w:val="120"/>
                <w:sz w:val="22"/>
              </w:rPr>
            </w:pPr>
            <w:r w:rsidRPr="00F62083">
              <w:rPr>
                <w:w w:val="120"/>
                <w:sz w:val="22"/>
              </w:rPr>
              <w:t>Not Supported</w:t>
            </w:r>
          </w:p>
          <w:p w14:paraId="35AE2A01" w14:textId="77777777" w:rsidR="00015236" w:rsidRPr="00F62083" w:rsidRDefault="00015236" w:rsidP="00767408">
            <w:pPr>
              <w:pStyle w:val="TableParagraph"/>
              <w:spacing w:line="258" w:lineRule="exact"/>
              <w:ind w:left="52"/>
              <w:rPr>
                <w:w w:val="120"/>
                <w:sz w:val="22"/>
              </w:rPr>
            </w:pPr>
            <w:r w:rsidRPr="00F62083">
              <w:rPr>
                <w:w w:val="120"/>
                <w:sz w:val="22"/>
              </w:rPr>
              <w:t>Not Supported</w:t>
            </w:r>
          </w:p>
          <w:p w14:paraId="758E469F" w14:textId="77777777" w:rsidR="00015236" w:rsidRPr="00F62083" w:rsidRDefault="00015236" w:rsidP="00767408">
            <w:pPr>
              <w:pStyle w:val="TableParagraph"/>
              <w:spacing w:line="258" w:lineRule="exact"/>
              <w:ind w:left="52"/>
              <w:rPr>
                <w:w w:val="120"/>
                <w:sz w:val="22"/>
              </w:rPr>
            </w:pPr>
            <w:r w:rsidRPr="00F62083">
              <w:rPr>
                <w:w w:val="120"/>
                <w:sz w:val="22"/>
              </w:rPr>
              <w:t>Not Supported</w:t>
            </w:r>
          </w:p>
          <w:p w14:paraId="6E382EEE" w14:textId="77777777" w:rsidR="00015236" w:rsidRPr="00F62083" w:rsidRDefault="00015236" w:rsidP="00767408">
            <w:pPr>
              <w:pStyle w:val="TableParagraph"/>
              <w:spacing w:line="258" w:lineRule="exact"/>
              <w:ind w:left="52"/>
              <w:rPr>
                <w:w w:val="120"/>
                <w:sz w:val="22"/>
                <w:highlight w:val="yellow"/>
              </w:rPr>
            </w:pPr>
            <w:r w:rsidRPr="00F62083">
              <w:rPr>
                <w:w w:val="120"/>
                <w:sz w:val="22"/>
              </w:rPr>
              <w:t>Not Supported</w:t>
            </w:r>
          </w:p>
        </w:tc>
      </w:tr>
      <w:tr w:rsidR="00015236" w14:paraId="666CFA7D" w14:textId="77777777" w:rsidTr="00767408">
        <w:trPr>
          <w:trHeight w:val="935"/>
        </w:trPr>
        <w:tc>
          <w:tcPr>
            <w:tcW w:w="1543" w:type="dxa"/>
          </w:tcPr>
          <w:p w14:paraId="09228287" w14:textId="77777777" w:rsidR="00015236" w:rsidRDefault="00015236" w:rsidP="00767408">
            <w:pPr>
              <w:pStyle w:val="TableParagraph"/>
              <w:spacing w:before="150"/>
              <w:ind w:left="52"/>
              <w:rPr>
                <w:sz w:val="20"/>
              </w:rPr>
            </w:pPr>
            <w:r>
              <w:rPr>
                <w:w w:val="125"/>
                <w:sz w:val="20"/>
              </w:rPr>
              <w:t>B</w:t>
            </w:r>
            <w:r>
              <w:rPr>
                <w:spacing w:val="-2"/>
                <w:w w:val="125"/>
                <w:sz w:val="20"/>
              </w:rPr>
              <w:t xml:space="preserve"> series</w:t>
            </w:r>
          </w:p>
        </w:tc>
        <w:tc>
          <w:tcPr>
            <w:tcW w:w="2680" w:type="dxa"/>
          </w:tcPr>
          <w:p w14:paraId="0BF633C3" w14:textId="77777777" w:rsidR="00015236" w:rsidRDefault="00015236" w:rsidP="00767408">
            <w:pPr>
              <w:pStyle w:val="TableParagraph"/>
              <w:spacing w:line="258" w:lineRule="exact"/>
              <w:ind w:left="52"/>
              <w:rPr>
                <w:w w:val="120"/>
                <w:sz w:val="22"/>
              </w:rPr>
            </w:pPr>
            <w:r w:rsidRPr="00487A53">
              <w:rPr>
                <w:w w:val="120"/>
                <w:sz w:val="22"/>
              </w:rPr>
              <w:t>Standard</w:t>
            </w:r>
            <w:r>
              <w:rPr>
                <w:w w:val="120"/>
                <w:sz w:val="22"/>
              </w:rPr>
              <w:t xml:space="preserve"> B2_s</w:t>
            </w:r>
          </w:p>
          <w:p w14:paraId="7F2C7496" w14:textId="77777777" w:rsidR="00015236" w:rsidRPr="00487A53" w:rsidRDefault="00015236" w:rsidP="00767408">
            <w:pPr>
              <w:pStyle w:val="TableParagraph"/>
              <w:spacing w:line="258" w:lineRule="exact"/>
              <w:ind w:left="52"/>
              <w:rPr>
                <w:w w:val="120"/>
                <w:sz w:val="22"/>
              </w:rPr>
            </w:pPr>
            <w:r>
              <w:rPr>
                <w:w w:val="120"/>
                <w:sz w:val="22"/>
              </w:rPr>
              <w:t>Standard</w:t>
            </w:r>
            <w:r w:rsidRPr="00487A53">
              <w:rPr>
                <w:w w:val="120"/>
                <w:sz w:val="22"/>
              </w:rPr>
              <w:t xml:space="preserve"> B2ms</w:t>
            </w:r>
          </w:p>
          <w:p w14:paraId="678199E6" w14:textId="77777777" w:rsidR="00015236" w:rsidRDefault="00015236" w:rsidP="00767408">
            <w:pPr>
              <w:pStyle w:val="TableParagraph"/>
              <w:spacing w:line="258" w:lineRule="exact"/>
              <w:ind w:left="52"/>
            </w:pPr>
            <w:r>
              <w:rPr>
                <w:w w:val="120"/>
                <w:sz w:val="22"/>
              </w:rPr>
              <w:t>Standard</w:t>
            </w:r>
            <w:r w:rsidRPr="00487A53">
              <w:rPr>
                <w:w w:val="120"/>
                <w:sz w:val="22"/>
              </w:rPr>
              <w:t xml:space="preserve"> B4ms</w:t>
            </w:r>
          </w:p>
        </w:tc>
        <w:tc>
          <w:tcPr>
            <w:tcW w:w="2680" w:type="dxa"/>
          </w:tcPr>
          <w:p w14:paraId="71F9ECAF" w14:textId="77777777" w:rsidR="00015236" w:rsidRDefault="00015236" w:rsidP="00767408">
            <w:pPr>
              <w:pStyle w:val="TableParagraph"/>
              <w:spacing w:line="258" w:lineRule="exact"/>
              <w:ind w:left="52"/>
              <w:rPr>
                <w:w w:val="120"/>
                <w:sz w:val="22"/>
              </w:rPr>
            </w:pPr>
            <w:r w:rsidRPr="00487A53">
              <w:rPr>
                <w:w w:val="120"/>
                <w:sz w:val="22"/>
              </w:rPr>
              <w:t>Standard</w:t>
            </w:r>
            <w:r>
              <w:rPr>
                <w:w w:val="120"/>
                <w:sz w:val="22"/>
              </w:rPr>
              <w:t>_B2_s</w:t>
            </w:r>
          </w:p>
          <w:p w14:paraId="1BF9F781" w14:textId="77777777" w:rsidR="00015236" w:rsidRPr="00487A53" w:rsidRDefault="00015236" w:rsidP="00767408">
            <w:pPr>
              <w:pStyle w:val="TableParagraph"/>
              <w:spacing w:line="258" w:lineRule="exact"/>
              <w:ind w:left="52"/>
              <w:rPr>
                <w:w w:val="120"/>
                <w:sz w:val="22"/>
              </w:rPr>
            </w:pPr>
            <w:r>
              <w:rPr>
                <w:w w:val="120"/>
                <w:sz w:val="22"/>
              </w:rPr>
              <w:t>Standard_</w:t>
            </w:r>
            <w:r w:rsidRPr="00487A53">
              <w:rPr>
                <w:w w:val="120"/>
                <w:sz w:val="22"/>
              </w:rPr>
              <w:t>B2ms</w:t>
            </w:r>
          </w:p>
          <w:p w14:paraId="5F98C223" w14:textId="77777777" w:rsidR="00015236" w:rsidRDefault="00015236" w:rsidP="00767408">
            <w:pPr>
              <w:pStyle w:val="TableParagraph"/>
              <w:spacing w:line="258" w:lineRule="exact"/>
              <w:ind w:left="52"/>
              <w:rPr>
                <w:w w:val="120"/>
                <w:sz w:val="22"/>
              </w:rPr>
            </w:pPr>
            <w:r>
              <w:rPr>
                <w:w w:val="120"/>
                <w:sz w:val="22"/>
              </w:rPr>
              <w:t>Standard_</w:t>
            </w:r>
            <w:r w:rsidRPr="00487A53">
              <w:rPr>
                <w:w w:val="120"/>
                <w:sz w:val="22"/>
              </w:rPr>
              <w:t>B4ms</w:t>
            </w:r>
          </w:p>
          <w:p w14:paraId="025CB45A" w14:textId="77777777" w:rsidR="00015236" w:rsidRPr="00487A53" w:rsidRDefault="00015236" w:rsidP="00767408">
            <w:pPr>
              <w:pStyle w:val="TableParagraph"/>
              <w:spacing w:line="258" w:lineRule="exact"/>
              <w:ind w:left="52"/>
              <w:rPr>
                <w:w w:val="120"/>
                <w:sz w:val="22"/>
              </w:rPr>
            </w:pPr>
          </w:p>
        </w:tc>
        <w:tc>
          <w:tcPr>
            <w:tcW w:w="2680" w:type="dxa"/>
          </w:tcPr>
          <w:p w14:paraId="397F88EF" w14:textId="77777777" w:rsidR="00015236" w:rsidRDefault="00015236" w:rsidP="00767408">
            <w:pPr>
              <w:pStyle w:val="TableParagraph"/>
              <w:spacing w:line="258" w:lineRule="exact"/>
              <w:ind w:left="52"/>
              <w:rPr>
                <w:w w:val="120"/>
                <w:sz w:val="22"/>
              </w:rPr>
            </w:pPr>
            <w:r>
              <w:rPr>
                <w:w w:val="120"/>
                <w:sz w:val="22"/>
              </w:rPr>
              <w:t>Not Supported</w:t>
            </w:r>
          </w:p>
          <w:p w14:paraId="6CB5010E" w14:textId="77777777" w:rsidR="00015236" w:rsidRDefault="00015236" w:rsidP="00767408">
            <w:pPr>
              <w:pStyle w:val="TableParagraph"/>
              <w:spacing w:line="258" w:lineRule="exact"/>
              <w:ind w:left="52"/>
              <w:rPr>
                <w:w w:val="120"/>
                <w:sz w:val="22"/>
              </w:rPr>
            </w:pPr>
            <w:r>
              <w:rPr>
                <w:w w:val="120"/>
                <w:sz w:val="22"/>
              </w:rPr>
              <w:t>Not Supported</w:t>
            </w:r>
          </w:p>
          <w:p w14:paraId="76F66AD2" w14:textId="77777777" w:rsidR="00015236" w:rsidRPr="00487A53" w:rsidRDefault="00015236" w:rsidP="00767408">
            <w:pPr>
              <w:pStyle w:val="TableParagraph"/>
              <w:spacing w:line="258" w:lineRule="exact"/>
              <w:ind w:left="52"/>
              <w:rPr>
                <w:w w:val="120"/>
                <w:sz w:val="22"/>
              </w:rPr>
            </w:pPr>
            <w:r>
              <w:rPr>
                <w:w w:val="120"/>
                <w:sz w:val="22"/>
              </w:rPr>
              <w:t>Not Supported</w:t>
            </w:r>
          </w:p>
        </w:tc>
      </w:tr>
      <w:tr w:rsidR="00015236" w14:paraId="1D9C00AB" w14:textId="77777777" w:rsidTr="00767408">
        <w:trPr>
          <w:trHeight w:val="1231"/>
        </w:trPr>
        <w:tc>
          <w:tcPr>
            <w:tcW w:w="1543" w:type="dxa"/>
          </w:tcPr>
          <w:p w14:paraId="7DD28584" w14:textId="77777777" w:rsidR="00015236" w:rsidRDefault="00015236" w:rsidP="00767408">
            <w:pPr>
              <w:pStyle w:val="TableParagraph"/>
              <w:spacing w:before="150"/>
              <w:ind w:left="52"/>
              <w:rPr>
                <w:sz w:val="20"/>
              </w:rPr>
            </w:pPr>
            <w:r>
              <w:rPr>
                <w:w w:val="110"/>
                <w:sz w:val="20"/>
              </w:rPr>
              <w:t>D</w:t>
            </w:r>
            <w:r>
              <w:rPr>
                <w:spacing w:val="-12"/>
                <w:w w:val="110"/>
                <w:sz w:val="20"/>
              </w:rPr>
              <w:t xml:space="preserve"> </w:t>
            </w:r>
            <w:r>
              <w:rPr>
                <w:spacing w:val="-2"/>
                <w:w w:val="115"/>
                <w:sz w:val="20"/>
              </w:rPr>
              <w:t>series</w:t>
            </w:r>
          </w:p>
        </w:tc>
        <w:tc>
          <w:tcPr>
            <w:tcW w:w="2680" w:type="dxa"/>
          </w:tcPr>
          <w:p w14:paraId="10591FAD" w14:textId="77777777" w:rsidR="00015236" w:rsidRDefault="00015236" w:rsidP="00767408">
            <w:pPr>
              <w:pStyle w:val="TableParagraph"/>
              <w:spacing w:line="258" w:lineRule="exact"/>
              <w:ind w:left="52"/>
              <w:rPr>
                <w:w w:val="120"/>
                <w:sz w:val="22"/>
              </w:rPr>
            </w:pPr>
            <w:r>
              <w:rPr>
                <w:w w:val="120"/>
                <w:sz w:val="22"/>
              </w:rPr>
              <w:t>Standard D3_v2</w:t>
            </w:r>
          </w:p>
          <w:p w14:paraId="4620FA1A" w14:textId="77777777" w:rsidR="00015236" w:rsidRPr="00487A53" w:rsidRDefault="00015236" w:rsidP="00767408">
            <w:pPr>
              <w:pStyle w:val="TableParagraph"/>
              <w:spacing w:line="258" w:lineRule="exact"/>
              <w:ind w:left="52"/>
              <w:rPr>
                <w:w w:val="120"/>
                <w:sz w:val="22"/>
              </w:rPr>
            </w:pPr>
            <w:r>
              <w:rPr>
                <w:w w:val="120"/>
                <w:sz w:val="22"/>
              </w:rPr>
              <w:t>Standard DS3_v2</w:t>
            </w:r>
          </w:p>
          <w:p w14:paraId="7A279182" w14:textId="77777777" w:rsidR="00015236" w:rsidRDefault="00015236" w:rsidP="00767408">
            <w:pPr>
              <w:pStyle w:val="TableParagraph"/>
              <w:spacing w:line="258" w:lineRule="exact"/>
              <w:ind w:left="52"/>
            </w:pPr>
            <w:r>
              <w:rPr>
                <w:w w:val="120"/>
                <w:sz w:val="22"/>
              </w:rPr>
              <w:t>Standard</w:t>
            </w:r>
            <w:r w:rsidRPr="00487A53">
              <w:rPr>
                <w:w w:val="120"/>
                <w:sz w:val="22"/>
              </w:rPr>
              <w:t xml:space="preserve"> D5_v2</w:t>
            </w:r>
          </w:p>
        </w:tc>
        <w:tc>
          <w:tcPr>
            <w:tcW w:w="2680" w:type="dxa"/>
          </w:tcPr>
          <w:p w14:paraId="5B060ECD" w14:textId="77777777" w:rsidR="00015236" w:rsidRDefault="00015236" w:rsidP="00767408">
            <w:pPr>
              <w:pStyle w:val="TableParagraph"/>
              <w:spacing w:line="258" w:lineRule="exact"/>
              <w:ind w:left="52"/>
              <w:rPr>
                <w:w w:val="120"/>
                <w:sz w:val="22"/>
              </w:rPr>
            </w:pPr>
            <w:r>
              <w:rPr>
                <w:w w:val="120"/>
                <w:sz w:val="22"/>
              </w:rPr>
              <w:t>Standard_D3_v2</w:t>
            </w:r>
          </w:p>
          <w:p w14:paraId="1272C1F1" w14:textId="77777777" w:rsidR="00015236" w:rsidRPr="00487A53" w:rsidRDefault="00015236" w:rsidP="00767408">
            <w:pPr>
              <w:pStyle w:val="TableParagraph"/>
              <w:spacing w:line="258" w:lineRule="exact"/>
              <w:ind w:left="52"/>
              <w:rPr>
                <w:w w:val="120"/>
                <w:sz w:val="22"/>
              </w:rPr>
            </w:pPr>
            <w:r>
              <w:rPr>
                <w:w w:val="120"/>
                <w:sz w:val="22"/>
              </w:rPr>
              <w:t>Standard_DS3_v2</w:t>
            </w:r>
          </w:p>
          <w:p w14:paraId="5786EA81" w14:textId="77777777" w:rsidR="00015236" w:rsidRDefault="00015236" w:rsidP="00767408">
            <w:pPr>
              <w:pStyle w:val="TableParagraph"/>
              <w:spacing w:line="258" w:lineRule="exact"/>
              <w:ind w:left="52"/>
              <w:rPr>
                <w:w w:val="120"/>
                <w:sz w:val="22"/>
              </w:rPr>
            </w:pPr>
            <w:r>
              <w:rPr>
                <w:w w:val="120"/>
                <w:sz w:val="22"/>
              </w:rPr>
              <w:t>Standard_</w:t>
            </w:r>
            <w:r w:rsidRPr="00487A53">
              <w:rPr>
                <w:w w:val="120"/>
                <w:sz w:val="22"/>
              </w:rPr>
              <w:t>D5_v2</w:t>
            </w:r>
          </w:p>
        </w:tc>
        <w:tc>
          <w:tcPr>
            <w:tcW w:w="2680" w:type="dxa"/>
          </w:tcPr>
          <w:p w14:paraId="6DDF3A4A" w14:textId="77777777" w:rsidR="00015236" w:rsidRDefault="00015236" w:rsidP="00767408">
            <w:pPr>
              <w:pStyle w:val="TableParagraph"/>
              <w:spacing w:line="258" w:lineRule="exact"/>
              <w:ind w:left="52"/>
              <w:rPr>
                <w:w w:val="120"/>
                <w:sz w:val="22"/>
              </w:rPr>
            </w:pPr>
            <w:r>
              <w:rPr>
                <w:w w:val="120"/>
                <w:sz w:val="22"/>
              </w:rPr>
              <w:t>Supported</w:t>
            </w:r>
          </w:p>
          <w:p w14:paraId="27CC2A83" w14:textId="77777777" w:rsidR="00015236" w:rsidRDefault="00015236" w:rsidP="00767408">
            <w:pPr>
              <w:pStyle w:val="TableParagraph"/>
              <w:spacing w:line="258" w:lineRule="exact"/>
              <w:ind w:left="52"/>
              <w:rPr>
                <w:w w:val="120"/>
                <w:sz w:val="22"/>
              </w:rPr>
            </w:pPr>
            <w:r>
              <w:rPr>
                <w:w w:val="120"/>
                <w:sz w:val="22"/>
              </w:rPr>
              <w:t>Supported</w:t>
            </w:r>
          </w:p>
          <w:p w14:paraId="5E87A05B" w14:textId="77777777" w:rsidR="00015236" w:rsidRDefault="00015236" w:rsidP="00767408">
            <w:pPr>
              <w:pStyle w:val="TableParagraph"/>
              <w:spacing w:line="258" w:lineRule="exact"/>
              <w:ind w:left="52"/>
              <w:rPr>
                <w:w w:val="120"/>
                <w:sz w:val="22"/>
              </w:rPr>
            </w:pPr>
            <w:r>
              <w:rPr>
                <w:w w:val="120"/>
                <w:sz w:val="22"/>
              </w:rPr>
              <w:t>Not Supported</w:t>
            </w:r>
          </w:p>
          <w:p w14:paraId="141FA8D0" w14:textId="77777777" w:rsidR="00015236" w:rsidRDefault="00015236" w:rsidP="00767408">
            <w:pPr>
              <w:pStyle w:val="TableParagraph"/>
              <w:spacing w:line="258" w:lineRule="exact"/>
              <w:ind w:left="52"/>
              <w:rPr>
                <w:w w:val="120"/>
                <w:sz w:val="22"/>
              </w:rPr>
            </w:pPr>
          </w:p>
        </w:tc>
      </w:tr>
      <w:tr w:rsidR="00015236" w14:paraId="4BAC784D" w14:textId="77777777" w:rsidTr="00767408">
        <w:trPr>
          <w:trHeight w:val="926"/>
        </w:trPr>
        <w:tc>
          <w:tcPr>
            <w:tcW w:w="1543" w:type="dxa"/>
          </w:tcPr>
          <w:p w14:paraId="04D25014" w14:textId="77777777" w:rsidR="00015236" w:rsidRDefault="00015236" w:rsidP="00767408">
            <w:pPr>
              <w:pStyle w:val="TableParagraph"/>
              <w:spacing w:before="157"/>
              <w:ind w:left="52"/>
            </w:pPr>
            <w:r>
              <w:rPr>
                <w:w w:val="125"/>
                <w:sz w:val="22"/>
              </w:rPr>
              <w:t>F</w:t>
            </w:r>
            <w:r>
              <w:rPr>
                <w:spacing w:val="5"/>
                <w:w w:val="125"/>
                <w:sz w:val="22"/>
              </w:rPr>
              <w:t xml:space="preserve"> </w:t>
            </w:r>
            <w:r>
              <w:rPr>
                <w:spacing w:val="-2"/>
                <w:w w:val="125"/>
                <w:sz w:val="22"/>
              </w:rPr>
              <w:t>series</w:t>
            </w:r>
          </w:p>
        </w:tc>
        <w:tc>
          <w:tcPr>
            <w:tcW w:w="2680" w:type="dxa"/>
          </w:tcPr>
          <w:p w14:paraId="1356CC56" w14:textId="77777777" w:rsidR="00015236" w:rsidRDefault="00015236" w:rsidP="00767408">
            <w:pPr>
              <w:pStyle w:val="TableParagraph"/>
              <w:spacing w:line="258" w:lineRule="exact"/>
              <w:ind w:left="52"/>
              <w:rPr>
                <w:w w:val="120"/>
                <w:sz w:val="22"/>
              </w:rPr>
            </w:pPr>
            <w:r>
              <w:rPr>
                <w:w w:val="120"/>
                <w:sz w:val="22"/>
              </w:rPr>
              <w:t>Standard F4s</w:t>
            </w:r>
          </w:p>
          <w:p w14:paraId="03E9B425" w14:textId="77777777" w:rsidR="00015236" w:rsidRPr="00487A53" w:rsidRDefault="00015236" w:rsidP="00767408">
            <w:pPr>
              <w:pStyle w:val="TableParagraph"/>
              <w:spacing w:line="258" w:lineRule="exact"/>
              <w:ind w:left="52"/>
              <w:rPr>
                <w:w w:val="120"/>
                <w:sz w:val="22"/>
              </w:rPr>
            </w:pPr>
            <w:r>
              <w:rPr>
                <w:w w:val="120"/>
                <w:sz w:val="22"/>
              </w:rPr>
              <w:t>Standard F8</w:t>
            </w:r>
          </w:p>
          <w:p w14:paraId="37B0AC0F" w14:textId="77777777" w:rsidR="00015236" w:rsidRDefault="00015236" w:rsidP="00767408">
            <w:pPr>
              <w:pStyle w:val="TableParagraph"/>
              <w:spacing w:line="258" w:lineRule="exact"/>
              <w:ind w:left="52"/>
            </w:pPr>
            <w:r>
              <w:rPr>
                <w:w w:val="120"/>
                <w:sz w:val="22"/>
              </w:rPr>
              <w:t>Standard</w:t>
            </w:r>
            <w:r w:rsidRPr="00487A53">
              <w:rPr>
                <w:w w:val="120"/>
                <w:sz w:val="22"/>
              </w:rPr>
              <w:t xml:space="preserve"> F16s</w:t>
            </w:r>
          </w:p>
        </w:tc>
        <w:tc>
          <w:tcPr>
            <w:tcW w:w="2680" w:type="dxa"/>
          </w:tcPr>
          <w:p w14:paraId="0FC59345" w14:textId="77777777" w:rsidR="00015236" w:rsidRDefault="00015236" w:rsidP="00767408">
            <w:pPr>
              <w:pStyle w:val="TableParagraph"/>
              <w:spacing w:line="258" w:lineRule="exact"/>
              <w:ind w:left="52"/>
              <w:rPr>
                <w:w w:val="120"/>
                <w:sz w:val="22"/>
              </w:rPr>
            </w:pPr>
            <w:r>
              <w:rPr>
                <w:w w:val="120"/>
                <w:sz w:val="22"/>
              </w:rPr>
              <w:t>Standard_F4s</w:t>
            </w:r>
          </w:p>
          <w:p w14:paraId="29AF6D0C" w14:textId="77777777" w:rsidR="00015236" w:rsidRPr="00487A53" w:rsidRDefault="00015236" w:rsidP="00767408">
            <w:pPr>
              <w:pStyle w:val="TableParagraph"/>
              <w:spacing w:line="258" w:lineRule="exact"/>
              <w:ind w:left="52"/>
              <w:rPr>
                <w:w w:val="120"/>
                <w:sz w:val="22"/>
              </w:rPr>
            </w:pPr>
            <w:r>
              <w:rPr>
                <w:w w:val="120"/>
                <w:sz w:val="22"/>
              </w:rPr>
              <w:t>Standard_F8</w:t>
            </w:r>
          </w:p>
          <w:p w14:paraId="49F73AED" w14:textId="77777777" w:rsidR="00015236" w:rsidRDefault="00015236" w:rsidP="00767408">
            <w:pPr>
              <w:pStyle w:val="TableParagraph"/>
              <w:spacing w:line="258" w:lineRule="exact"/>
              <w:ind w:left="52"/>
              <w:rPr>
                <w:w w:val="120"/>
                <w:sz w:val="22"/>
              </w:rPr>
            </w:pPr>
            <w:r>
              <w:rPr>
                <w:w w:val="120"/>
                <w:sz w:val="22"/>
              </w:rPr>
              <w:t>Standard_</w:t>
            </w:r>
            <w:r w:rsidRPr="00487A53">
              <w:rPr>
                <w:w w:val="120"/>
                <w:sz w:val="22"/>
              </w:rPr>
              <w:t>F16s</w:t>
            </w:r>
          </w:p>
        </w:tc>
        <w:tc>
          <w:tcPr>
            <w:tcW w:w="2680" w:type="dxa"/>
          </w:tcPr>
          <w:p w14:paraId="2C9C8093" w14:textId="77777777" w:rsidR="00015236" w:rsidRDefault="00015236" w:rsidP="00767408">
            <w:pPr>
              <w:pStyle w:val="TableParagraph"/>
              <w:spacing w:line="258" w:lineRule="exact"/>
              <w:ind w:left="52"/>
              <w:rPr>
                <w:w w:val="120"/>
                <w:sz w:val="22"/>
              </w:rPr>
            </w:pPr>
            <w:r>
              <w:rPr>
                <w:w w:val="120"/>
                <w:sz w:val="22"/>
              </w:rPr>
              <w:t>Not Supported</w:t>
            </w:r>
          </w:p>
          <w:p w14:paraId="0AFD3F27" w14:textId="77777777" w:rsidR="00015236" w:rsidRDefault="00015236" w:rsidP="00767408">
            <w:pPr>
              <w:pStyle w:val="TableParagraph"/>
              <w:spacing w:line="258" w:lineRule="exact"/>
              <w:ind w:left="52"/>
              <w:rPr>
                <w:w w:val="120"/>
                <w:sz w:val="22"/>
              </w:rPr>
            </w:pPr>
            <w:r>
              <w:rPr>
                <w:w w:val="120"/>
                <w:sz w:val="22"/>
              </w:rPr>
              <w:t>Not Supported</w:t>
            </w:r>
          </w:p>
          <w:p w14:paraId="306C740A" w14:textId="77777777" w:rsidR="00015236" w:rsidRDefault="00015236" w:rsidP="00767408">
            <w:pPr>
              <w:pStyle w:val="TableParagraph"/>
              <w:spacing w:line="258" w:lineRule="exact"/>
              <w:ind w:left="52"/>
              <w:rPr>
                <w:w w:val="120"/>
                <w:sz w:val="22"/>
              </w:rPr>
            </w:pPr>
            <w:r>
              <w:rPr>
                <w:w w:val="120"/>
                <w:sz w:val="22"/>
              </w:rPr>
              <w:t>Not Supported</w:t>
            </w:r>
          </w:p>
        </w:tc>
      </w:tr>
    </w:tbl>
    <w:bookmarkEnd w:id="51"/>
    <w:p w14:paraId="3290058E" w14:textId="77777777" w:rsidR="00015236" w:rsidRDefault="00015236" w:rsidP="00015236">
      <w:pPr>
        <w:spacing w:line="302" w:lineRule="auto"/>
      </w:pPr>
      <w:r>
        <w:rPr>
          <w:rFonts w:ascii="Calibri" w:eastAsia="Calibri" w:hAnsi="Calibri" w:cs="Calibri"/>
          <w:b/>
          <w:bCs/>
          <w:color w:val="000000" w:themeColor="text1"/>
          <w:sz w:val="24"/>
          <w:szCs w:val="24"/>
        </w:rPr>
        <w:t xml:space="preserve">        </w:t>
      </w:r>
      <w:r w:rsidRPr="328DDDDB">
        <w:rPr>
          <w:rFonts w:ascii="Calibri" w:eastAsia="Calibri" w:hAnsi="Calibri" w:cs="Calibri"/>
          <w:b/>
          <w:bCs/>
          <w:color w:val="000000" w:themeColor="text1"/>
          <w:sz w:val="24"/>
          <w:szCs w:val="24"/>
        </w:rPr>
        <w:t>Note</w:t>
      </w:r>
      <w:r w:rsidRPr="328DDDDB">
        <w:rPr>
          <w:rFonts w:ascii="Calibri" w:eastAsia="Calibri" w:hAnsi="Calibri" w:cs="Calibri"/>
          <w:color w:val="000000" w:themeColor="text1"/>
          <w:sz w:val="24"/>
          <w:szCs w:val="24"/>
        </w:rPr>
        <w:t>: ACOS image 6.0.0 and above supports accelerated networking.</w:t>
      </w:r>
    </w:p>
    <w:p w14:paraId="5A31DB6C" w14:textId="77777777" w:rsidR="00015236" w:rsidRDefault="00015236" w:rsidP="00015236">
      <w:pPr>
        <w:pStyle w:val="BodyText"/>
        <w:spacing w:before="203" w:line="304" w:lineRule="auto"/>
        <w:ind w:left="720" w:right="644"/>
      </w:pPr>
      <w:r>
        <w:rPr>
          <w:rFonts w:eastAsiaTheme="minorEastAsia" w:cstheme="minorHAnsi"/>
          <w:szCs w:val="28"/>
          <w:lang w:val="en-IN"/>
        </w:rPr>
        <w:t xml:space="preserve">Few of sizes are getting retried soon from azure, please refer </w:t>
      </w:r>
      <w:hyperlink r:id="rId29" w:history="1">
        <w:r>
          <w:rPr>
            <w:rStyle w:val="Hyperlink"/>
          </w:rPr>
          <w:t>Virtual Machine series | Microsoft Azure</w:t>
        </w:r>
      </w:hyperlink>
      <w:r>
        <w:t>.</w:t>
      </w:r>
    </w:p>
    <w:p w14:paraId="45BB98F9" w14:textId="77777777" w:rsidR="00015236" w:rsidRDefault="00015236" w:rsidP="00015236">
      <w:pPr>
        <w:pStyle w:val="BodyText"/>
        <w:spacing w:before="203" w:line="304" w:lineRule="auto"/>
        <w:ind w:left="720" w:right="644"/>
        <w:rPr>
          <w:rFonts w:cstheme="minorHAnsi"/>
          <w:w w:val="120"/>
          <w:szCs w:val="28"/>
        </w:rPr>
      </w:pPr>
      <w:r>
        <w:rPr>
          <w:rFonts w:cstheme="minorHAnsi"/>
          <w:w w:val="120"/>
          <w:szCs w:val="28"/>
        </w:rPr>
        <w:t>For more information, please refer as below.</w:t>
      </w:r>
    </w:p>
    <w:p w14:paraId="48E86106" w14:textId="77777777" w:rsidR="00015236" w:rsidRDefault="00000000" w:rsidP="00015236">
      <w:pPr>
        <w:ind w:left="720"/>
      </w:pPr>
      <w:hyperlink r:id="rId30" w:history="1">
        <w:r w:rsidR="00015236" w:rsidRPr="000162F0">
          <w:rPr>
            <w:rStyle w:val="Hyperlink"/>
            <w:highlight w:val="yellow"/>
          </w:rPr>
          <w:t>Virtual machine sizes for Azure Cloud services (classic) | Microsoft Learn</w:t>
        </w:r>
      </w:hyperlink>
    </w:p>
    <w:p w14:paraId="15DEF17C" w14:textId="77777777" w:rsidR="00015236" w:rsidRPr="00DE2A85" w:rsidRDefault="00000000" w:rsidP="00015236">
      <w:pPr>
        <w:ind w:left="720"/>
        <w:rPr>
          <w:color w:val="0563C1" w:themeColor="hyperlink"/>
          <w:u w:val="single"/>
        </w:rPr>
      </w:pPr>
      <w:hyperlink r:id="rId31" w:history="1">
        <w:r w:rsidR="00015236" w:rsidRPr="0014554A">
          <w:rPr>
            <w:rStyle w:val="Hyperlink"/>
            <w:szCs w:val="28"/>
          </w:rPr>
          <w:t>https://docs.microsoft.com/en-us/azure/virtual-machines/linux/sizes</w:t>
        </w:r>
      </w:hyperlink>
      <w:r w:rsidR="00015236" w:rsidRPr="0014554A">
        <w:rPr>
          <w:rStyle w:val="Hyperlink"/>
        </w:rPr>
        <w:t>.</w:t>
      </w:r>
    </w:p>
    <w:p w14:paraId="24E2CE68" w14:textId="77777777" w:rsidR="00015236" w:rsidRPr="00830011" w:rsidRDefault="00015236" w:rsidP="00015236">
      <w:pPr>
        <w:rPr>
          <w:rFonts w:eastAsiaTheme="majorEastAsia" w:cstheme="minorHAnsi"/>
          <w:color w:val="1F3763" w:themeColor="accent1" w:themeShade="7F"/>
          <w:szCs w:val="28"/>
        </w:rPr>
      </w:pPr>
    </w:p>
    <w:p w14:paraId="2C1533A4" w14:textId="77777777" w:rsidR="00015236" w:rsidRPr="00703B8E" w:rsidRDefault="00015236" w:rsidP="00015236">
      <w:pPr>
        <w:pStyle w:val="ListParagraph"/>
        <w:numPr>
          <w:ilvl w:val="0"/>
          <w:numId w:val="118"/>
        </w:numPr>
        <w:ind w:left="283"/>
        <w:rPr>
          <w:rFonts w:cstheme="minorHAnsi"/>
          <w:color w:val="242424"/>
          <w:szCs w:val="28"/>
        </w:rPr>
      </w:pPr>
      <w:r w:rsidRPr="00703B8E">
        <w:rPr>
          <w:rFonts w:cstheme="minorHAnsi"/>
          <w:color w:val="242424"/>
          <w:szCs w:val="28"/>
          <w:shd w:val="clear" w:color="auto" w:fill="FFFFFF"/>
        </w:rPr>
        <w:t>Subnets.</w:t>
      </w:r>
    </w:p>
    <w:p w14:paraId="446AD579" w14:textId="77777777" w:rsidR="00015236" w:rsidRPr="00703B8E" w:rsidRDefault="00015236" w:rsidP="00015236">
      <w:pPr>
        <w:pStyle w:val="ListParagraph"/>
        <w:ind w:left="360"/>
        <w:rPr>
          <w:rFonts w:cstheme="minorHAnsi"/>
          <w:szCs w:val="28"/>
        </w:rPr>
      </w:pPr>
      <w:r w:rsidRPr="00703B8E">
        <w:rPr>
          <w:rFonts w:cstheme="minorHAnsi"/>
          <w:szCs w:val="28"/>
        </w:rPr>
        <w:t xml:space="preserve">Total three subnets will be created. </w:t>
      </w:r>
      <w:r>
        <w:rPr>
          <w:rFonts w:cstheme="minorHAnsi"/>
          <w:szCs w:val="28"/>
        </w:rPr>
        <w:t>Subnet name can be configured in parameter file.</w:t>
      </w:r>
    </w:p>
    <w:p w14:paraId="518C53F4" w14:textId="77777777" w:rsidR="00015236" w:rsidRDefault="00015236" w:rsidP="00015236">
      <w:pPr>
        <w:pStyle w:val="ListParagraph"/>
        <w:ind w:left="360"/>
        <w:rPr>
          <w:rFonts w:cstheme="minorHAnsi"/>
          <w:szCs w:val="28"/>
          <w:lang w:val="en-IN" w:eastAsia="en-US"/>
        </w:rPr>
      </w:pPr>
      <w:r w:rsidRPr="00703B8E">
        <w:rPr>
          <w:rFonts w:cstheme="minorHAnsi"/>
          <w:szCs w:val="28"/>
          <w:lang w:val="en-IN" w:eastAsia="en-US"/>
        </w:rPr>
        <w:t xml:space="preserve">Default name: </w:t>
      </w:r>
    </w:p>
    <w:p w14:paraId="0F7D9F0C" w14:textId="77777777" w:rsidR="00015236" w:rsidRDefault="00015236" w:rsidP="00015236">
      <w:pPr>
        <w:pStyle w:val="ListParagraph"/>
        <w:ind w:left="360"/>
        <w:rPr>
          <w:rFonts w:cstheme="minorHAnsi"/>
          <w:i/>
          <w:iCs/>
          <w:color w:val="4472C4" w:themeColor="accent1"/>
          <w:szCs w:val="28"/>
        </w:rPr>
      </w:pPr>
      <w:proofErr w:type="spellStart"/>
      <w:r>
        <w:rPr>
          <w:rFonts w:cstheme="minorHAnsi"/>
          <w:i/>
          <w:iCs/>
          <w:color w:val="4472C4" w:themeColor="accent1"/>
          <w:szCs w:val="28"/>
        </w:rPr>
        <w:t>subnet_mgmt</w:t>
      </w:r>
      <w:proofErr w:type="spellEnd"/>
    </w:p>
    <w:p w14:paraId="614B35F2" w14:textId="77777777" w:rsidR="00015236" w:rsidRDefault="00015236" w:rsidP="00015236">
      <w:pPr>
        <w:pStyle w:val="ListParagraph"/>
        <w:ind w:left="360"/>
        <w:rPr>
          <w:rFonts w:cstheme="minorHAnsi"/>
          <w:i/>
          <w:iCs/>
          <w:color w:val="4472C4" w:themeColor="accent1"/>
          <w:szCs w:val="28"/>
        </w:rPr>
      </w:pPr>
      <w:proofErr w:type="spellStart"/>
      <w:r>
        <w:rPr>
          <w:rFonts w:cstheme="minorHAnsi"/>
          <w:i/>
          <w:iCs/>
          <w:color w:val="4472C4" w:themeColor="accent1"/>
          <w:szCs w:val="28"/>
        </w:rPr>
        <w:t>subnet_data_in</w:t>
      </w:r>
      <w:proofErr w:type="spellEnd"/>
    </w:p>
    <w:p w14:paraId="1D6173A9" w14:textId="77777777" w:rsidR="00015236" w:rsidRPr="00261EFD" w:rsidRDefault="00015236" w:rsidP="00015236">
      <w:pPr>
        <w:pStyle w:val="ListParagraph"/>
        <w:ind w:left="360"/>
        <w:rPr>
          <w:rFonts w:cstheme="minorHAnsi"/>
          <w:i/>
          <w:iCs/>
          <w:color w:val="4472C4" w:themeColor="accent1"/>
          <w:szCs w:val="28"/>
        </w:rPr>
      </w:pPr>
      <w:proofErr w:type="spellStart"/>
      <w:r>
        <w:rPr>
          <w:rFonts w:cstheme="minorHAnsi"/>
          <w:i/>
          <w:iCs/>
          <w:color w:val="4472C4" w:themeColor="accent1"/>
          <w:szCs w:val="28"/>
        </w:rPr>
        <w:t>subnet_data_out</w:t>
      </w:r>
      <w:proofErr w:type="spellEnd"/>
    </w:p>
    <w:p w14:paraId="3E9EDFB4" w14:textId="77777777" w:rsidR="00015236" w:rsidRDefault="00015236" w:rsidP="00015236">
      <w:pPr>
        <w:pStyle w:val="ListParagraph"/>
        <w:ind w:left="283"/>
        <w:rPr>
          <w:rFonts w:cstheme="minorHAnsi"/>
          <w:color w:val="242424"/>
          <w:szCs w:val="28"/>
        </w:rPr>
      </w:pPr>
      <w:bookmarkStart w:id="52" w:name="_Hlk140345064"/>
    </w:p>
    <w:p w14:paraId="6FF8D6E7" w14:textId="77777777" w:rsidR="00015236" w:rsidRDefault="00015236" w:rsidP="00015236">
      <w:pPr>
        <w:pStyle w:val="ListParagraph"/>
        <w:ind w:left="283"/>
        <w:rPr>
          <w:rFonts w:cstheme="minorHAnsi"/>
          <w:color w:val="242424"/>
          <w:szCs w:val="28"/>
        </w:rPr>
      </w:pPr>
    </w:p>
    <w:p w14:paraId="385945F1" w14:textId="77777777" w:rsidR="00015236" w:rsidRDefault="00015236" w:rsidP="00015236">
      <w:pPr>
        <w:pStyle w:val="ListParagraph"/>
        <w:numPr>
          <w:ilvl w:val="0"/>
          <w:numId w:val="118"/>
        </w:numPr>
        <w:ind w:left="283"/>
        <w:rPr>
          <w:rFonts w:cstheme="minorHAnsi"/>
          <w:color w:val="242424"/>
          <w:szCs w:val="28"/>
        </w:rPr>
      </w:pPr>
      <w:r>
        <w:rPr>
          <w:rFonts w:cstheme="minorHAnsi"/>
          <w:color w:val="242424"/>
          <w:szCs w:val="28"/>
        </w:rPr>
        <w:t>Public IP’s.</w:t>
      </w:r>
    </w:p>
    <w:p w14:paraId="53DD094A" w14:textId="5BE38E99" w:rsidR="00015236" w:rsidRDefault="00015236" w:rsidP="00015236">
      <w:pPr>
        <w:pStyle w:val="ListParagraph"/>
        <w:ind w:left="283"/>
        <w:rPr>
          <w:rFonts w:cstheme="minorHAnsi"/>
          <w:color w:val="242424"/>
          <w:szCs w:val="28"/>
        </w:rPr>
      </w:pPr>
      <w:r>
        <w:rPr>
          <w:rFonts w:cstheme="minorHAnsi"/>
          <w:color w:val="242424"/>
          <w:szCs w:val="28"/>
        </w:rPr>
        <w:t xml:space="preserve">Total </w:t>
      </w:r>
      <w:r w:rsidR="00B35929">
        <w:rPr>
          <w:rFonts w:cstheme="minorHAnsi"/>
          <w:color w:val="242424"/>
          <w:szCs w:val="28"/>
        </w:rPr>
        <w:t>3</w:t>
      </w:r>
      <w:r>
        <w:rPr>
          <w:rFonts w:cstheme="minorHAnsi"/>
          <w:color w:val="242424"/>
          <w:szCs w:val="28"/>
        </w:rPr>
        <w:t xml:space="preserve"> Public IP’s will be created for two </w:t>
      </w:r>
      <w:proofErr w:type="spellStart"/>
      <w:r>
        <w:rPr>
          <w:rFonts w:cstheme="minorHAnsi"/>
          <w:color w:val="242424"/>
          <w:szCs w:val="28"/>
        </w:rPr>
        <w:t>vThunder</w:t>
      </w:r>
      <w:r w:rsidR="0078460D">
        <w:rPr>
          <w:rFonts w:cstheme="minorHAnsi"/>
          <w:color w:val="242424"/>
          <w:szCs w:val="28"/>
        </w:rPr>
        <w:t>’</w:t>
      </w:r>
      <w:r>
        <w:rPr>
          <w:rFonts w:cstheme="minorHAnsi"/>
          <w:color w:val="242424"/>
          <w:szCs w:val="28"/>
        </w:rPr>
        <w:t>s</w:t>
      </w:r>
      <w:proofErr w:type="spellEnd"/>
      <w:r>
        <w:rPr>
          <w:rFonts w:cstheme="minorHAnsi"/>
          <w:color w:val="242424"/>
          <w:szCs w:val="28"/>
        </w:rPr>
        <w:t xml:space="preserve">, IP’s name can be configured in parameter </w:t>
      </w:r>
      <w:proofErr w:type="gramStart"/>
      <w:r>
        <w:rPr>
          <w:rFonts w:cstheme="minorHAnsi"/>
          <w:color w:val="242424"/>
          <w:szCs w:val="28"/>
        </w:rPr>
        <w:t>file</w:t>
      </w:r>
      <w:proofErr w:type="gramEnd"/>
    </w:p>
    <w:p w14:paraId="61BA3472" w14:textId="77777777" w:rsidR="00015236" w:rsidRDefault="00015236" w:rsidP="00015236">
      <w:pPr>
        <w:pStyle w:val="ListParagraph"/>
        <w:ind w:left="360"/>
        <w:rPr>
          <w:rFonts w:cstheme="minorHAnsi"/>
          <w:i/>
          <w:iCs/>
          <w:color w:val="4472C4" w:themeColor="accent1"/>
          <w:szCs w:val="28"/>
        </w:rPr>
      </w:pPr>
      <w:r>
        <w:rPr>
          <w:rFonts w:cstheme="minorHAnsi"/>
          <w:i/>
          <w:iCs/>
          <w:color w:val="4472C4" w:themeColor="accent1"/>
          <w:szCs w:val="28"/>
        </w:rPr>
        <w:t>vth-inst1-mgmt-ip</w:t>
      </w:r>
      <w:bookmarkEnd w:id="52"/>
    </w:p>
    <w:p w14:paraId="3F7AEE14" w14:textId="77777777" w:rsidR="00015236" w:rsidRDefault="00015236" w:rsidP="00015236">
      <w:pPr>
        <w:pStyle w:val="ListParagraph"/>
        <w:ind w:left="360"/>
        <w:rPr>
          <w:rFonts w:cstheme="minorHAnsi"/>
          <w:i/>
          <w:iCs/>
          <w:color w:val="4472C4" w:themeColor="accent1"/>
          <w:szCs w:val="28"/>
        </w:rPr>
      </w:pPr>
      <w:r>
        <w:rPr>
          <w:rFonts w:cstheme="minorHAnsi"/>
          <w:i/>
          <w:iCs/>
          <w:color w:val="4472C4" w:themeColor="accent1"/>
          <w:szCs w:val="28"/>
        </w:rPr>
        <w:t>vth-inst2-mgmt-ip</w:t>
      </w:r>
    </w:p>
    <w:p w14:paraId="74F511DB" w14:textId="380319A4" w:rsidR="00B35929" w:rsidRDefault="00B35929" w:rsidP="00B35929">
      <w:pPr>
        <w:pStyle w:val="ListParagraph"/>
        <w:ind w:left="360"/>
        <w:rPr>
          <w:rFonts w:cstheme="minorHAnsi"/>
          <w:i/>
          <w:iCs/>
          <w:color w:val="4472C4" w:themeColor="accent1"/>
          <w:szCs w:val="28"/>
        </w:rPr>
      </w:pPr>
      <w:r>
        <w:rPr>
          <w:rFonts w:cstheme="minorHAnsi"/>
          <w:i/>
          <w:iCs/>
          <w:color w:val="4472C4" w:themeColor="accent1"/>
          <w:szCs w:val="28"/>
        </w:rPr>
        <w:t>vth-inst3-mgmt-ip</w:t>
      </w:r>
    </w:p>
    <w:p w14:paraId="09204436" w14:textId="3A62A231" w:rsidR="00B35929" w:rsidRPr="00B35929" w:rsidRDefault="00B35929" w:rsidP="00B35929">
      <w:pPr>
        <w:pStyle w:val="ListParagraph"/>
        <w:ind w:left="360"/>
        <w:rPr>
          <w:rFonts w:cstheme="minorHAnsi"/>
          <w:i/>
          <w:iCs/>
          <w:color w:val="4472C4" w:themeColor="accent1"/>
          <w:szCs w:val="28"/>
        </w:rPr>
      </w:pPr>
    </w:p>
    <w:p w14:paraId="74327CC3" w14:textId="77777777" w:rsidR="00015236" w:rsidRPr="004E1574" w:rsidRDefault="00015236" w:rsidP="00015236">
      <w:pPr>
        <w:pStyle w:val="ListParagraph"/>
        <w:ind w:left="283"/>
        <w:rPr>
          <w:rFonts w:cstheme="minorHAnsi"/>
          <w:color w:val="242424"/>
          <w:szCs w:val="28"/>
        </w:rPr>
      </w:pPr>
    </w:p>
    <w:p w14:paraId="2219DFCB" w14:textId="39CCBC0E" w:rsidR="00B35929" w:rsidRDefault="00B35929" w:rsidP="00B35929">
      <w:pPr>
        <w:pStyle w:val="ListParagraph"/>
        <w:numPr>
          <w:ilvl w:val="0"/>
          <w:numId w:val="118"/>
        </w:numPr>
        <w:ind w:left="283"/>
        <w:rPr>
          <w:rFonts w:cstheme="minorHAnsi"/>
          <w:color w:val="242424"/>
          <w:szCs w:val="28"/>
        </w:rPr>
      </w:pPr>
      <w:r>
        <w:rPr>
          <w:rFonts w:cstheme="minorHAnsi"/>
          <w:color w:val="242424"/>
          <w:szCs w:val="28"/>
        </w:rPr>
        <w:t>Secondary Public IP’s.</w:t>
      </w:r>
    </w:p>
    <w:p w14:paraId="55AB30C2" w14:textId="1673F78B" w:rsidR="00B35929" w:rsidRDefault="00B35929" w:rsidP="00B35929">
      <w:pPr>
        <w:pStyle w:val="ListParagraph"/>
        <w:ind w:left="283"/>
        <w:rPr>
          <w:rFonts w:cstheme="minorHAnsi"/>
          <w:color w:val="242424"/>
          <w:szCs w:val="28"/>
        </w:rPr>
      </w:pPr>
      <w:r>
        <w:rPr>
          <w:rFonts w:cstheme="minorHAnsi"/>
          <w:color w:val="242424"/>
          <w:szCs w:val="28"/>
        </w:rPr>
        <w:t xml:space="preserve">Total 3 secondary Public IP’s will be created for two </w:t>
      </w:r>
      <w:proofErr w:type="spellStart"/>
      <w:r>
        <w:rPr>
          <w:rFonts w:cstheme="minorHAnsi"/>
          <w:color w:val="242424"/>
          <w:szCs w:val="28"/>
        </w:rPr>
        <w:t>vThunder</w:t>
      </w:r>
      <w:r w:rsidR="0078460D">
        <w:rPr>
          <w:rFonts w:cstheme="minorHAnsi"/>
          <w:color w:val="242424"/>
          <w:szCs w:val="28"/>
        </w:rPr>
        <w:t>’</w:t>
      </w:r>
      <w:r>
        <w:rPr>
          <w:rFonts w:cstheme="minorHAnsi"/>
          <w:color w:val="242424"/>
          <w:szCs w:val="28"/>
        </w:rPr>
        <w:t>s</w:t>
      </w:r>
      <w:proofErr w:type="spellEnd"/>
      <w:r>
        <w:rPr>
          <w:rFonts w:cstheme="minorHAnsi"/>
          <w:color w:val="242424"/>
          <w:szCs w:val="28"/>
        </w:rPr>
        <w:t xml:space="preserve">, IP’s name can be configured in parameter </w:t>
      </w:r>
      <w:proofErr w:type="gramStart"/>
      <w:r>
        <w:rPr>
          <w:rFonts w:cstheme="minorHAnsi"/>
          <w:color w:val="242424"/>
          <w:szCs w:val="28"/>
        </w:rPr>
        <w:t>file</w:t>
      </w:r>
      <w:proofErr w:type="gramEnd"/>
    </w:p>
    <w:p w14:paraId="237A5D4B" w14:textId="19CF34D7" w:rsidR="00B35929" w:rsidRDefault="00B35929" w:rsidP="00B35929">
      <w:pPr>
        <w:pStyle w:val="ListParagraph"/>
        <w:ind w:left="360"/>
        <w:rPr>
          <w:rFonts w:cstheme="minorHAnsi"/>
          <w:i/>
          <w:iCs/>
          <w:color w:val="4472C4" w:themeColor="accent1"/>
          <w:szCs w:val="28"/>
        </w:rPr>
      </w:pPr>
      <w:r>
        <w:rPr>
          <w:rFonts w:cstheme="minorHAnsi"/>
          <w:i/>
          <w:iCs/>
          <w:color w:val="4472C4" w:themeColor="accent1"/>
          <w:szCs w:val="28"/>
        </w:rPr>
        <w:t>vth-inst11-</w:t>
      </w:r>
      <w:r w:rsidR="00272418">
        <w:rPr>
          <w:rFonts w:cstheme="minorHAnsi"/>
          <w:i/>
          <w:iCs/>
          <w:color w:val="4472C4" w:themeColor="accent1"/>
          <w:szCs w:val="28"/>
        </w:rPr>
        <w:t>dataIn</w:t>
      </w:r>
      <w:r>
        <w:rPr>
          <w:rFonts w:cstheme="minorHAnsi"/>
          <w:i/>
          <w:iCs/>
          <w:color w:val="4472C4" w:themeColor="accent1"/>
          <w:szCs w:val="28"/>
        </w:rPr>
        <w:t>-ip</w:t>
      </w:r>
    </w:p>
    <w:p w14:paraId="2859BF6B" w14:textId="34FB5F34" w:rsidR="00B35929" w:rsidRDefault="00B35929" w:rsidP="00B35929">
      <w:pPr>
        <w:pStyle w:val="ListParagraph"/>
        <w:ind w:left="360"/>
        <w:rPr>
          <w:rFonts w:cstheme="minorHAnsi"/>
          <w:i/>
          <w:iCs/>
          <w:color w:val="4472C4" w:themeColor="accent1"/>
          <w:szCs w:val="28"/>
        </w:rPr>
      </w:pPr>
      <w:r>
        <w:rPr>
          <w:rFonts w:cstheme="minorHAnsi"/>
          <w:i/>
          <w:iCs/>
          <w:color w:val="4472C4" w:themeColor="accent1"/>
          <w:szCs w:val="28"/>
        </w:rPr>
        <w:t>vth-inst21-</w:t>
      </w:r>
      <w:r w:rsidR="00272418">
        <w:rPr>
          <w:rFonts w:cstheme="minorHAnsi"/>
          <w:i/>
          <w:iCs/>
          <w:color w:val="4472C4" w:themeColor="accent1"/>
          <w:szCs w:val="28"/>
        </w:rPr>
        <w:t>dataIn</w:t>
      </w:r>
      <w:r>
        <w:rPr>
          <w:rFonts w:cstheme="minorHAnsi"/>
          <w:i/>
          <w:iCs/>
          <w:color w:val="4472C4" w:themeColor="accent1"/>
          <w:szCs w:val="28"/>
        </w:rPr>
        <w:t>-ip</w:t>
      </w:r>
    </w:p>
    <w:p w14:paraId="1611360E" w14:textId="3D9975E7" w:rsidR="00B35929" w:rsidRPr="00E55B4E" w:rsidRDefault="00B35929" w:rsidP="00E55B4E">
      <w:pPr>
        <w:pStyle w:val="ListParagraph"/>
        <w:ind w:left="360"/>
        <w:rPr>
          <w:rFonts w:cstheme="minorHAnsi"/>
          <w:i/>
          <w:iCs/>
          <w:color w:val="4472C4" w:themeColor="accent1"/>
          <w:szCs w:val="28"/>
        </w:rPr>
      </w:pPr>
      <w:r>
        <w:rPr>
          <w:rFonts w:cstheme="minorHAnsi"/>
          <w:i/>
          <w:iCs/>
          <w:color w:val="4472C4" w:themeColor="accent1"/>
          <w:szCs w:val="28"/>
        </w:rPr>
        <w:t>vth-inst31-</w:t>
      </w:r>
      <w:r w:rsidR="00272418">
        <w:rPr>
          <w:rFonts w:cstheme="minorHAnsi"/>
          <w:i/>
          <w:iCs/>
          <w:color w:val="4472C4" w:themeColor="accent1"/>
          <w:szCs w:val="28"/>
        </w:rPr>
        <w:t>dataIn</w:t>
      </w:r>
      <w:r>
        <w:rPr>
          <w:rFonts w:cstheme="minorHAnsi"/>
          <w:i/>
          <w:iCs/>
          <w:color w:val="4472C4" w:themeColor="accent1"/>
          <w:szCs w:val="28"/>
        </w:rPr>
        <w:t>-ip</w:t>
      </w:r>
    </w:p>
    <w:p w14:paraId="377B0AEE" w14:textId="77777777" w:rsidR="00B35929" w:rsidRPr="00B35929" w:rsidRDefault="00B35929" w:rsidP="00B35929">
      <w:pPr>
        <w:pStyle w:val="ListParagraph"/>
        <w:ind w:left="283"/>
        <w:rPr>
          <w:rFonts w:cstheme="minorHAnsi"/>
          <w:color w:val="242424"/>
          <w:szCs w:val="28"/>
        </w:rPr>
      </w:pPr>
    </w:p>
    <w:p w14:paraId="4FE94C76" w14:textId="217F9B71" w:rsidR="00015236" w:rsidRPr="00703B8E" w:rsidRDefault="00015236" w:rsidP="00015236">
      <w:pPr>
        <w:pStyle w:val="ListParagraph"/>
        <w:numPr>
          <w:ilvl w:val="0"/>
          <w:numId w:val="118"/>
        </w:numPr>
        <w:ind w:left="283"/>
        <w:rPr>
          <w:rFonts w:cstheme="minorHAnsi"/>
          <w:color w:val="242424"/>
          <w:szCs w:val="28"/>
        </w:rPr>
      </w:pPr>
      <w:r w:rsidRPr="00703B8E">
        <w:rPr>
          <w:rFonts w:cstheme="minorHAnsi"/>
          <w:color w:val="242424"/>
          <w:szCs w:val="28"/>
          <w:shd w:val="clear" w:color="auto" w:fill="FFFFFF"/>
        </w:rPr>
        <w:t>Network Security Group. [NSG]</w:t>
      </w:r>
    </w:p>
    <w:p w14:paraId="44271C04" w14:textId="77777777" w:rsidR="00015236" w:rsidRPr="00703B8E" w:rsidRDefault="00015236" w:rsidP="00015236">
      <w:pPr>
        <w:pStyle w:val="ListParagraph"/>
        <w:ind w:left="360"/>
        <w:rPr>
          <w:rFonts w:cstheme="minorHAnsi"/>
          <w:szCs w:val="28"/>
        </w:rPr>
      </w:pPr>
      <w:r w:rsidRPr="00703B8E">
        <w:rPr>
          <w:rFonts w:cstheme="minorHAnsi"/>
          <w:szCs w:val="28"/>
        </w:rPr>
        <w:t>Default all interfaces are associated with security group.</w:t>
      </w:r>
    </w:p>
    <w:p w14:paraId="2B6A946E" w14:textId="77777777" w:rsidR="00015236" w:rsidRDefault="00015236" w:rsidP="00015236">
      <w:pPr>
        <w:pStyle w:val="ListParagraph"/>
        <w:ind w:left="360"/>
        <w:rPr>
          <w:rFonts w:cstheme="minorHAnsi"/>
          <w:szCs w:val="28"/>
          <w:lang w:val="en-IN" w:eastAsia="en-US"/>
        </w:rPr>
      </w:pPr>
      <w:r w:rsidRPr="00703B8E">
        <w:rPr>
          <w:rFonts w:cstheme="minorHAnsi"/>
          <w:szCs w:val="28"/>
          <w:lang w:val="en-IN" w:eastAsia="en-US"/>
        </w:rPr>
        <w:t xml:space="preserve">Default name: </w:t>
      </w:r>
    </w:p>
    <w:p w14:paraId="32CD04AC" w14:textId="77777777" w:rsidR="00015236" w:rsidRDefault="00015236" w:rsidP="00015236">
      <w:pPr>
        <w:pStyle w:val="ListParagraph"/>
        <w:ind w:left="360"/>
        <w:rPr>
          <w:rFonts w:cstheme="minorHAnsi"/>
          <w:i/>
          <w:iCs/>
          <w:color w:val="4472C4" w:themeColor="accent1"/>
          <w:szCs w:val="28"/>
        </w:rPr>
      </w:pPr>
      <w:r w:rsidRPr="005B3051">
        <w:rPr>
          <w:rFonts w:cstheme="minorHAnsi"/>
          <w:i/>
          <w:iCs/>
          <w:color w:val="4472C4" w:themeColor="accent1"/>
          <w:szCs w:val="28"/>
        </w:rPr>
        <w:t>vth-</w:t>
      </w:r>
      <w:r>
        <w:rPr>
          <w:rFonts w:cstheme="minorHAnsi"/>
          <w:i/>
          <w:iCs/>
          <w:color w:val="4472C4" w:themeColor="accent1"/>
          <w:szCs w:val="28"/>
        </w:rPr>
        <w:t>inst1-nsg</w:t>
      </w:r>
    </w:p>
    <w:p w14:paraId="7E39039C" w14:textId="77777777" w:rsidR="00015236" w:rsidRDefault="00015236" w:rsidP="00015236">
      <w:pPr>
        <w:pStyle w:val="ListParagraph"/>
        <w:ind w:left="360"/>
        <w:rPr>
          <w:rFonts w:cstheme="minorHAnsi"/>
          <w:i/>
          <w:iCs/>
          <w:color w:val="4472C4" w:themeColor="accent1"/>
          <w:szCs w:val="28"/>
        </w:rPr>
      </w:pPr>
      <w:r>
        <w:rPr>
          <w:rFonts w:cstheme="minorHAnsi"/>
          <w:i/>
          <w:iCs/>
          <w:color w:val="4472C4" w:themeColor="accent1"/>
          <w:szCs w:val="28"/>
        </w:rPr>
        <w:t>vth-inst2-nsg</w:t>
      </w:r>
    </w:p>
    <w:p w14:paraId="4A9F0551" w14:textId="66367BAA" w:rsidR="00E81B41" w:rsidRPr="00703B8E" w:rsidRDefault="00E81B41" w:rsidP="00015236">
      <w:pPr>
        <w:pStyle w:val="ListParagraph"/>
        <w:ind w:left="360"/>
        <w:rPr>
          <w:rFonts w:eastAsiaTheme="majorEastAsia" w:cstheme="minorHAnsi"/>
          <w:color w:val="1F3763" w:themeColor="accent1" w:themeShade="7F"/>
          <w:szCs w:val="28"/>
        </w:rPr>
      </w:pPr>
      <w:r>
        <w:rPr>
          <w:rFonts w:cstheme="minorHAnsi"/>
          <w:i/>
          <w:iCs/>
          <w:color w:val="4472C4" w:themeColor="accent1"/>
          <w:szCs w:val="28"/>
        </w:rPr>
        <w:t>vth-inst3-nsg</w:t>
      </w:r>
    </w:p>
    <w:p w14:paraId="6C4C82A9" w14:textId="77777777" w:rsidR="00015236" w:rsidRDefault="00015236" w:rsidP="00015236">
      <w:pPr>
        <w:pStyle w:val="ListParagraph"/>
        <w:ind w:left="360"/>
        <w:rPr>
          <w:rFonts w:cstheme="minorHAnsi"/>
          <w:szCs w:val="28"/>
        </w:rPr>
      </w:pPr>
    </w:p>
    <w:p w14:paraId="4E3D8B80" w14:textId="77777777" w:rsidR="00015236" w:rsidRPr="000B55A4" w:rsidRDefault="00015236" w:rsidP="00015236">
      <w:pPr>
        <w:pStyle w:val="ListParagraph"/>
        <w:ind w:left="360"/>
        <w:rPr>
          <w:rFonts w:cstheme="minorHAnsi"/>
          <w:szCs w:val="28"/>
        </w:rPr>
      </w:pPr>
    </w:p>
    <w:p w14:paraId="2A1D7BF4" w14:textId="77777777" w:rsidR="00015236" w:rsidRPr="00703B8E" w:rsidRDefault="00015236" w:rsidP="00015236">
      <w:pPr>
        <w:pStyle w:val="ListParagraph"/>
        <w:numPr>
          <w:ilvl w:val="0"/>
          <w:numId w:val="118"/>
        </w:numPr>
        <w:ind w:left="283"/>
        <w:rPr>
          <w:rFonts w:cstheme="minorHAnsi"/>
          <w:color w:val="242424"/>
          <w:szCs w:val="28"/>
        </w:rPr>
      </w:pPr>
      <w:r w:rsidRPr="00703B8E">
        <w:rPr>
          <w:rFonts w:cstheme="minorHAnsi"/>
          <w:color w:val="242424"/>
          <w:szCs w:val="28"/>
          <w:shd w:val="clear" w:color="auto" w:fill="FFFFFF"/>
        </w:rPr>
        <w:t>Network Interface Card. [NIC]</w:t>
      </w:r>
    </w:p>
    <w:p w14:paraId="4828F9EF" w14:textId="77777777" w:rsidR="00015236" w:rsidRDefault="00015236" w:rsidP="00015236">
      <w:pPr>
        <w:pStyle w:val="ListParagraph"/>
        <w:ind w:left="360"/>
        <w:rPr>
          <w:rFonts w:cstheme="minorHAnsi"/>
          <w:szCs w:val="28"/>
        </w:rPr>
      </w:pPr>
      <w:r w:rsidRPr="00703B8E">
        <w:rPr>
          <w:rFonts w:cstheme="minorHAnsi"/>
          <w:szCs w:val="28"/>
        </w:rPr>
        <w:t>Default name:</w:t>
      </w:r>
      <w:r>
        <w:rPr>
          <w:rFonts w:cstheme="minorHAnsi"/>
          <w:szCs w:val="28"/>
        </w:rPr>
        <w:t xml:space="preserve"> </w:t>
      </w:r>
    </w:p>
    <w:p w14:paraId="67092BCD" w14:textId="77777777" w:rsidR="00015236" w:rsidRPr="00002ABD" w:rsidRDefault="00015236" w:rsidP="00015236">
      <w:pPr>
        <w:pStyle w:val="ListParagraph"/>
        <w:ind w:left="360"/>
        <w:rPr>
          <w:rFonts w:cstheme="minorHAnsi"/>
          <w:i/>
          <w:iCs/>
          <w:color w:val="2E74B5" w:themeColor="accent5" w:themeShade="BF"/>
          <w:szCs w:val="28"/>
        </w:rPr>
      </w:pPr>
      <w:r w:rsidRPr="00002ABD">
        <w:rPr>
          <w:rFonts w:cstheme="minorHAnsi"/>
          <w:i/>
          <w:iCs/>
          <w:color w:val="2E74B5" w:themeColor="accent5" w:themeShade="BF"/>
          <w:szCs w:val="28"/>
        </w:rPr>
        <w:t>vth-inst1-mgmt-nic</w:t>
      </w:r>
    </w:p>
    <w:p w14:paraId="65E2397A" w14:textId="77777777" w:rsidR="00015236" w:rsidRPr="00002ABD" w:rsidRDefault="00015236" w:rsidP="00015236">
      <w:pPr>
        <w:pStyle w:val="ListParagraph"/>
        <w:ind w:left="360"/>
        <w:rPr>
          <w:rFonts w:cstheme="minorHAnsi"/>
          <w:i/>
          <w:iCs/>
          <w:color w:val="2E74B5" w:themeColor="accent5" w:themeShade="BF"/>
          <w:szCs w:val="28"/>
        </w:rPr>
      </w:pPr>
      <w:r w:rsidRPr="00002ABD">
        <w:rPr>
          <w:rFonts w:cstheme="minorHAnsi"/>
          <w:i/>
          <w:iCs/>
          <w:color w:val="2E74B5" w:themeColor="accent5" w:themeShade="BF"/>
          <w:szCs w:val="28"/>
        </w:rPr>
        <w:t>vth-inst1-data</w:t>
      </w:r>
      <w:r>
        <w:rPr>
          <w:rFonts w:cstheme="minorHAnsi"/>
          <w:i/>
          <w:iCs/>
          <w:color w:val="2E74B5" w:themeColor="accent5" w:themeShade="BF"/>
          <w:szCs w:val="28"/>
        </w:rPr>
        <w:t>in</w:t>
      </w:r>
      <w:r w:rsidRPr="00002ABD">
        <w:rPr>
          <w:rFonts w:cstheme="minorHAnsi"/>
          <w:i/>
          <w:iCs/>
          <w:color w:val="2E74B5" w:themeColor="accent5" w:themeShade="BF"/>
          <w:szCs w:val="28"/>
        </w:rPr>
        <w:t>-nic</w:t>
      </w:r>
    </w:p>
    <w:p w14:paraId="32C3EDA4" w14:textId="77777777" w:rsidR="00015236" w:rsidRPr="00002ABD" w:rsidRDefault="00015236" w:rsidP="00015236">
      <w:pPr>
        <w:pStyle w:val="ListParagraph"/>
        <w:ind w:left="360"/>
        <w:rPr>
          <w:rFonts w:cstheme="minorHAnsi"/>
          <w:i/>
          <w:iCs/>
          <w:color w:val="2E74B5" w:themeColor="accent5" w:themeShade="BF"/>
          <w:szCs w:val="28"/>
        </w:rPr>
      </w:pPr>
      <w:r w:rsidRPr="00002ABD">
        <w:rPr>
          <w:rFonts w:cstheme="minorHAnsi"/>
          <w:i/>
          <w:iCs/>
          <w:color w:val="2E74B5" w:themeColor="accent5" w:themeShade="BF"/>
          <w:szCs w:val="28"/>
        </w:rPr>
        <w:t>vth-inst1-data</w:t>
      </w:r>
      <w:r>
        <w:rPr>
          <w:rFonts w:cstheme="minorHAnsi"/>
          <w:i/>
          <w:iCs/>
          <w:color w:val="2E74B5" w:themeColor="accent5" w:themeShade="BF"/>
          <w:szCs w:val="28"/>
        </w:rPr>
        <w:t>out</w:t>
      </w:r>
      <w:r w:rsidRPr="00002ABD">
        <w:rPr>
          <w:rFonts w:cstheme="minorHAnsi"/>
          <w:i/>
          <w:iCs/>
          <w:color w:val="2E74B5" w:themeColor="accent5" w:themeShade="BF"/>
          <w:szCs w:val="28"/>
        </w:rPr>
        <w:t>-nic</w:t>
      </w:r>
    </w:p>
    <w:p w14:paraId="21806AC5" w14:textId="77777777" w:rsidR="00015236" w:rsidRPr="00002ABD" w:rsidRDefault="00015236" w:rsidP="00015236">
      <w:pPr>
        <w:pStyle w:val="ListParagraph"/>
        <w:ind w:left="360"/>
        <w:rPr>
          <w:rFonts w:cstheme="minorHAnsi"/>
          <w:i/>
          <w:iCs/>
          <w:color w:val="2E74B5" w:themeColor="accent5" w:themeShade="BF"/>
          <w:szCs w:val="28"/>
        </w:rPr>
      </w:pPr>
      <w:r w:rsidRPr="00002ABD">
        <w:rPr>
          <w:rFonts w:cstheme="minorHAnsi"/>
          <w:i/>
          <w:iCs/>
          <w:color w:val="2E74B5" w:themeColor="accent5" w:themeShade="BF"/>
          <w:szCs w:val="28"/>
        </w:rPr>
        <w:t>vth-inst2-mgmt-nic</w:t>
      </w:r>
    </w:p>
    <w:p w14:paraId="568CD843" w14:textId="77777777" w:rsidR="00015236" w:rsidRPr="00002ABD" w:rsidRDefault="00015236" w:rsidP="00015236">
      <w:pPr>
        <w:pStyle w:val="ListParagraph"/>
        <w:ind w:left="360"/>
        <w:rPr>
          <w:rFonts w:cstheme="minorHAnsi"/>
          <w:i/>
          <w:iCs/>
          <w:color w:val="2E74B5" w:themeColor="accent5" w:themeShade="BF"/>
          <w:szCs w:val="28"/>
        </w:rPr>
      </w:pPr>
      <w:r w:rsidRPr="00002ABD">
        <w:rPr>
          <w:rFonts w:cstheme="minorHAnsi"/>
          <w:i/>
          <w:iCs/>
          <w:color w:val="2E74B5" w:themeColor="accent5" w:themeShade="BF"/>
          <w:szCs w:val="28"/>
        </w:rPr>
        <w:t>vth-inst2-data</w:t>
      </w:r>
      <w:r>
        <w:rPr>
          <w:rFonts w:cstheme="minorHAnsi"/>
          <w:i/>
          <w:iCs/>
          <w:color w:val="2E74B5" w:themeColor="accent5" w:themeShade="BF"/>
          <w:szCs w:val="28"/>
        </w:rPr>
        <w:t>in</w:t>
      </w:r>
      <w:r w:rsidRPr="00002ABD">
        <w:rPr>
          <w:rFonts w:cstheme="minorHAnsi"/>
          <w:i/>
          <w:iCs/>
          <w:color w:val="2E74B5" w:themeColor="accent5" w:themeShade="BF"/>
          <w:szCs w:val="28"/>
        </w:rPr>
        <w:t>-nic</w:t>
      </w:r>
    </w:p>
    <w:p w14:paraId="7451743A" w14:textId="77777777" w:rsidR="00015236" w:rsidRDefault="00015236" w:rsidP="00015236">
      <w:pPr>
        <w:pStyle w:val="ListParagraph"/>
        <w:ind w:left="360"/>
        <w:rPr>
          <w:rFonts w:cstheme="minorHAnsi"/>
          <w:i/>
          <w:iCs/>
          <w:color w:val="2E74B5" w:themeColor="accent5" w:themeShade="BF"/>
          <w:szCs w:val="28"/>
        </w:rPr>
      </w:pPr>
      <w:r w:rsidRPr="00002ABD">
        <w:rPr>
          <w:rFonts w:cstheme="minorHAnsi"/>
          <w:i/>
          <w:iCs/>
          <w:color w:val="2E74B5" w:themeColor="accent5" w:themeShade="BF"/>
          <w:szCs w:val="28"/>
        </w:rPr>
        <w:t>vth-inst2-data</w:t>
      </w:r>
      <w:r>
        <w:rPr>
          <w:rFonts w:cstheme="minorHAnsi"/>
          <w:i/>
          <w:iCs/>
          <w:color w:val="2E74B5" w:themeColor="accent5" w:themeShade="BF"/>
          <w:szCs w:val="28"/>
        </w:rPr>
        <w:t>out</w:t>
      </w:r>
      <w:r w:rsidRPr="00002ABD">
        <w:rPr>
          <w:rFonts w:cstheme="minorHAnsi"/>
          <w:i/>
          <w:iCs/>
          <w:color w:val="2E74B5" w:themeColor="accent5" w:themeShade="BF"/>
          <w:szCs w:val="28"/>
        </w:rPr>
        <w:t>-nic</w:t>
      </w:r>
    </w:p>
    <w:p w14:paraId="2D473569" w14:textId="4A07FD7D" w:rsidR="00311589" w:rsidRPr="00002ABD" w:rsidRDefault="00311589" w:rsidP="00311589">
      <w:pPr>
        <w:pStyle w:val="ListParagraph"/>
        <w:ind w:left="360"/>
        <w:rPr>
          <w:rFonts w:cstheme="minorHAnsi"/>
          <w:i/>
          <w:iCs/>
          <w:color w:val="2E74B5" w:themeColor="accent5" w:themeShade="BF"/>
          <w:szCs w:val="28"/>
        </w:rPr>
      </w:pPr>
      <w:r w:rsidRPr="00002ABD">
        <w:rPr>
          <w:rFonts w:cstheme="minorHAnsi"/>
          <w:i/>
          <w:iCs/>
          <w:color w:val="2E74B5" w:themeColor="accent5" w:themeShade="BF"/>
          <w:szCs w:val="28"/>
        </w:rPr>
        <w:t>vth-inst</w:t>
      </w:r>
      <w:r>
        <w:rPr>
          <w:rFonts w:cstheme="minorHAnsi"/>
          <w:i/>
          <w:iCs/>
          <w:color w:val="2E74B5" w:themeColor="accent5" w:themeShade="BF"/>
          <w:szCs w:val="28"/>
        </w:rPr>
        <w:t>3</w:t>
      </w:r>
      <w:r w:rsidRPr="00002ABD">
        <w:rPr>
          <w:rFonts w:cstheme="minorHAnsi"/>
          <w:i/>
          <w:iCs/>
          <w:color w:val="2E74B5" w:themeColor="accent5" w:themeShade="BF"/>
          <w:szCs w:val="28"/>
        </w:rPr>
        <w:t>-mgmt-nic</w:t>
      </w:r>
    </w:p>
    <w:p w14:paraId="1FD8D0B1" w14:textId="19ECD69D" w:rsidR="00311589" w:rsidRPr="00002ABD" w:rsidRDefault="00311589" w:rsidP="00311589">
      <w:pPr>
        <w:pStyle w:val="ListParagraph"/>
        <w:ind w:left="360"/>
        <w:rPr>
          <w:rFonts w:cstheme="minorHAnsi"/>
          <w:i/>
          <w:iCs/>
          <w:color w:val="2E74B5" w:themeColor="accent5" w:themeShade="BF"/>
          <w:szCs w:val="28"/>
        </w:rPr>
      </w:pPr>
      <w:r w:rsidRPr="00002ABD">
        <w:rPr>
          <w:rFonts w:cstheme="minorHAnsi"/>
          <w:i/>
          <w:iCs/>
          <w:color w:val="2E74B5" w:themeColor="accent5" w:themeShade="BF"/>
          <w:szCs w:val="28"/>
        </w:rPr>
        <w:t>vth-inst</w:t>
      </w:r>
      <w:r>
        <w:rPr>
          <w:rFonts w:cstheme="minorHAnsi"/>
          <w:i/>
          <w:iCs/>
          <w:color w:val="2E74B5" w:themeColor="accent5" w:themeShade="BF"/>
          <w:szCs w:val="28"/>
        </w:rPr>
        <w:t>3</w:t>
      </w:r>
      <w:r w:rsidRPr="00002ABD">
        <w:rPr>
          <w:rFonts w:cstheme="minorHAnsi"/>
          <w:i/>
          <w:iCs/>
          <w:color w:val="2E74B5" w:themeColor="accent5" w:themeShade="BF"/>
          <w:szCs w:val="28"/>
        </w:rPr>
        <w:t>-data</w:t>
      </w:r>
      <w:r>
        <w:rPr>
          <w:rFonts w:cstheme="minorHAnsi"/>
          <w:i/>
          <w:iCs/>
          <w:color w:val="2E74B5" w:themeColor="accent5" w:themeShade="BF"/>
          <w:szCs w:val="28"/>
        </w:rPr>
        <w:t>in</w:t>
      </w:r>
      <w:r w:rsidRPr="00002ABD">
        <w:rPr>
          <w:rFonts w:cstheme="minorHAnsi"/>
          <w:i/>
          <w:iCs/>
          <w:color w:val="2E74B5" w:themeColor="accent5" w:themeShade="BF"/>
          <w:szCs w:val="28"/>
        </w:rPr>
        <w:t>-nic</w:t>
      </w:r>
    </w:p>
    <w:p w14:paraId="5BCADE15" w14:textId="3AA03FAE" w:rsidR="00311589" w:rsidRPr="00002ABD" w:rsidRDefault="00311589" w:rsidP="00311589">
      <w:pPr>
        <w:pStyle w:val="ListParagraph"/>
        <w:ind w:left="360"/>
        <w:rPr>
          <w:rFonts w:cstheme="minorHAnsi"/>
          <w:i/>
          <w:iCs/>
          <w:color w:val="2E74B5" w:themeColor="accent5" w:themeShade="BF"/>
          <w:szCs w:val="28"/>
        </w:rPr>
      </w:pPr>
      <w:r w:rsidRPr="00002ABD">
        <w:rPr>
          <w:rFonts w:cstheme="minorHAnsi"/>
          <w:i/>
          <w:iCs/>
          <w:color w:val="2E74B5" w:themeColor="accent5" w:themeShade="BF"/>
          <w:szCs w:val="28"/>
        </w:rPr>
        <w:lastRenderedPageBreak/>
        <w:t>vth-inst</w:t>
      </w:r>
      <w:r>
        <w:rPr>
          <w:rFonts w:cstheme="minorHAnsi"/>
          <w:i/>
          <w:iCs/>
          <w:color w:val="2E74B5" w:themeColor="accent5" w:themeShade="BF"/>
          <w:szCs w:val="28"/>
        </w:rPr>
        <w:t>3</w:t>
      </w:r>
      <w:r w:rsidRPr="00002ABD">
        <w:rPr>
          <w:rFonts w:cstheme="minorHAnsi"/>
          <w:i/>
          <w:iCs/>
          <w:color w:val="2E74B5" w:themeColor="accent5" w:themeShade="BF"/>
          <w:szCs w:val="28"/>
        </w:rPr>
        <w:t>-data</w:t>
      </w:r>
      <w:r>
        <w:rPr>
          <w:rFonts w:cstheme="minorHAnsi"/>
          <w:i/>
          <w:iCs/>
          <w:color w:val="2E74B5" w:themeColor="accent5" w:themeShade="BF"/>
          <w:szCs w:val="28"/>
        </w:rPr>
        <w:t>out</w:t>
      </w:r>
      <w:r w:rsidRPr="00002ABD">
        <w:rPr>
          <w:rFonts w:cstheme="minorHAnsi"/>
          <w:i/>
          <w:iCs/>
          <w:color w:val="2E74B5" w:themeColor="accent5" w:themeShade="BF"/>
          <w:szCs w:val="28"/>
        </w:rPr>
        <w:t>-nic</w:t>
      </w:r>
    </w:p>
    <w:p w14:paraId="13513411" w14:textId="77777777" w:rsidR="00311589" w:rsidRPr="00002ABD" w:rsidRDefault="00311589" w:rsidP="00015236">
      <w:pPr>
        <w:pStyle w:val="ListParagraph"/>
        <w:ind w:left="360"/>
        <w:rPr>
          <w:rFonts w:cstheme="minorHAnsi"/>
          <w:i/>
          <w:iCs/>
          <w:color w:val="2E74B5" w:themeColor="accent5" w:themeShade="BF"/>
          <w:szCs w:val="28"/>
        </w:rPr>
      </w:pPr>
    </w:p>
    <w:p w14:paraId="73E4D8DE" w14:textId="77777777" w:rsidR="00015236" w:rsidRPr="00703B8E" w:rsidRDefault="00015236" w:rsidP="00015236">
      <w:pPr>
        <w:pStyle w:val="ListParagraph"/>
        <w:ind w:left="360"/>
        <w:rPr>
          <w:rFonts w:cstheme="minorHAnsi"/>
          <w:szCs w:val="28"/>
        </w:rPr>
      </w:pPr>
    </w:p>
    <w:p w14:paraId="2D60A9F8" w14:textId="77777777" w:rsidR="00015236" w:rsidRPr="00703B8E" w:rsidRDefault="00015236" w:rsidP="00015236">
      <w:pPr>
        <w:pStyle w:val="ListParagraph"/>
        <w:ind w:left="360"/>
        <w:rPr>
          <w:rFonts w:cstheme="minorHAnsi"/>
          <w:color w:val="242424"/>
          <w:szCs w:val="28"/>
        </w:rPr>
      </w:pPr>
      <w:r w:rsidRPr="00703B8E">
        <w:rPr>
          <w:rFonts w:cstheme="minorHAnsi"/>
          <w:szCs w:val="28"/>
        </w:rPr>
        <w:t xml:space="preserve">Each vThunder consist of two types of NIC. </w:t>
      </w:r>
    </w:p>
    <w:p w14:paraId="70656988" w14:textId="77777777" w:rsidR="00015236" w:rsidRDefault="00015236" w:rsidP="00015236">
      <w:pPr>
        <w:pStyle w:val="ListParagraph"/>
        <w:numPr>
          <w:ilvl w:val="0"/>
          <w:numId w:val="119"/>
        </w:numPr>
        <w:ind w:left="720"/>
        <w:rPr>
          <w:rFonts w:cstheme="minorHAnsi"/>
          <w:szCs w:val="28"/>
        </w:rPr>
      </w:pPr>
      <w:r w:rsidRPr="00703B8E">
        <w:rPr>
          <w:rFonts w:cstheme="minorHAnsi"/>
          <w:szCs w:val="28"/>
        </w:rPr>
        <w:t>Management Interface with public IP</w:t>
      </w:r>
    </w:p>
    <w:p w14:paraId="7D8E6975" w14:textId="77777777" w:rsidR="00015236" w:rsidRPr="00703B8E" w:rsidRDefault="00015236" w:rsidP="00015236">
      <w:pPr>
        <w:pStyle w:val="ListParagraph"/>
        <w:numPr>
          <w:ilvl w:val="0"/>
          <w:numId w:val="119"/>
        </w:numPr>
        <w:ind w:left="720"/>
        <w:rPr>
          <w:rFonts w:cstheme="minorHAnsi"/>
          <w:szCs w:val="28"/>
        </w:rPr>
      </w:pPr>
      <w:r w:rsidRPr="00703B8E">
        <w:rPr>
          <w:rFonts w:cstheme="minorHAnsi"/>
          <w:szCs w:val="28"/>
        </w:rPr>
        <w:t xml:space="preserve">Data Interfaces with </w:t>
      </w:r>
      <w:r>
        <w:rPr>
          <w:rFonts w:cstheme="minorHAnsi"/>
          <w:szCs w:val="28"/>
        </w:rPr>
        <w:t xml:space="preserve">primary </w:t>
      </w:r>
      <w:r w:rsidRPr="00703B8E">
        <w:rPr>
          <w:rFonts w:cstheme="minorHAnsi"/>
          <w:szCs w:val="28"/>
        </w:rPr>
        <w:t>private IP</w:t>
      </w:r>
      <w:r>
        <w:rPr>
          <w:rFonts w:cstheme="minorHAnsi"/>
          <w:szCs w:val="28"/>
        </w:rPr>
        <w:t>. [Ethernet 1, Ethernet 2]</w:t>
      </w:r>
    </w:p>
    <w:p w14:paraId="5B70B2CD" w14:textId="77777777" w:rsidR="00015236" w:rsidRPr="00157D11" w:rsidRDefault="00015236" w:rsidP="00015236">
      <w:pPr>
        <w:pStyle w:val="ListParagraph"/>
        <w:rPr>
          <w:rFonts w:cstheme="minorHAnsi"/>
          <w:szCs w:val="28"/>
        </w:rPr>
      </w:pPr>
      <w:r w:rsidRPr="00703B8E">
        <w:rPr>
          <w:rFonts w:cstheme="minorHAnsi"/>
          <w:szCs w:val="28"/>
        </w:rPr>
        <w:t>Note: Interfaces holds IP from DHCP.</w:t>
      </w:r>
      <w:r>
        <w:rPr>
          <w:rFonts w:cstheme="minorHAnsi"/>
          <w:szCs w:val="28"/>
        </w:rPr>
        <w:tab/>
      </w:r>
    </w:p>
    <w:p w14:paraId="0D8841B6" w14:textId="77777777" w:rsidR="00015236" w:rsidRPr="00BE70A3" w:rsidRDefault="00015236" w:rsidP="00015236">
      <w:pPr>
        <w:pStyle w:val="ListParagraph"/>
        <w:numPr>
          <w:ilvl w:val="0"/>
          <w:numId w:val="119"/>
        </w:numPr>
        <w:ind w:left="720"/>
        <w:rPr>
          <w:rFonts w:cstheme="minorHAnsi"/>
          <w:szCs w:val="28"/>
        </w:rPr>
      </w:pPr>
      <w:r w:rsidRPr="00BE70A3">
        <w:rPr>
          <w:rFonts w:cstheme="minorHAnsi"/>
          <w:szCs w:val="28"/>
        </w:rPr>
        <w:t xml:space="preserve">Data Interfaces with secondary public </w:t>
      </w:r>
      <w:r>
        <w:rPr>
          <w:rFonts w:cstheme="minorHAnsi"/>
          <w:szCs w:val="28"/>
        </w:rPr>
        <w:t xml:space="preserve">IP </w:t>
      </w:r>
      <w:r w:rsidRPr="00BE70A3">
        <w:rPr>
          <w:rFonts w:cstheme="minorHAnsi"/>
          <w:szCs w:val="28"/>
        </w:rPr>
        <w:t>[</w:t>
      </w:r>
      <w:proofErr w:type="spellStart"/>
      <w:r w:rsidRPr="00BE70A3">
        <w:rPr>
          <w:rFonts w:cstheme="minorHAnsi"/>
          <w:szCs w:val="28"/>
        </w:rPr>
        <w:t>vip</w:t>
      </w:r>
      <w:proofErr w:type="spellEnd"/>
      <w:r w:rsidRPr="00BE70A3">
        <w:rPr>
          <w:rFonts w:cstheme="minorHAnsi"/>
          <w:szCs w:val="28"/>
        </w:rPr>
        <w:t xml:space="preserve">] and secondary private </w:t>
      </w:r>
      <w:r>
        <w:rPr>
          <w:rFonts w:cstheme="minorHAnsi"/>
          <w:szCs w:val="28"/>
        </w:rPr>
        <w:t>IP</w:t>
      </w:r>
      <w:r w:rsidRPr="00BE70A3">
        <w:rPr>
          <w:rFonts w:cstheme="minorHAnsi"/>
          <w:szCs w:val="28"/>
        </w:rPr>
        <w:t xml:space="preserve"> address [</w:t>
      </w:r>
      <w:proofErr w:type="spellStart"/>
      <w:r w:rsidRPr="00BE70A3">
        <w:rPr>
          <w:rFonts w:cstheme="minorHAnsi"/>
          <w:szCs w:val="28"/>
        </w:rPr>
        <w:t>fip</w:t>
      </w:r>
      <w:proofErr w:type="spellEnd"/>
      <w:r w:rsidRPr="00BE70A3">
        <w:rPr>
          <w:rFonts w:cstheme="minorHAnsi"/>
          <w:szCs w:val="28"/>
        </w:rPr>
        <w:t>]</w:t>
      </w:r>
    </w:p>
    <w:p w14:paraId="2EF6C2F8" w14:textId="77777777" w:rsidR="0048651C" w:rsidRPr="00731B51" w:rsidRDefault="0048651C" w:rsidP="0048651C">
      <w:pPr>
        <w:pStyle w:val="ListParagraph"/>
        <w:rPr>
          <w:rFonts w:cstheme="minorHAnsi"/>
          <w:szCs w:val="28"/>
        </w:rPr>
      </w:pPr>
    </w:p>
    <w:p w14:paraId="4BA2717F" w14:textId="3960D200" w:rsidR="0048651C" w:rsidRPr="006D4C12" w:rsidRDefault="0048651C" w:rsidP="0048651C">
      <w:pPr>
        <w:ind w:firstLine="360"/>
        <w:rPr>
          <w:rFonts w:cstheme="minorHAnsi"/>
          <w:b/>
          <w:bCs/>
          <w:szCs w:val="28"/>
        </w:rPr>
      </w:pPr>
      <w:r w:rsidRPr="006D4C12">
        <w:rPr>
          <w:rFonts w:cstheme="minorHAnsi"/>
          <w:b/>
          <w:bCs/>
          <w:szCs w:val="28"/>
        </w:rPr>
        <w:t>Server Instances</w:t>
      </w:r>
      <w:r w:rsidR="00015236">
        <w:rPr>
          <w:rFonts w:cstheme="minorHAnsi"/>
          <w:b/>
          <w:bCs/>
          <w:szCs w:val="28"/>
        </w:rPr>
        <w:t xml:space="preserve"> – User will create server instances manually</w:t>
      </w:r>
    </w:p>
    <w:p w14:paraId="31E8E0F7" w14:textId="01C1CBCD" w:rsidR="0048651C" w:rsidRDefault="0048651C" w:rsidP="0048651C">
      <w:pPr>
        <w:ind w:firstLine="360"/>
        <w:rPr>
          <w:rFonts w:cstheme="minorHAnsi"/>
          <w:szCs w:val="28"/>
        </w:rPr>
      </w:pPr>
      <w:ins w:id="53" w:author="Pramod Ashok Nimbhore" w:date="2023-03-14T13:37:00Z">
        <w:r>
          <w:rPr>
            <w:rFonts w:cstheme="minorHAnsi"/>
            <w:szCs w:val="28"/>
          </w:rPr>
          <w:t>2 Linux server</w:t>
        </w:r>
      </w:ins>
      <w:r>
        <w:rPr>
          <w:rFonts w:cstheme="minorHAnsi"/>
          <w:szCs w:val="28"/>
        </w:rPr>
        <w:t xml:space="preserve"> </w:t>
      </w:r>
      <w:r w:rsidRPr="00DE69C5">
        <w:rPr>
          <w:rFonts w:cstheme="minorHAnsi"/>
          <w:szCs w:val="28"/>
        </w:rPr>
        <w:t>instance</w:t>
      </w:r>
      <w:r w:rsidR="00AE32C4">
        <w:rPr>
          <w:rFonts w:cstheme="minorHAnsi"/>
          <w:szCs w:val="28"/>
        </w:rPr>
        <w:t>:</w:t>
      </w:r>
    </w:p>
    <w:p w14:paraId="1F3D679C" w14:textId="301349E5" w:rsidR="0048651C" w:rsidRPr="004F1662" w:rsidRDefault="0048651C" w:rsidP="0048651C">
      <w:pPr>
        <w:pStyle w:val="ListParagraph"/>
        <w:numPr>
          <w:ilvl w:val="0"/>
          <w:numId w:val="64"/>
        </w:numPr>
        <w:rPr>
          <w:rFonts w:cstheme="minorHAnsi"/>
          <w:szCs w:val="28"/>
        </w:rPr>
      </w:pPr>
      <w:r w:rsidRPr="006D4C12">
        <w:rPr>
          <w:rFonts w:eastAsia="Times New Roman" w:cstheme="minorHAnsi"/>
          <w:color w:val="16191F"/>
          <w:szCs w:val="28"/>
          <w:lang w:eastAsia="en-IN"/>
        </w:rPr>
        <w:t>Default name</w:t>
      </w:r>
      <w:r>
        <w:rPr>
          <w:rFonts w:eastAsia="Times New Roman" w:cstheme="minorHAnsi"/>
          <w:color w:val="16191F"/>
          <w:szCs w:val="28"/>
          <w:lang w:eastAsia="en-IN"/>
        </w:rPr>
        <w:t>:</w:t>
      </w:r>
      <w:r w:rsidRPr="006D4C12">
        <w:rPr>
          <w:rFonts w:eastAsia="Times New Roman" w:cstheme="minorHAnsi"/>
          <w:color w:val="4472C4" w:themeColor="accent1"/>
          <w:szCs w:val="28"/>
          <w:lang w:eastAsia="en-IN"/>
        </w:rPr>
        <w:t xml:space="preserve"> </w:t>
      </w:r>
      <w:r w:rsidRPr="006D4C12">
        <w:rPr>
          <w:rFonts w:cstheme="minorHAnsi"/>
          <w:color w:val="4472C4" w:themeColor="accent1"/>
          <w:szCs w:val="28"/>
        </w:rPr>
        <w:t>vth-</w:t>
      </w:r>
      <w:r w:rsidR="00015236">
        <w:rPr>
          <w:rFonts w:cstheme="minorHAnsi"/>
          <w:color w:val="4472C4" w:themeColor="accent1"/>
          <w:szCs w:val="28"/>
        </w:rPr>
        <w:t>server1</w:t>
      </w:r>
    </w:p>
    <w:p w14:paraId="06579D4C" w14:textId="6F06A59D" w:rsidR="0048651C" w:rsidRPr="00015236" w:rsidRDefault="0048651C" w:rsidP="00015236">
      <w:pPr>
        <w:pStyle w:val="ListParagraph"/>
        <w:numPr>
          <w:ilvl w:val="0"/>
          <w:numId w:val="64"/>
        </w:numPr>
        <w:rPr>
          <w:rFonts w:cstheme="minorHAnsi"/>
          <w:szCs w:val="28"/>
        </w:rPr>
      </w:pPr>
      <w:r w:rsidRPr="006D4C12">
        <w:rPr>
          <w:rFonts w:eastAsia="Times New Roman" w:cstheme="minorHAnsi"/>
          <w:color w:val="16191F"/>
          <w:szCs w:val="28"/>
          <w:lang w:eastAsia="en-IN"/>
        </w:rPr>
        <w:t>Default name</w:t>
      </w:r>
      <w:r>
        <w:rPr>
          <w:rFonts w:eastAsia="Times New Roman" w:cstheme="minorHAnsi"/>
          <w:color w:val="16191F"/>
          <w:szCs w:val="28"/>
          <w:lang w:eastAsia="en-IN"/>
        </w:rPr>
        <w:t xml:space="preserve">: </w:t>
      </w:r>
      <w:r w:rsidRPr="006D4C12">
        <w:rPr>
          <w:rFonts w:cstheme="minorHAnsi"/>
          <w:color w:val="4472C4" w:themeColor="accent1"/>
          <w:szCs w:val="28"/>
        </w:rPr>
        <w:t>vth-server</w:t>
      </w:r>
      <w:r w:rsidR="00015236">
        <w:rPr>
          <w:rFonts w:cstheme="minorHAnsi"/>
          <w:color w:val="4472C4" w:themeColor="accent1"/>
          <w:szCs w:val="28"/>
        </w:rPr>
        <w:t>2</w:t>
      </w:r>
    </w:p>
    <w:p w14:paraId="519D2A05" w14:textId="77777777" w:rsidR="0016181A" w:rsidRPr="00210B16" w:rsidRDefault="0016181A" w:rsidP="00B40962">
      <w:pPr>
        <w:rPr>
          <w:b/>
          <w:bCs/>
          <w:i/>
          <w:iCs/>
        </w:rPr>
      </w:pPr>
      <w:r w:rsidRPr="00210B16">
        <w:rPr>
          <w:b/>
          <w:bCs/>
          <w:i/>
          <w:iCs/>
        </w:rPr>
        <w:t>Note:</w:t>
      </w:r>
      <w:del w:id="54" w:author="Pramod Ashok Nimbhore" w:date="2023-03-14T13:29:00Z">
        <w:r w:rsidR="00B40962" w:rsidRPr="00210B16" w:rsidDel="00A544FB">
          <w:rPr>
            <w:b/>
            <w:bCs/>
            <w:i/>
            <w:iCs/>
          </w:rPr>
          <w:delText xml:space="preserve">CloudFormation Template </w:delText>
        </w:r>
      </w:del>
      <w:del w:id="55" w:author="Pramod Ashok Nimbhore" w:date="2023-03-14T13:28:00Z">
        <w:r w:rsidR="00B40962" w:rsidRPr="00210B16" w:rsidDel="00A544FB">
          <w:rPr>
            <w:b/>
            <w:bCs/>
            <w:i/>
            <w:iCs/>
          </w:rPr>
          <w:delText>–</w:delText>
        </w:r>
      </w:del>
      <w:del w:id="56" w:author="Pramod Ashok Nimbhore" w:date="2023-03-14T13:31:00Z">
        <w:r w:rsidR="00B40962" w:rsidRPr="00210B16" w:rsidDel="00A544FB">
          <w:rPr>
            <w:b/>
            <w:bCs/>
            <w:i/>
            <w:iCs/>
          </w:rPr>
          <w:delText xml:space="preserve"> </w:delText>
        </w:r>
      </w:del>
      <w:del w:id="57" w:author="Pramod Ashok Nimbhore" w:date="2023-03-14T12:31:00Z">
        <w:r w:rsidR="00B40962" w:rsidRPr="00210B16" w:rsidDel="004566FD">
          <w:rPr>
            <w:b/>
            <w:bCs/>
            <w:i/>
            <w:iCs/>
          </w:rPr>
          <w:delText>GSLB</w:delText>
        </w:r>
      </w:del>
      <w:r w:rsidRPr="00210B16">
        <w:rPr>
          <w:b/>
          <w:bCs/>
          <w:i/>
          <w:iCs/>
        </w:rPr>
        <w:t xml:space="preserve"> </w:t>
      </w:r>
    </w:p>
    <w:p w14:paraId="013A1CFC" w14:textId="3E0CDB77" w:rsidR="0016181A" w:rsidRDefault="0016181A" w:rsidP="0016181A">
      <w:pPr>
        <w:pStyle w:val="ListParagraph"/>
        <w:numPr>
          <w:ilvl w:val="0"/>
          <w:numId w:val="120"/>
        </w:numPr>
      </w:pPr>
      <w:r>
        <w:t xml:space="preserve">For creating 1 </w:t>
      </w:r>
      <w:r w:rsidR="00DD5708">
        <w:t>VNET</w:t>
      </w:r>
      <w:r>
        <w:t xml:space="preserve">, and 3 subnets, deploy </w:t>
      </w:r>
      <w:hyperlink r:id="rId32" w:history="1">
        <w:proofErr w:type="spellStart"/>
        <w:r w:rsidRPr="0016181A">
          <w:rPr>
            <w:rStyle w:val="Hyperlink"/>
          </w:rPr>
          <w:t>ARM_TEMPL_VN_SUBNETS_NSG.json</w:t>
        </w:r>
        <w:proofErr w:type="spellEnd"/>
      </w:hyperlink>
    </w:p>
    <w:p w14:paraId="1454F926" w14:textId="314A8EC6" w:rsidR="0016181A" w:rsidRPr="006051CD" w:rsidDel="00A544FB" w:rsidRDefault="0016181A" w:rsidP="0016181A">
      <w:pPr>
        <w:pStyle w:val="ListParagraph"/>
        <w:numPr>
          <w:ilvl w:val="0"/>
          <w:numId w:val="120"/>
        </w:numPr>
        <w:rPr>
          <w:del w:id="58" w:author="Pramod Ashok Nimbhore" w:date="2023-03-14T13:31:00Z"/>
        </w:rPr>
      </w:pPr>
      <w:r>
        <w:t xml:space="preserve">For creating 6 public IP’s , deploy </w:t>
      </w:r>
      <w:hyperlink r:id="rId33" w:history="1">
        <w:proofErr w:type="spellStart"/>
        <w:r w:rsidRPr="0016181A">
          <w:rPr>
            <w:rStyle w:val="Hyperlink"/>
          </w:rPr>
          <w:t>ARM_TEMPL_VN_SUBNETS_NSG.json</w:t>
        </w:r>
        <w:proofErr w:type="spellEnd"/>
      </w:hyperlink>
      <w:r>
        <w:t xml:space="preserve"> template two time</w:t>
      </w:r>
      <w:r w:rsidR="006C7A22">
        <w:t>s with different parameter values.</w:t>
      </w:r>
    </w:p>
    <w:p w14:paraId="4B2535EC" w14:textId="77777777" w:rsidR="00B40962" w:rsidRPr="001F46D8" w:rsidDel="00A544FB" w:rsidRDefault="00B40962" w:rsidP="0016181A">
      <w:pPr>
        <w:pStyle w:val="ListParagraph"/>
        <w:numPr>
          <w:ilvl w:val="0"/>
          <w:numId w:val="120"/>
        </w:numPr>
        <w:rPr>
          <w:del w:id="59" w:author="Pramod Ashok Nimbhore" w:date="2023-03-14T13:31:00Z"/>
        </w:rPr>
      </w:pPr>
      <w:del w:id="60" w:author="Pramod Ashok Nimbhore" w:date="2023-03-14T13:31:00Z">
        <w:r w:rsidRPr="001F46D8" w:rsidDel="00A544FB">
          <w:delText>Overview</w:delText>
        </w:r>
      </w:del>
    </w:p>
    <w:p w14:paraId="76DF6BAF" w14:textId="0BC4FA0C" w:rsidR="00B40962" w:rsidRDefault="00B40962" w:rsidP="0016181A">
      <w:pPr>
        <w:pStyle w:val="ListParagraph"/>
        <w:numPr>
          <w:ilvl w:val="0"/>
          <w:numId w:val="120"/>
        </w:numPr>
        <w:rPr>
          <w:szCs w:val="28"/>
        </w:rPr>
      </w:pPr>
      <w:del w:id="61" w:author="Pramod Ashok Nimbhore" w:date="2023-03-14T13:31:00Z">
        <w:r w:rsidDel="00A544FB">
          <w:tab/>
        </w:r>
        <w:r w:rsidRPr="001F46D8" w:rsidDel="00A544FB">
          <w:rPr>
            <w:szCs w:val="28"/>
          </w:rPr>
          <w:delText xml:space="preserve">CloudFormation template to create </w:delText>
        </w:r>
        <w:r w:rsidDel="00A544FB">
          <w:rPr>
            <w:szCs w:val="28"/>
          </w:rPr>
          <w:delText xml:space="preserve">resource in </w:delText>
        </w:r>
      </w:del>
      <w:del w:id="62" w:author="Pramod Ashok Nimbhore" w:date="2023-03-14T12:31:00Z">
        <w:r w:rsidRPr="00811723" w:rsidDel="004566FD">
          <w:rPr>
            <w:szCs w:val="28"/>
          </w:rPr>
          <w:delText>2</w:delText>
        </w:r>
      </w:del>
      <w:del w:id="63" w:author="Pramod Ashok Nimbhore" w:date="2023-03-14T13:31:00Z">
        <w:r w:rsidRPr="00811723" w:rsidDel="00A544FB">
          <w:rPr>
            <w:szCs w:val="28"/>
          </w:rPr>
          <w:delText xml:space="preserve"> regions, 1 GSLB controller and 2 site devices </w:delText>
        </w:r>
      </w:del>
      <w:del w:id="64" w:author="Pramod Ashok Nimbhore" w:date="2023-03-14T12:32:00Z">
        <w:r w:rsidRPr="00811723" w:rsidDel="004566FD">
          <w:rPr>
            <w:szCs w:val="28"/>
          </w:rPr>
          <w:delText>in each region</w:delText>
        </w:r>
        <w:r w:rsidRPr="001F46D8" w:rsidDel="004566FD">
          <w:rPr>
            <w:szCs w:val="28"/>
          </w:rPr>
          <w:delText xml:space="preserve"> </w:delText>
        </w:r>
      </w:del>
      <w:del w:id="65" w:author="Pramod Ashok Nimbhore" w:date="2023-03-14T13:31:00Z">
        <w:r w:rsidRPr="001F46D8" w:rsidDel="00A544FB">
          <w:rPr>
            <w:szCs w:val="28"/>
          </w:rPr>
          <w:delText>instances on A</w:delText>
        </w:r>
        <w:r w:rsidDel="00A544FB">
          <w:rPr>
            <w:szCs w:val="28"/>
          </w:rPr>
          <w:delText>WS</w:delText>
        </w:r>
        <w:r w:rsidRPr="001F46D8" w:rsidDel="00A544FB">
          <w:rPr>
            <w:szCs w:val="28"/>
          </w:rPr>
          <w:delText xml:space="preserve"> portCloudFormation template to create </w:delText>
        </w:r>
        <w:r w:rsidDel="00A544FB">
          <w:rPr>
            <w:szCs w:val="28"/>
          </w:rPr>
          <w:delText xml:space="preserve">resource in </w:delText>
        </w:r>
      </w:del>
      <w:del w:id="66" w:author="Pramod Ashok Nimbhore" w:date="2023-03-14T12:31:00Z">
        <w:r w:rsidRPr="00811723" w:rsidDel="004566FD">
          <w:rPr>
            <w:szCs w:val="28"/>
          </w:rPr>
          <w:delText>2</w:delText>
        </w:r>
      </w:del>
      <w:del w:id="67" w:author="Pramod Ashok Nimbhore" w:date="2023-03-14T13:31:00Z">
        <w:r w:rsidRPr="00811723" w:rsidDel="00A544FB">
          <w:rPr>
            <w:szCs w:val="28"/>
          </w:rPr>
          <w:delText xml:space="preserve"> regions, 1 GSLB controller and 2 site devices </w:delText>
        </w:r>
      </w:del>
      <w:del w:id="68" w:author="Pramod Ashok Nimbhore" w:date="2023-03-14T12:32:00Z">
        <w:r w:rsidRPr="00811723" w:rsidDel="004566FD">
          <w:rPr>
            <w:szCs w:val="28"/>
          </w:rPr>
          <w:delText>in each region</w:delText>
        </w:r>
        <w:r w:rsidRPr="001F46D8" w:rsidDel="004566FD">
          <w:rPr>
            <w:szCs w:val="28"/>
          </w:rPr>
          <w:delText xml:space="preserve"> </w:delText>
        </w:r>
      </w:del>
      <w:del w:id="69" w:author="Pramod Ashok Nimbhore" w:date="2023-03-14T13:31:00Z">
        <w:r w:rsidRPr="001F46D8" w:rsidDel="00A544FB">
          <w:rPr>
            <w:szCs w:val="28"/>
          </w:rPr>
          <w:delText>instances on A</w:delText>
        </w:r>
        <w:r w:rsidDel="00A544FB">
          <w:rPr>
            <w:szCs w:val="28"/>
          </w:rPr>
          <w:delText>WS</w:delText>
        </w:r>
        <w:r w:rsidRPr="001F46D8" w:rsidDel="00A544FB">
          <w:rPr>
            <w:szCs w:val="28"/>
          </w:rPr>
          <w:delText xml:space="preserve"> portal.</w:delText>
        </w:r>
      </w:del>
    </w:p>
    <w:p w14:paraId="605A56D6" w14:textId="67FB2992" w:rsidR="00B40962" w:rsidRDefault="00B40962" w:rsidP="00B40962">
      <w:pPr>
        <w:pStyle w:val="Heading2"/>
      </w:pPr>
      <w:bookmarkStart w:id="70" w:name="_Toc113280428"/>
      <w:bookmarkStart w:id="71" w:name="_Toc130546485"/>
      <w:bookmarkStart w:id="72" w:name="_Toc113280426"/>
      <w:bookmarkStart w:id="73" w:name="_Toc140482105"/>
      <w:ins w:id="74" w:author="Pramod Ashok Nimbhore" w:date="2023-03-15T12:38:00Z">
        <w:r>
          <w:t>A</w:t>
        </w:r>
      </w:ins>
      <w:r w:rsidR="00CC452E">
        <w:t>zure</w:t>
      </w:r>
      <w:ins w:id="75" w:author="Pramod Ashok Nimbhore" w:date="2023-03-15T12:38:00Z">
        <w:r>
          <w:t xml:space="preserve"> </w:t>
        </w:r>
      </w:ins>
      <w:r w:rsidRPr="001F46D8">
        <w:t>Prerequisites</w:t>
      </w:r>
      <w:bookmarkEnd w:id="70"/>
      <w:bookmarkEnd w:id="71"/>
      <w:bookmarkEnd w:id="73"/>
      <w:del w:id="76" w:author="Shubra Singh" w:date="2022-12-21T17:43:00Z">
        <w:r w:rsidRPr="001F46D8" w:rsidDel="001B03AF">
          <w:rPr>
            <w:rFonts w:cstheme="minorHAnsi"/>
            <w:color w:val="242424"/>
            <w:shd w:val="clear" w:color="auto" w:fill="FFFFFF"/>
          </w:rPr>
          <w:delText>Python version Python 3.8.10 should be installed.</w:delText>
        </w:r>
      </w:del>
    </w:p>
    <w:p w14:paraId="6D261A1A" w14:textId="77777777" w:rsidR="00B40962" w:rsidRDefault="00B40962" w:rsidP="00B40962">
      <w:pPr>
        <w:pStyle w:val="ListParagraph"/>
        <w:numPr>
          <w:ilvl w:val="0"/>
          <w:numId w:val="72"/>
        </w:numPr>
        <w:rPr>
          <w:szCs w:val="28"/>
        </w:rPr>
      </w:pPr>
      <w:r w:rsidRPr="000A6A58">
        <w:rPr>
          <w:szCs w:val="28"/>
        </w:rPr>
        <w:t>Azure account and valid subscription.</w:t>
      </w:r>
    </w:p>
    <w:p w14:paraId="48C29DA2" w14:textId="059E5D9A" w:rsidR="00B40962" w:rsidRPr="00B40962" w:rsidDel="001B03AF" w:rsidRDefault="00B40962" w:rsidP="00B40962">
      <w:pPr>
        <w:pStyle w:val="ListParagraph"/>
        <w:rPr>
          <w:del w:id="77" w:author="Shubra Singh" w:date="2022-12-21T17:43:00Z"/>
          <w:szCs w:val="28"/>
        </w:rPr>
      </w:pPr>
      <w:r w:rsidRPr="0074658B">
        <w:rPr>
          <w:szCs w:val="28"/>
        </w:rPr>
        <w:t xml:space="preserve">Azure Portal—A web console to create and monitor Azure resources. For more information, refer to </w:t>
      </w:r>
      <w:hyperlink r:id="rId34" w:history="1">
        <w:r w:rsidRPr="00BC3A82">
          <w:rPr>
            <w:rStyle w:val="Hyperlink"/>
            <w:szCs w:val="28"/>
          </w:rPr>
          <w:t>https://azure.microsoft.com/en-in/features/azure-portal/</w:t>
        </w:r>
      </w:hyperlink>
    </w:p>
    <w:p w14:paraId="04C23161" w14:textId="77777777" w:rsidR="00B40962" w:rsidDel="001B03AF" w:rsidRDefault="00B40962">
      <w:pPr>
        <w:pStyle w:val="ListParagraph"/>
        <w:rPr>
          <w:del w:id="78" w:author="Shubra Singh" w:date="2022-12-21T17:43:00Z"/>
          <w:rFonts w:cstheme="minorHAnsi"/>
        </w:rPr>
        <w:pPrChange w:id="79" w:author="Shubra Singh" w:date="2022-12-21T17:44:00Z">
          <w:pPr>
            <w:pStyle w:val="ListParagraph"/>
            <w:numPr>
              <w:numId w:val="3"/>
            </w:numPr>
            <w:ind w:hanging="360"/>
            <w:jc w:val="both"/>
          </w:pPr>
        </w:pPrChange>
      </w:pPr>
      <w:del w:id="80" w:author="Shubra Singh" w:date="2022-12-21T17:43:00Z">
        <w:r w:rsidDel="001B03AF">
          <w:rPr>
            <w:rFonts w:cstheme="minorHAnsi"/>
          </w:rPr>
          <w:delText>SSH key created.</w:delText>
        </w:r>
      </w:del>
    </w:p>
    <w:p w14:paraId="28ED145B" w14:textId="77777777" w:rsidR="00B40962" w:rsidDel="001B03AF" w:rsidRDefault="00B40962">
      <w:pPr>
        <w:pStyle w:val="ListParagraph"/>
        <w:rPr>
          <w:del w:id="81" w:author="Shubra Singh" w:date="2022-12-21T17:43:00Z"/>
          <w:rStyle w:val="normaltextrun"/>
          <w:rFonts w:ascii="Calibri" w:eastAsiaTheme="minorHAnsi" w:hAnsi="Calibri" w:cs="Calibri"/>
          <w:szCs w:val="28"/>
          <w:lang w:eastAsia="en-US"/>
        </w:rPr>
        <w:pPrChange w:id="82" w:author="Shubra Singh" w:date="2022-12-21T17:44:00Z">
          <w:pPr>
            <w:pStyle w:val="paragraph"/>
            <w:numPr>
              <w:numId w:val="3"/>
            </w:numPr>
            <w:spacing w:before="0" w:beforeAutospacing="0" w:after="0" w:afterAutospacing="0"/>
            <w:ind w:left="720" w:hanging="360"/>
            <w:jc w:val="both"/>
            <w:textAlignment w:val="baseline"/>
          </w:pPr>
        </w:pPrChange>
      </w:pPr>
      <w:del w:id="83" w:author="Shubra Singh" w:date="2022-12-21T17:43:00Z">
        <w:r w:rsidRPr="004C3AF0" w:rsidDel="001B03AF">
          <w:rPr>
            <w:rStyle w:val="normaltextrun"/>
            <w:rFonts w:ascii="Calibri" w:hAnsi="Calibri" w:cs="Calibri"/>
            <w:szCs w:val="28"/>
          </w:rPr>
          <w:delText>There are template file</w:delText>
        </w:r>
        <w:r w:rsidDel="001B03AF">
          <w:rPr>
            <w:rStyle w:val="normaltextrun"/>
            <w:rFonts w:ascii="Calibri" w:hAnsi="Calibri" w:cs="Calibri"/>
            <w:szCs w:val="28"/>
          </w:rPr>
          <w:delText>s</w:delText>
        </w:r>
        <w:r w:rsidRPr="004C3AF0" w:rsidDel="001B03AF">
          <w:rPr>
            <w:rStyle w:val="normaltextrun"/>
            <w:rFonts w:ascii="Calibri" w:hAnsi="Calibri" w:cs="Calibri"/>
            <w:szCs w:val="28"/>
          </w:rPr>
          <w:delText>, python scripts and parameter files, and for order of execution of files, we have given number which is associated with file name.</w:delText>
        </w:r>
      </w:del>
    </w:p>
    <w:p w14:paraId="2A32B0CA" w14:textId="77777777" w:rsidR="00B40962" w:rsidRPr="004C3AF0" w:rsidDel="001B03AF" w:rsidRDefault="00B40962">
      <w:pPr>
        <w:pStyle w:val="ListParagraph"/>
        <w:rPr>
          <w:del w:id="84" w:author="Shubra Singh" w:date="2022-12-21T17:43:00Z"/>
          <w:rFonts w:ascii="Calibri" w:hAnsi="Calibri" w:cs="Calibri"/>
        </w:rPr>
        <w:pPrChange w:id="85" w:author="Shubra Singh" w:date="2022-12-21T17:44:00Z">
          <w:pPr>
            <w:pStyle w:val="paragraph"/>
            <w:spacing w:before="0" w:beforeAutospacing="0" w:after="0" w:afterAutospacing="0"/>
            <w:ind w:left="720"/>
            <w:jc w:val="both"/>
            <w:textAlignment w:val="baseline"/>
          </w:pPr>
        </w:pPrChange>
      </w:pPr>
      <w:del w:id="86" w:author="Shubra Singh" w:date="2022-12-21T17:43:00Z">
        <w:r w:rsidDel="001B03AF">
          <w:rPr>
            <w:rStyle w:val="normaltextrun"/>
            <w:rFonts w:ascii="Calibri" w:hAnsi="Calibri" w:cs="Calibri"/>
            <w:szCs w:val="28"/>
          </w:rPr>
          <w:delText>In below example 1 means this file is to execute 1</w:delText>
        </w:r>
        <w:r w:rsidRPr="00BF51EA" w:rsidDel="001B03AF">
          <w:rPr>
            <w:rStyle w:val="normaltextrun"/>
            <w:rFonts w:ascii="Calibri" w:hAnsi="Calibri" w:cs="Calibri"/>
            <w:szCs w:val="28"/>
            <w:vertAlign w:val="superscript"/>
          </w:rPr>
          <w:delText>st</w:delText>
        </w:r>
        <w:r w:rsidDel="001B03AF">
          <w:rPr>
            <w:rStyle w:val="normaltextrun"/>
            <w:rFonts w:ascii="Calibri" w:hAnsi="Calibri" w:cs="Calibri"/>
            <w:szCs w:val="28"/>
          </w:rPr>
          <w:delText xml:space="preserve">  </w:delText>
        </w:r>
      </w:del>
    </w:p>
    <w:p w14:paraId="75B50507" w14:textId="77777777" w:rsidR="00B40962" w:rsidRPr="00B2556B" w:rsidDel="00871A40" w:rsidRDefault="00B40962">
      <w:pPr>
        <w:pStyle w:val="ListParagraph"/>
        <w:rPr>
          <w:del w:id="87" w:author="Pramod Ashok Nimbhore" w:date="2023-03-15T12:40:00Z"/>
          <w:color w:val="1F4E79" w:themeColor="accent5" w:themeShade="80"/>
        </w:rPr>
      </w:pPr>
      <w:del w:id="88" w:author="Shubra Singh" w:date="2022-12-21T17:43:00Z">
        <w:r w:rsidRPr="00B2556B" w:rsidDel="001B03AF">
          <w:rPr>
            <w:color w:val="1F4E79" w:themeColor="accent5" w:themeShade="80"/>
          </w:rPr>
          <w:delText>Ex.</w:delText>
        </w:r>
        <w:r w:rsidRPr="00622181" w:rsidDel="001B03AF">
          <w:delText xml:space="preserve"> </w:delText>
        </w:r>
      </w:del>
      <w:del w:id="89" w:author="Pramod Ashok Nimbhore" w:date="2023-03-15T12:40:00Z">
        <w:r w:rsidRPr="00622181" w:rsidDel="00871A40">
          <w:rPr>
            <w:color w:val="1F4E79" w:themeColor="accent5" w:themeShade="80"/>
          </w:rPr>
          <w:delText>CFT_TMPL_3NIC-6VM-2RG-GSLB_REGION</w:delText>
        </w:r>
        <w:r w:rsidRPr="00B2556B" w:rsidDel="00871A40">
          <w:rPr>
            <w:color w:val="1F4E79" w:themeColor="accent5" w:themeShade="80"/>
          </w:rPr>
          <w:delText>_1.</w:delText>
        </w:r>
        <w:r w:rsidDel="00871A40">
          <w:rPr>
            <w:color w:val="1F4E79" w:themeColor="accent5" w:themeShade="80"/>
          </w:rPr>
          <w:delText>json</w:delText>
        </w:r>
      </w:del>
    </w:p>
    <w:p w14:paraId="3C8EE0F8" w14:textId="77777777" w:rsidR="00B40962" w:rsidRPr="00C72E5F" w:rsidRDefault="00B40962">
      <w:pPr>
        <w:pStyle w:val="ListParagraph"/>
        <w:rPr>
          <w:rFonts w:cstheme="minorHAnsi"/>
        </w:rPr>
        <w:pPrChange w:id="90" w:author="Shubra Singh" w:date="2022-12-21T17:44:00Z">
          <w:pPr>
            <w:pStyle w:val="ListParagraph"/>
            <w:jc w:val="both"/>
          </w:pPr>
        </w:pPrChange>
      </w:pPr>
    </w:p>
    <w:p w14:paraId="3C60A249" w14:textId="388971A9" w:rsidR="00B40962" w:rsidRPr="006051CD" w:rsidDel="00A544FB" w:rsidRDefault="00B40962" w:rsidP="00B40962">
      <w:pPr>
        <w:pStyle w:val="Heading1"/>
        <w:rPr>
          <w:del w:id="91" w:author="Pramod Ashok Nimbhore" w:date="2023-03-14T13:31:00Z"/>
        </w:rPr>
      </w:pPr>
      <w:del w:id="92" w:author="Pramod Ashok Nimbhore" w:date="2023-03-14T13:31:00Z">
        <w:r w:rsidRPr="001F46D8" w:rsidDel="00A544FB">
          <w:rPr>
            <w:szCs w:val="28"/>
          </w:rPr>
          <w:delText xml:space="preserve">CloudFormation template to create </w:delText>
        </w:r>
        <w:r w:rsidDel="00A544FB">
          <w:rPr>
            <w:szCs w:val="28"/>
          </w:rPr>
          <w:delText xml:space="preserve">resource in </w:delText>
        </w:r>
      </w:del>
      <w:del w:id="93" w:author="Pramod Ashok Nimbhore" w:date="2023-03-14T12:31:00Z">
        <w:r w:rsidRPr="00811723" w:rsidDel="004566FD">
          <w:rPr>
            <w:szCs w:val="28"/>
          </w:rPr>
          <w:delText>2</w:delText>
        </w:r>
      </w:del>
      <w:del w:id="94" w:author="Pramod Ashok Nimbhore" w:date="2023-03-14T13:31:00Z">
        <w:r w:rsidRPr="00811723" w:rsidDel="00A544FB">
          <w:rPr>
            <w:szCs w:val="28"/>
          </w:rPr>
          <w:delText xml:space="preserve"> regions, 1 GSLB controller and 2 site devices </w:delText>
        </w:r>
      </w:del>
      <w:del w:id="95" w:author="Pramod Ashok Nimbhore" w:date="2023-03-14T12:32:00Z">
        <w:r w:rsidRPr="00811723" w:rsidDel="004566FD">
          <w:rPr>
            <w:szCs w:val="28"/>
          </w:rPr>
          <w:delText>in each region</w:delText>
        </w:r>
        <w:r w:rsidRPr="001F46D8" w:rsidDel="004566FD">
          <w:rPr>
            <w:szCs w:val="28"/>
          </w:rPr>
          <w:delText xml:space="preserve"> </w:delText>
        </w:r>
      </w:del>
      <w:del w:id="96" w:author="Pramod Ashok Nimbhore" w:date="2023-03-14T13:31:00Z">
        <w:r w:rsidRPr="001F46D8" w:rsidDel="00A544FB">
          <w:rPr>
            <w:szCs w:val="28"/>
          </w:rPr>
          <w:delText>instances on A</w:delText>
        </w:r>
        <w:r w:rsidDel="00A544FB">
          <w:rPr>
            <w:szCs w:val="28"/>
          </w:rPr>
          <w:delText>WS</w:delText>
        </w:r>
        <w:r w:rsidRPr="001F46D8" w:rsidDel="00A544FB">
          <w:rPr>
            <w:szCs w:val="28"/>
          </w:rPr>
          <w:delText xml:space="preserve"> portal.</w:delText>
        </w:r>
      </w:del>
      <w:del w:id="97" w:author="Pramod Ashok Nimbhore" w:date="2023-03-14T13:29:00Z">
        <w:r w:rsidRPr="006051CD" w:rsidDel="00A544FB">
          <w:delText xml:space="preserve">CloudFormation Template </w:delText>
        </w:r>
      </w:del>
      <w:del w:id="98" w:author="Pramod Ashok Nimbhore" w:date="2023-03-14T13:28:00Z">
        <w:r w:rsidRPr="006051CD" w:rsidDel="00A544FB">
          <w:delText>–</w:delText>
        </w:r>
      </w:del>
      <w:del w:id="99" w:author="Pramod Ashok Nimbhore" w:date="2023-03-14T13:31:00Z">
        <w:r w:rsidRPr="006051CD" w:rsidDel="00A544FB">
          <w:delText xml:space="preserve"> </w:delText>
        </w:r>
      </w:del>
      <w:bookmarkEnd w:id="72"/>
      <w:del w:id="100" w:author="Pramod Ashok Nimbhore" w:date="2023-03-14T12:31:00Z">
        <w:r w:rsidDel="004566FD">
          <w:delText>GSLB</w:delText>
        </w:r>
      </w:del>
    </w:p>
    <w:p w14:paraId="623E9A18" w14:textId="77777777" w:rsidR="00B40962" w:rsidRPr="001F46D8" w:rsidDel="00A544FB" w:rsidRDefault="00B40962" w:rsidP="00B40962">
      <w:pPr>
        <w:pStyle w:val="Heading2"/>
        <w:rPr>
          <w:del w:id="101" w:author="Pramod Ashok Nimbhore" w:date="2023-03-14T13:31:00Z"/>
        </w:rPr>
      </w:pPr>
      <w:bookmarkStart w:id="102" w:name="_Toc99031793"/>
      <w:bookmarkStart w:id="103" w:name="_Toc113280427"/>
      <w:del w:id="104" w:author="Pramod Ashok Nimbhore" w:date="2023-03-14T13:31:00Z">
        <w:r w:rsidRPr="001F46D8" w:rsidDel="00A544FB">
          <w:delText>Overview</w:delText>
        </w:r>
        <w:bookmarkEnd w:id="102"/>
        <w:bookmarkEnd w:id="103"/>
      </w:del>
    </w:p>
    <w:p w14:paraId="16AA77D1" w14:textId="77777777" w:rsidR="00B40962" w:rsidRPr="001F46D8" w:rsidDel="00A544FB" w:rsidRDefault="00B40962" w:rsidP="00B40962">
      <w:pPr>
        <w:jc w:val="both"/>
        <w:rPr>
          <w:del w:id="105" w:author="Pramod Ashok Nimbhore" w:date="2023-03-14T13:31:00Z"/>
          <w:szCs w:val="28"/>
        </w:rPr>
      </w:pPr>
      <w:del w:id="106" w:author="Pramod Ashok Nimbhore" w:date="2023-03-14T13:31:00Z">
        <w:r w:rsidDel="00A544FB">
          <w:tab/>
        </w:r>
        <w:r w:rsidRPr="001F46D8" w:rsidDel="00A544FB">
          <w:rPr>
            <w:szCs w:val="28"/>
          </w:rPr>
          <w:delText xml:space="preserve">CloudFormation template to create </w:delText>
        </w:r>
        <w:r w:rsidDel="00A544FB">
          <w:rPr>
            <w:szCs w:val="28"/>
          </w:rPr>
          <w:delText xml:space="preserve">resource in </w:delText>
        </w:r>
      </w:del>
      <w:del w:id="107" w:author="Pramod Ashok Nimbhore" w:date="2023-03-14T12:31:00Z">
        <w:r w:rsidRPr="00811723" w:rsidDel="004566FD">
          <w:rPr>
            <w:szCs w:val="28"/>
          </w:rPr>
          <w:delText>2</w:delText>
        </w:r>
      </w:del>
      <w:del w:id="108" w:author="Pramod Ashok Nimbhore" w:date="2023-03-14T13:31:00Z">
        <w:r w:rsidRPr="00811723" w:rsidDel="00A544FB">
          <w:rPr>
            <w:szCs w:val="28"/>
          </w:rPr>
          <w:delText xml:space="preserve"> regions, 1 GSLB controller and 2 site devices </w:delText>
        </w:r>
      </w:del>
      <w:del w:id="109" w:author="Pramod Ashok Nimbhore" w:date="2023-03-14T12:32:00Z">
        <w:r w:rsidRPr="00811723" w:rsidDel="004566FD">
          <w:rPr>
            <w:szCs w:val="28"/>
          </w:rPr>
          <w:delText>in each region</w:delText>
        </w:r>
        <w:r w:rsidRPr="001F46D8" w:rsidDel="004566FD">
          <w:rPr>
            <w:szCs w:val="28"/>
          </w:rPr>
          <w:delText xml:space="preserve"> </w:delText>
        </w:r>
      </w:del>
      <w:del w:id="110" w:author="Pramod Ashok Nimbhore" w:date="2023-03-14T13:31:00Z">
        <w:r w:rsidRPr="001F46D8" w:rsidDel="00A544FB">
          <w:rPr>
            <w:szCs w:val="28"/>
          </w:rPr>
          <w:delText>instances on A</w:delText>
        </w:r>
        <w:r w:rsidDel="00A544FB">
          <w:rPr>
            <w:szCs w:val="28"/>
          </w:rPr>
          <w:delText>WS</w:delText>
        </w:r>
        <w:r w:rsidRPr="001F46D8" w:rsidDel="00A544FB">
          <w:rPr>
            <w:szCs w:val="28"/>
          </w:rPr>
          <w:delText xml:space="preserve"> portal.</w:delText>
        </w:r>
      </w:del>
    </w:p>
    <w:bookmarkEnd w:id="24"/>
    <w:p w14:paraId="0FF92310" w14:textId="2A2C8D8A" w:rsidR="00EB06D4" w:rsidRDefault="00EB06D4" w:rsidP="00D55FAB">
      <w:pPr>
        <w:rPr>
          <w:szCs w:val="28"/>
        </w:rPr>
      </w:pPr>
    </w:p>
    <w:p w14:paraId="0E9C821B" w14:textId="6C8D365F" w:rsidR="00F0753A" w:rsidRPr="00F0753A" w:rsidRDefault="00387D54" w:rsidP="00F0753A">
      <w:pPr>
        <w:pStyle w:val="Heading1"/>
      </w:pPr>
      <w:bookmarkStart w:id="111" w:name="_Toc140482106"/>
      <w:r>
        <w:t xml:space="preserve">Chapter 1- </w:t>
      </w:r>
      <w:hyperlink r:id="rId35" w:history="1">
        <w:bookmarkStart w:id="112" w:name="_Toc115967102"/>
        <w:bookmarkStart w:id="113" w:name="_Toc130546490"/>
        <w:r w:rsidR="00F0753A" w:rsidRPr="001B480B">
          <w:t xml:space="preserve">QuickStart:  Install </w:t>
        </w:r>
        <w:r w:rsidR="00F0753A">
          <w:t>A10 – 3NIC</w:t>
        </w:r>
        <w:r w:rsidR="00053B39">
          <w:t>_</w:t>
        </w:r>
        <w:r w:rsidR="00F0753A">
          <w:t>3VM</w:t>
        </w:r>
        <w:r w:rsidR="00F0753A" w:rsidRPr="001B480B">
          <w:t xml:space="preserve"> - A</w:t>
        </w:r>
        <w:r w:rsidR="00053B39">
          <w:t>zure</w:t>
        </w:r>
        <w:r w:rsidR="00F0753A" w:rsidRPr="001B480B">
          <w:t xml:space="preserve"> portal</w:t>
        </w:r>
        <w:bookmarkEnd w:id="111"/>
        <w:bookmarkEnd w:id="112"/>
        <w:bookmarkEnd w:id="113"/>
        <w:r w:rsidR="00F0753A" w:rsidRPr="001B480B">
          <w:t xml:space="preserve"> </w:t>
        </w:r>
      </w:hyperlink>
    </w:p>
    <w:p w14:paraId="24E29100" w14:textId="1D63906A" w:rsidR="000E14D3" w:rsidRPr="001141B2" w:rsidDel="00665190" w:rsidRDefault="00D55FAB">
      <w:pPr>
        <w:pStyle w:val="Heading2"/>
        <w:rPr>
          <w:ins w:id="114" w:author="Pramod Ashok Nimbhore" w:date="2023-03-14T13:34:00Z"/>
          <w:del w:id="115" w:author="Vikas Gautam" w:date="2023-05-15T21:41:00Z"/>
          <w:sz w:val="28"/>
          <w:szCs w:val="28"/>
          <w:rPrChange w:id="116" w:author="Vikas Gautam" w:date="2023-05-15T21:42:00Z">
            <w:rPr>
              <w:ins w:id="117" w:author="Pramod Ashok Nimbhore" w:date="2023-03-14T13:34:00Z"/>
              <w:del w:id="118" w:author="Vikas Gautam" w:date="2023-05-15T21:41:00Z"/>
            </w:rPr>
          </w:rPrChange>
        </w:rPr>
      </w:pPr>
      <w:bookmarkStart w:id="119" w:name="_GSLB_Location1_Setup"/>
      <w:bookmarkEnd w:id="119"/>
      <w:del w:id="120" w:author="Vikas Gautam" w:date="2023-05-15T21:41:00Z">
        <w:r w:rsidRPr="001141B2" w:rsidDel="00665190">
          <w:rPr>
            <w:sz w:val="28"/>
            <w:szCs w:val="28"/>
            <w:rPrChange w:id="121" w:author="Vikas Gautam" w:date="2023-05-15T21:42:00Z">
              <w:rPr/>
            </w:rPrChange>
          </w:rPr>
          <w:delText>Azure Arm</w:delText>
        </w:r>
      </w:del>
      <w:ins w:id="122" w:author="Pramod Ashok Nimbhore" w:date="2023-03-14T13:34:00Z">
        <w:del w:id="123" w:author="Vikas Gautam" w:date="2023-05-15T21:41:00Z">
          <w:r w:rsidR="000E14D3" w:rsidRPr="001141B2" w:rsidDel="00665190">
            <w:rPr>
              <w:sz w:val="28"/>
              <w:szCs w:val="28"/>
              <w:rPrChange w:id="124" w:author="Vikas Gautam" w:date="2023-05-15T21:42:00Z">
                <w:rPr/>
              </w:rPrChange>
            </w:rPr>
            <w:delText xml:space="preserve"> 3NIC-3VM</w:delText>
          </w:r>
        </w:del>
      </w:ins>
    </w:p>
    <w:p w14:paraId="22E16666" w14:textId="77777777" w:rsidR="000E14D3" w:rsidRPr="001141B2" w:rsidRDefault="000E14D3">
      <w:pPr>
        <w:pStyle w:val="Heading2"/>
        <w:rPr>
          <w:ins w:id="125" w:author="Pramod Ashok Nimbhore" w:date="2023-03-14T13:34:00Z"/>
          <w:sz w:val="28"/>
          <w:szCs w:val="28"/>
          <w:rPrChange w:id="126" w:author="Vikas Gautam" w:date="2023-05-15T21:42:00Z">
            <w:rPr>
              <w:ins w:id="127" w:author="Pramod Ashok Nimbhore" w:date="2023-03-14T13:34:00Z"/>
            </w:rPr>
          </w:rPrChange>
        </w:rPr>
        <w:pPrChange w:id="128" w:author="Vikas Gautam" w:date="2023-05-15T21:42:00Z">
          <w:pPr>
            <w:pStyle w:val="Heading3"/>
          </w:pPr>
        </w:pPrChange>
      </w:pPr>
      <w:bookmarkStart w:id="129" w:name="_Toc140482107"/>
      <w:ins w:id="130" w:author="Pramod Ashok Nimbhore" w:date="2023-03-14T13:34:00Z">
        <w:r w:rsidRPr="001141B2">
          <w:rPr>
            <w:sz w:val="28"/>
            <w:szCs w:val="28"/>
            <w:rPrChange w:id="131" w:author="Vikas Gautam" w:date="2023-05-15T21:42:00Z">
              <w:rPr/>
            </w:rPrChange>
          </w:rPr>
          <w:t>Overview</w:t>
        </w:r>
        <w:bookmarkEnd w:id="129"/>
      </w:ins>
    </w:p>
    <w:p w14:paraId="60381B5C" w14:textId="7488212A" w:rsidR="001C30B7" w:rsidRDefault="00F73EFA" w:rsidP="00191722">
      <w:pPr>
        <w:rPr>
          <w:ins w:id="132" w:author="Vikas Gautam" w:date="2023-05-29T16:47:00Z"/>
        </w:rPr>
      </w:pPr>
      <w:ins w:id="133" w:author="Vikas Gautam" w:date="2023-05-15T23:00:00Z">
        <w:r>
          <w:rPr>
            <w:szCs w:val="28"/>
          </w:rPr>
          <w:t xml:space="preserve">This </w:t>
        </w:r>
      </w:ins>
      <w:r w:rsidR="00D55FAB">
        <w:rPr>
          <w:szCs w:val="28"/>
        </w:rPr>
        <w:t>ARM</w:t>
      </w:r>
      <w:ins w:id="134" w:author="Pramod Ashok Nimbhore" w:date="2023-03-14T13:34:00Z">
        <w:r w:rsidR="000E14D3" w:rsidRPr="001F46D8">
          <w:rPr>
            <w:szCs w:val="28"/>
          </w:rPr>
          <w:t xml:space="preserve"> template </w:t>
        </w:r>
      </w:ins>
      <w:r w:rsidR="00191722">
        <w:rPr>
          <w:szCs w:val="28"/>
        </w:rPr>
        <w:t xml:space="preserve">will </w:t>
      </w:r>
      <w:del w:id="135" w:author="Vikas Gautam" w:date="2023-05-29T16:55:00Z">
        <w:r w:rsidR="00191722" w:rsidDel="006326F3">
          <w:rPr>
            <w:szCs w:val="28"/>
          </w:rPr>
          <w:delText>create</w:delText>
        </w:r>
      </w:del>
      <w:ins w:id="136" w:author="Pramod Ashok Nimbhore" w:date="2023-03-14T13:34:00Z">
        <w:del w:id="137" w:author="Vikas Gautam" w:date="2023-05-29T16:55:00Z">
          <w:r w:rsidR="000E14D3" w:rsidRPr="00811723" w:rsidDel="006326F3">
            <w:rPr>
              <w:szCs w:val="28"/>
            </w:rPr>
            <w:delText xml:space="preserve"> </w:delText>
          </w:r>
        </w:del>
      </w:ins>
      <w:ins w:id="138" w:author="Vikas Gautam" w:date="2023-05-29T16:55:00Z">
        <w:r w:rsidR="006326F3">
          <w:rPr>
            <w:szCs w:val="28"/>
          </w:rPr>
          <w:t>deploy</w:t>
        </w:r>
        <w:r w:rsidR="006326F3" w:rsidRPr="00811723">
          <w:rPr>
            <w:szCs w:val="28"/>
          </w:rPr>
          <w:t xml:space="preserve"> </w:t>
        </w:r>
      </w:ins>
      <w:ins w:id="139" w:author="Vikas Gautam" w:date="2023-05-29T16:47:00Z">
        <w:r w:rsidR="001C30B7">
          <w:t>three</w:t>
        </w:r>
      </w:ins>
      <w:del w:id="140" w:author="Vikas Gautam" w:date="2023-05-29T16:47:00Z">
        <w:r w:rsidR="00191722" w:rsidDel="001C30B7">
          <w:delText>3</w:delText>
        </w:r>
      </w:del>
      <w:r w:rsidR="00191722">
        <w:t xml:space="preserve"> </w:t>
      </w:r>
      <w:commentRangeStart w:id="141"/>
      <w:r w:rsidR="00191722">
        <w:t>v</w:t>
      </w:r>
      <w:r w:rsidR="0078460D">
        <w:t>T</w:t>
      </w:r>
      <w:del w:id="142" w:author="Vikas Gautam" w:date="2023-05-29T16:47:00Z">
        <w:r w:rsidR="00191722" w:rsidDel="001C30B7">
          <w:delText>T</w:delText>
        </w:r>
      </w:del>
      <w:r w:rsidR="00191722">
        <w:t xml:space="preserve">hunder </w:t>
      </w:r>
      <w:commentRangeEnd w:id="141"/>
      <w:r w:rsidR="00CE01A9">
        <w:rPr>
          <w:rStyle w:val="CommentReference"/>
        </w:rPr>
        <w:commentReference w:id="141"/>
      </w:r>
      <w:r w:rsidR="00191722">
        <w:t>instances</w:t>
      </w:r>
      <w:ins w:id="143" w:author="Vikas Gautam" w:date="2023-05-15T22:59:00Z">
        <w:r w:rsidR="000679F3">
          <w:t>,</w:t>
        </w:r>
      </w:ins>
      <w:ins w:id="144" w:author="Vikas Gautam" w:date="2023-05-29T16:47:00Z">
        <w:r w:rsidR="001C30B7">
          <w:t xml:space="preserve"> </w:t>
        </w:r>
      </w:ins>
      <w:ins w:id="145" w:author="Vikas Gautam" w:date="2023-05-29T16:48:00Z">
        <w:r w:rsidR="00A918DE">
          <w:t xml:space="preserve">one </w:t>
        </w:r>
      </w:ins>
      <w:ins w:id="146" w:author="Vikas Gautam" w:date="2023-05-29T16:47:00Z">
        <w:r w:rsidR="001C30B7">
          <w:t xml:space="preserve">virtual network, </w:t>
        </w:r>
      </w:ins>
      <w:ins w:id="147" w:author="Vikas Gautam" w:date="2023-05-29T16:48:00Z">
        <w:r w:rsidR="00A918DE">
          <w:t xml:space="preserve">three </w:t>
        </w:r>
      </w:ins>
      <w:ins w:id="148" w:author="Vikas Gautam" w:date="2023-05-29T16:47:00Z">
        <w:r w:rsidR="00A918DE">
          <w:t>subn</w:t>
        </w:r>
      </w:ins>
      <w:ins w:id="149" w:author="Vikas Gautam" w:date="2023-05-29T16:48:00Z">
        <w:r w:rsidR="00A918DE">
          <w:t xml:space="preserve">ets, </w:t>
        </w:r>
      </w:ins>
      <w:r w:rsidR="007E02F3">
        <w:t>6</w:t>
      </w:r>
      <w:ins w:id="150" w:author="Vikas Gautam" w:date="2023-05-29T16:48:00Z">
        <w:r w:rsidR="00A918DE">
          <w:t xml:space="preserve"> public </w:t>
        </w:r>
      </w:ins>
      <w:r w:rsidR="0078460D">
        <w:t>IP</w:t>
      </w:r>
      <w:ins w:id="151" w:author="Vikas Gautam" w:date="2023-05-29T16:48:00Z">
        <w:r w:rsidR="00A918DE">
          <w:t>(s)</w:t>
        </w:r>
      </w:ins>
      <w:ins w:id="152" w:author="Vikas Gautam" w:date="2023-05-29T16:52:00Z">
        <w:r w:rsidR="00E10E69">
          <w:t xml:space="preserve">, </w:t>
        </w:r>
      </w:ins>
      <w:r w:rsidR="007E02F3">
        <w:t>12</w:t>
      </w:r>
      <w:ins w:id="153" w:author="Vikas Gautam" w:date="2023-05-29T16:52:00Z">
        <w:r w:rsidR="00345D7A">
          <w:t xml:space="preserve"> </w:t>
        </w:r>
        <w:r w:rsidR="00E10E69">
          <w:t xml:space="preserve">private </w:t>
        </w:r>
      </w:ins>
      <w:r w:rsidR="0078460D">
        <w:t>IP(</w:t>
      </w:r>
      <w:commentRangeStart w:id="154"/>
      <w:ins w:id="155" w:author="Vikas Gautam" w:date="2023-05-29T16:52:00Z">
        <w:r w:rsidR="00E10E69">
          <w:t>s</w:t>
        </w:r>
      </w:ins>
      <w:commentRangeEnd w:id="154"/>
      <w:r w:rsidR="00CE01A9">
        <w:rPr>
          <w:rStyle w:val="CommentReference"/>
        </w:rPr>
        <w:commentReference w:id="154"/>
      </w:r>
      <w:ins w:id="156" w:author="Vikas Gautam" w:date="2023-05-29T16:52:00Z">
        <w:r w:rsidR="00E10E69">
          <w:t>)</w:t>
        </w:r>
        <w:r w:rsidR="00345D7A">
          <w:t>.</w:t>
        </w:r>
      </w:ins>
    </w:p>
    <w:p w14:paraId="391A969B" w14:textId="7F871668" w:rsidR="00345D7A" w:rsidRDefault="001C30B7" w:rsidP="00191722">
      <w:pPr>
        <w:rPr>
          <w:ins w:id="157" w:author="Vikas Gautam" w:date="2023-05-29T16:53:00Z"/>
        </w:rPr>
      </w:pPr>
      <w:ins w:id="158" w:author="Vikas Gautam" w:date="2023-05-29T16:47:00Z">
        <w:r>
          <w:t>E</w:t>
        </w:r>
      </w:ins>
      <w:ins w:id="159" w:author="Vikas Gautam" w:date="2023-05-15T22:59:00Z">
        <w:r w:rsidR="000679F3">
          <w:t>ach v</w:t>
        </w:r>
      </w:ins>
      <w:r w:rsidR="0078460D">
        <w:t>T</w:t>
      </w:r>
      <w:ins w:id="160" w:author="Vikas Gautam" w:date="2023-05-15T22:59:00Z">
        <w:r w:rsidR="000679F3">
          <w:t xml:space="preserve">hunder will </w:t>
        </w:r>
      </w:ins>
      <w:ins w:id="161" w:author="Vikas Gautam" w:date="2023-05-29T16:54:00Z">
        <w:r w:rsidR="006326F3">
          <w:t xml:space="preserve">also </w:t>
        </w:r>
      </w:ins>
      <w:ins w:id="162" w:author="Vikas Gautam" w:date="2023-05-15T22:59:00Z">
        <w:r w:rsidR="000679F3">
          <w:t>have</w:t>
        </w:r>
      </w:ins>
      <w:del w:id="163" w:author="Vikas Gautam" w:date="2023-05-15T22:59:00Z">
        <w:r w:rsidR="00191722" w:rsidDel="000679F3">
          <w:delText xml:space="preserve"> with</w:delText>
        </w:r>
      </w:del>
      <w:r w:rsidR="00191722">
        <w:t xml:space="preserve"> </w:t>
      </w:r>
      <w:ins w:id="164" w:author="Vikas Gautam" w:date="2023-05-29T16:47:00Z">
        <w:r>
          <w:t>three</w:t>
        </w:r>
      </w:ins>
      <w:del w:id="165" w:author="Vikas Gautam" w:date="2023-05-29T16:47:00Z">
        <w:r w:rsidR="00191722" w:rsidDel="001C30B7">
          <w:delText>3</w:delText>
        </w:r>
      </w:del>
      <w:r w:rsidR="00191722">
        <w:t xml:space="preserve"> network interfaces</w:t>
      </w:r>
      <w:ins w:id="166" w:author="Vikas Gautam" w:date="2023-05-29T16:52:00Z">
        <w:r w:rsidR="00345D7A">
          <w:t xml:space="preserve"> </w:t>
        </w:r>
      </w:ins>
      <w:ins w:id="167" w:author="Vikas Gautam" w:date="2023-05-29T16:53:00Z">
        <w:r w:rsidR="00345D7A">
          <w:t xml:space="preserve">attached. </w:t>
        </w:r>
      </w:ins>
    </w:p>
    <w:p w14:paraId="522B427D" w14:textId="6D1CEEE7" w:rsidR="00345D7A" w:rsidRDefault="00345D7A">
      <w:pPr>
        <w:pStyle w:val="ListParagraph"/>
        <w:numPr>
          <w:ilvl w:val="0"/>
          <w:numId w:val="117"/>
        </w:numPr>
        <w:rPr>
          <w:ins w:id="168" w:author="Vikas Gautam" w:date="2023-05-29T16:54:00Z"/>
        </w:rPr>
        <w:pPrChange w:id="169" w:author="Vikas Gautam" w:date="2023-05-29T16:54:00Z">
          <w:pPr>
            <w:pStyle w:val="ListParagraph"/>
            <w:numPr>
              <w:ilvl w:val="3"/>
              <w:numId w:val="117"/>
            </w:numPr>
            <w:ind w:left="2880" w:hanging="360"/>
          </w:pPr>
        </w:pPrChange>
      </w:pPr>
      <w:ins w:id="170" w:author="Vikas Gautam" w:date="2023-05-29T16:53:00Z">
        <w:r>
          <w:lastRenderedPageBreak/>
          <w:t>Management Interface</w:t>
        </w:r>
      </w:ins>
      <w:ins w:id="171" w:author="Vikas Gautam" w:date="2023-05-29T16:55:00Z">
        <w:r w:rsidR="006326F3">
          <w:t>.</w:t>
        </w:r>
      </w:ins>
    </w:p>
    <w:p w14:paraId="52A43923" w14:textId="168D9F76" w:rsidR="00191722" w:rsidDel="00345D7A" w:rsidRDefault="00345D7A">
      <w:pPr>
        <w:pStyle w:val="ListParagraph"/>
        <w:numPr>
          <w:ilvl w:val="0"/>
          <w:numId w:val="117"/>
        </w:numPr>
        <w:rPr>
          <w:del w:id="172" w:author="Vikas Gautam" w:date="2023-05-29T16:53:00Z"/>
        </w:rPr>
        <w:pPrChange w:id="173" w:author="Vikas Gautam" w:date="2023-05-29T16:54:00Z">
          <w:pPr/>
        </w:pPrChange>
      </w:pPr>
      <w:ins w:id="174" w:author="Vikas Gautam" w:date="2023-05-29T16:53:00Z">
        <w:r>
          <w:t>Data Interface 1.</w:t>
        </w:r>
      </w:ins>
      <w:del w:id="175" w:author="Vikas Gautam" w:date="2023-05-29T16:47:00Z">
        <w:r w:rsidR="00191722" w:rsidDel="001C30B7">
          <w:delText xml:space="preserve"> </w:delText>
        </w:r>
      </w:del>
      <w:ins w:id="176" w:author="Pramod Ashok Nimbhore" w:date="2023-03-14T13:34:00Z">
        <w:del w:id="177" w:author="Vikas Gautam" w:date="2023-05-15T22:59:00Z">
          <w:r w:rsidR="00191722" w:rsidRPr="00345D7A" w:rsidDel="000679F3">
            <w:rPr>
              <w:szCs w:val="28"/>
            </w:rPr>
            <w:delText>in any A</w:delText>
          </w:r>
        </w:del>
      </w:ins>
      <w:del w:id="178" w:author="Vikas Gautam" w:date="2023-05-15T22:59:00Z">
        <w:r w:rsidR="00191722" w:rsidRPr="00345D7A" w:rsidDel="000679F3">
          <w:rPr>
            <w:szCs w:val="28"/>
          </w:rPr>
          <w:delText>zure</w:delText>
        </w:r>
      </w:del>
      <w:ins w:id="179" w:author="Pramod Ashok Nimbhore" w:date="2023-03-14T13:34:00Z">
        <w:del w:id="180" w:author="Vikas Gautam" w:date="2023-05-15T22:59:00Z">
          <w:r w:rsidR="00191722" w:rsidRPr="00345D7A" w:rsidDel="000679F3">
            <w:rPr>
              <w:szCs w:val="28"/>
            </w:rPr>
            <w:delText xml:space="preserve"> region</w:delText>
          </w:r>
        </w:del>
      </w:ins>
      <w:del w:id="181" w:author="Vikas Gautam" w:date="2023-05-15T22:59:00Z">
        <w:r w:rsidR="00191722" w:rsidRPr="00345D7A" w:rsidDel="000679F3">
          <w:rPr>
            <w:szCs w:val="28"/>
          </w:rPr>
          <w:delText xml:space="preserve"> </w:delText>
        </w:r>
      </w:del>
      <w:ins w:id="182" w:author="Pramod Ashok Nimbhore" w:date="2023-03-14T13:34:00Z">
        <w:del w:id="183" w:author="Vikas Gautam" w:date="2023-05-15T22:59:00Z">
          <w:r w:rsidR="00191722" w:rsidRPr="00345D7A" w:rsidDel="00F73EFA">
            <w:rPr>
              <w:szCs w:val="28"/>
            </w:rPr>
            <w:delText xml:space="preserve">on </w:delText>
          </w:r>
        </w:del>
      </w:ins>
      <w:del w:id="184" w:author="Vikas Gautam" w:date="2023-05-15T22:59:00Z">
        <w:r w:rsidR="00191722" w:rsidRPr="00345D7A" w:rsidDel="00F73EFA">
          <w:rPr>
            <w:szCs w:val="28"/>
          </w:rPr>
          <w:delText>Azure</w:delText>
        </w:r>
      </w:del>
      <w:ins w:id="185" w:author="Pramod Ashok Nimbhore" w:date="2023-03-14T13:34:00Z">
        <w:del w:id="186" w:author="Vikas Gautam" w:date="2023-05-15T22:59:00Z">
          <w:r w:rsidR="00191722" w:rsidRPr="00345D7A" w:rsidDel="00F73EFA">
            <w:rPr>
              <w:szCs w:val="28"/>
            </w:rPr>
            <w:delText xml:space="preserve"> portal</w:delText>
          </w:r>
        </w:del>
      </w:ins>
      <w:del w:id="187" w:author="Vikas Gautam" w:date="2023-05-15T23:00:00Z">
        <w:r w:rsidR="00191722" w:rsidRPr="00345D7A" w:rsidDel="006660D1">
          <w:rPr>
            <w:szCs w:val="28"/>
          </w:rPr>
          <w:delText>.</w:delText>
        </w:r>
      </w:del>
      <w:del w:id="188" w:author="Vikas Gautam" w:date="2023-05-29T16:53:00Z">
        <w:r w:rsidR="00191722" w:rsidRPr="00345D7A" w:rsidDel="00345D7A">
          <w:rPr>
            <w:rFonts w:cstheme="minorHAnsi"/>
            <w:szCs w:val="28"/>
          </w:rPr>
          <w:delText xml:space="preserve">Path: </w:delText>
        </w:r>
        <w:r w:rsidR="00191722" w:rsidRPr="00345D7A" w:rsidDel="00345D7A">
          <w:rPr>
            <w:rFonts w:cstheme="minorHAnsi"/>
            <w:color w:val="1F4E79" w:themeColor="accent5" w:themeShade="80"/>
            <w:szCs w:val="28"/>
          </w:rPr>
          <w:delText>Cloudformatio</w:delText>
        </w:r>
        <w:r w:rsidR="00191722" w:rsidRPr="00345D7A" w:rsidDel="00345D7A">
          <w:rPr>
            <w:rFonts w:eastAsiaTheme="minorHAnsi" w:cstheme="minorHAnsi"/>
            <w:i/>
            <w:iCs/>
            <w:color w:val="2F5496" w:themeColor="accent1" w:themeShade="BF"/>
            <w:szCs w:val="28"/>
            <w:lang w:val="en-IN" w:eastAsia="en-US"/>
            <w:rPrChange w:id="189" w:author="Vikas Gautam" w:date="2023-05-29T16:54:00Z">
              <w:rPr>
                <w:rFonts w:eastAsiaTheme="minorEastAsia"/>
                <w:lang w:val="en-US" w:eastAsia="zh-CN"/>
              </w:rPr>
            </w:rPrChange>
          </w:rPr>
          <w:delText>n&gt;&gt;</w:delText>
        </w:r>
        <w:r w:rsidR="00191722" w:rsidRPr="00345D7A" w:rsidDel="00345D7A">
          <w:rPr>
            <w:rFonts w:cstheme="minorHAnsi"/>
            <w:szCs w:val="28"/>
          </w:rPr>
          <w:delText xml:space="preserve"> </w:delText>
        </w:r>
        <w:r w:rsidR="00191722" w:rsidRPr="00345D7A" w:rsidDel="00345D7A">
          <w:rPr>
            <w:rFonts w:eastAsiaTheme="minorHAnsi" w:cstheme="minorHAnsi"/>
            <w:i/>
            <w:iCs/>
            <w:color w:val="2F5496" w:themeColor="accent1" w:themeShade="BF"/>
            <w:szCs w:val="28"/>
            <w:lang w:val="en-IN" w:eastAsia="en-US"/>
            <w:rPrChange w:id="190" w:author="Vikas Gautam" w:date="2023-05-29T16:54:00Z">
              <w:rPr>
                <w:rFonts w:eastAsiaTheme="minorEastAsia"/>
                <w:lang w:val="en-US" w:eastAsia="zh-CN"/>
              </w:rPr>
            </w:rPrChange>
          </w:rPr>
          <w:delText>Stacks&gt;&gt; Create stack</w:delText>
        </w:r>
        <w:r w:rsidR="00191722" w:rsidDel="00345D7A">
          <w:rPr>
            <w:noProof/>
          </w:rPr>
          <w:tab/>
        </w:r>
      </w:del>
    </w:p>
    <w:p w14:paraId="7DA606E9" w14:textId="77777777" w:rsidR="00345D7A" w:rsidRDefault="00345D7A">
      <w:pPr>
        <w:pStyle w:val="ListParagraph"/>
        <w:numPr>
          <w:ilvl w:val="0"/>
          <w:numId w:val="117"/>
        </w:numPr>
        <w:rPr>
          <w:ins w:id="191" w:author="Vikas Gautam" w:date="2023-05-29T16:54:00Z"/>
        </w:rPr>
        <w:pPrChange w:id="192" w:author="Vikas Gautam" w:date="2023-05-29T16:54:00Z">
          <w:pPr>
            <w:pStyle w:val="ListParagraph"/>
            <w:numPr>
              <w:ilvl w:val="3"/>
              <w:numId w:val="117"/>
            </w:numPr>
            <w:ind w:left="2880" w:hanging="360"/>
          </w:pPr>
        </w:pPrChange>
      </w:pPr>
    </w:p>
    <w:p w14:paraId="23834A61" w14:textId="02472012" w:rsidR="00345D7A" w:rsidRDefault="00345D7A">
      <w:pPr>
        <w:pStyle w:val="ListParagraph"/>
        <w:numPr>
          <w:ilvl w:val="0"/>
          <w:numId w:val="117"/>
        </w:numPr>
        <w:rPr>
          <w:ins w:id="193" w:author="Vikas Gautam" w:date="2023-05-29T16:53:00Z"/>
        </w:rPr>
        <w:pPrChange w:id="194" w:author="Vikas Gautam" w:date="2023-05-29T16:54:00Z">
          <w:pPr/>
        </w:pPrChange>
      </w:pPr>
      <w:ins w:id="195" w:author="Vikas Gautam" w:date="2023-05-29T16:53:00Z">
        <w:r>
          <w:t>Data Interface 2.</w:t>
        </w:r>
      </w:ins>
    </w:p>
    <w:p w14:paraId="63BB219E" w14:textId="77777777" w:rsidR="00345D7A" w:rsidRDefault="00345D7A">
      <w:pPr>
        <w:rPr>
          <w:ins w:id="196" w:author="Vikas Gautam" w:date="2023-05-29T16:53:00Z"/>
        </w:rPr>
      </w:pPr>
    </w:p>
    <w:p w14:paraId="4BC55B31" w14:textId="77777777" w:rsidR="00345D7A" w:rsidRDefault="00345D7A" w:rsidP="00191722">
      <w:pPr>
        <w:rPr>
          <w:ins w:id="197" w:author="Vikas Gautam" w:date="2023-05-29T16:53:00Z"/>
          <w:szCs w:val="28"/>
        </w:rPr>
      </w:pPr>
    </w:p>
    <w:p w14:paraId="6C2D9C5E" w14:textId="4ADCBC2A" w:rsidR="00191722" w:rsidRPr="006D4C12" w:rsidDel="00F73EFA" w:rsidRDefault="00191722" w:rsidP="00191722">
      <w:pPr>
        <w:rPr>
          <w:ins w:id="198" w:author="Pramod Ashok Nimbhore" w:date="2023-03-14T13:34:00Z"/>
          <w:del w:id="199" w:author="Vikas Gautam" w:date="2023-05-15T23:00:00Z"/>
        </w:rPr>
      </w:pPr>
    </w:p>
    <w:p w14:paraId="47BC6450" w14:textId="30ADE3A5" w:rsidR="00F0753A" w:rsidRDefault="00F0753A">
      <w:del w:id="200" w:author="Vikas Gautam" w:date="2023-05-15T23:00:00Z">
        <w:r w:rsidDel="00F73EFA">
          <w:delText xml:space="preserve">ARM template </w:delText>
        </w:r>
        <w:r w:rsidRPr="006D4C12" w:rsidDel="00F73EFA">
          <w:delText>simplifies provisioning and management on A</w:delText>
        </w:r>
        <w:r w:rsidDel="00F73EFA">
          <w:delText>zure</w:delText>
        </w:r>
        <w:r w:rsidRPr="006D4C12" w:rsidDel="00F73EFA">
          <w:delText xml:space="preserve">. You can create templates for the service or application architectures you want </w:delText>
        </w:r>
        <w:r w:rsidDel="00F73EFA">
          <w:delText xml:space="preserve">and </w:delText>
        </w:r>
        <w:r w:rsidRPr="006D4C12" w:rsidDel="00F73EFA">
          <w:delText>use those templates for quick and reliable provisioning of the services or applications.</w:delText>
        </w:r>
      </w:del>
      <w:r w:rsidRPr="006D4C12">
        <w:t xml:space="preserve"> </w:t>
      </w:r>
    </w:p>
    <w:p w14:paraId="0362C7D1" w14:textId="39EC672B" w:rsidR="00191722" w:rsidDel="004E393A" w:rsidRDefault="006326F3">
      <w:pPr>
        <w:rPr>
          <w:del w:id="201" w:author="Vikas Gautam" w:date="2023-05-15T21:41:00Z"/>
          <w:szCs w:val="28"/>
        </w:rPr>
      </w:pPr>
      <w:ins w:id="202" w:author="Vikas Gautam" w:date="2023-05-29T16:55:00Z">
        <w:r>
          <w:rPr>
            <w:szCs w:val="28"/>
          </w:rPr>
          <w:t>Thunder</w:t>
        </w:r>
      </w:ins>
      <w:ins w:id="203" w:author="Vikas Gautam" w:date="2023-05-15T23:02:00Z">
        <w:r w:rsidR="00E50767" w:rsidRPr="001137A0">
          <w:rPr>
            <w:szCs w:val="28"/>
            <w:rPrChange w:id="204" w:author="Vikas Gautam" w:date="2023-05-15T23:02:00Z">
              <w:rPr>
                <w:rFonts w:asciiTheme="majorHAnsi" w:eastAsiaTheme="majorEastAsia" w:hAnsiTheme="majorHAnsi" w:cstheme="majorBidi"/>
                <w:color w:val="2F5496" w:themeColor="accent1" w:themeShade="BF"/>
                <w:szCs w:val="28"/>
              </w:rPr>
            </w:rPrChange>
          </w:rPr>
          <w:t xml:space="preserve"> </w:t>
        </w:r>
      </w:ins>
      <w:ins w:id="205" w:author="Vikas Gautam" w:date="2023-05-15T23:03:00Z">
        <w:r w:rsidR="004B1AA6">
          <w:rPr>
            <w:szCs w:val="28"/>
          </w:rPr>
          <w:t xml:space="preserve">creation </w:t>
        </w:r>
      </w:ins>
      <w:ins w:id="206" w:author="Vikas Gautam" w:date="2023-05-15T23:02:00Z">
        <w:r w:rsidR="00E50767" w:rsidRPr="001137A0">
          <w:rPr>
            <w:szCs w:val="28"/>
            <w:rPrChange w:id="207" w:author="Vikas Gautam" w:date="2023-05-15T23:02:00Z">
              <w:rPr>
                <w:rFonts w:asciiTheme="majorHAnsi" w:eastAsiaTheme="majorEastAsia" w:hAnsiTheme="majorHAnsi" w:cstheme="majorBidi"/>
                <w:color w:val="2F5496" w:themeColor="accent1" w:themeShade="BF"/>
                <w:szCs w:val="28"/>
              </w:rPr>
            </w:rPrChange>
          </w:rPr>
          <w:t xml:space="preserve">using </w:t>
        </w:r>
        <w:r w:rsidR="001137A0">
          <w:rPr>
            <w:szCs w:val="28"/>
          </w:rPr>
          <w:t xml:space="preserve">this </w:t>
        </w:r>
        <w:r w:rsidR="00E50767" w:rsidRPr="001137A0">
          <w:rPr>
            <w:szCs w:val="28"/>
            <w:rPrChange w:id="208" w:author="Vikas Gautam" w:date="2023-05-15T23:02:00Z">
              <w:rPr>
                <w:rFonts w:asciiTheme="majorHAnsi" w:eastAsiaTheme="majorEastAsia" w:hAnsiTheme="majorHAnsi" w:cstheme="majorBidi"/>
                <w:color w:val="2F5496" w:themeColor="accent1" w:themeShade="BF"/>
                <w:szCs w:val="28"/>
              </w:rPr>
            </w:rPrChange>
          </w:rPr>
          <w:t>ARM template</w:t>
        </w:r>
      </w:ins>
      <w:ins w:id="209" w:author="Vikas Gautam" w:date="2023-05-15T23:03:00Z">
        <w:r w:rsidR="004B1AA6">
          <w:rPr>
            <w:szCs w:val="28"/>
          </w:rPr>
          <w:t xml:space="preserve"> will be done by using Custom Deployment service of A</w:t>
        </w:r>
      </w:ins>
      <w:ins w:id="210" w:author="Vikas Gautam" w:date="2023-05-15T23:04:00Z">
        <w:r w:rsidR="004B1AA6">
          <w:rPr>
            <w:szCs w:val="28"/>
          </w:rPr>
          <w:t>zure Portal</w:t>
        </w:r>
      </w:ins>
      <w:ins w:id="211" w:author="Vikas Gautam" w:date="2023-05-15T23:02:00Z">
        <w:r w:rsidR="001137A0">
          <w:rPr>
            <w:szCs w:val="28"/>
          </w:rPr>
          <w:t>.</w:t>
        </w:r>
      </w:ins>
      <w:ins w:id="212" w:author="Vikas Gautam" w:date="2023-05-29T16:55:00Z">
        <w:r w:rsidR="00B31406">
          <w:rPr>
            <w:szCs w:val="28"/>
          </w:rPr>
          <w:t xml:space="preserve"> </w:t>
        </w:r>
      </w:ins>
      <w:ins w:id="213" w:author="Vikas Gautam" w:date="2023-05-29T16:56:00Z">
        <w:r w:rsidR="001F4236">
          <w:rPr>
            <w:szCs w:val="28"/>
          </w:rPr>
          <w:t xml:space="preserve">Default </w:t>
        </w:r>
      </w:ins>
      <w:ins w:id="214" w:author="Vikas Gautam" w:date="2023-05-29T16:57:00Z">
        <w:r w:rsidR="001F4236">
          <w:rPr>
            <w:szCs w:val="28"/>
          </w:rPr>
          <w:t xml:space="preserve">thunder installation and </w:t>
        </w:r>
      </w:ins>
      <w:ins w:id="215" w:author="Vikas Gautam" w:date="2023-05-29T16:56:00Z">
        <w:r w:rsidR="001F4236">
          <w:rPr>
            <w:szCs w:val="28"/>
          </w:rPr>
          <w:t>setting</w:t>
        </w:r>
      </w:ins>
      <w:ins w:id="216" w:author="Vikas Gautam" w:date="2023-05-29T16:57:00Z">
        <w:r w:rsidR="004E393A">
          <w:rPr>
            <w:szCs w:val="28"/>
          </w:rPr>
          <w:t xml:space="preserve"> will be applied. </w:t>
        </w:r>
      </w:ins>
      <w:ins w:id="217" w:author="Vikas Gautam" w:date="2023-05-29T16:56:00Z">
        <w:r w:rsidR="001F4236">
          <w:rPr>
            <w:szCs w:val="28"/>
          </w:rPr>
          <w:t xml:space="preserve"> </w:t>
        </w:r>
      </w:ins>
      <w:ins w:id="218" w:author="Vikas Gautam" w:date="2023-05-29T16:55:00Z">
        <w:r w:rsidR="00B31406">
          <w:rPr>
            <w:szCs w:val="28"/>
          </w:rPr>
          <w:t>N</w:t>
        </w:r>
      </w:ins>
      <w:ins w:id="219" w:author="Vikas Gautam" w:date="2023-05-29T16:56:00Z">
        <w:r w:rsidR="00B31406">
          <w:rPr>
            <w:szCs w:val="28"/>
          </w:rPr>
          <w:t>o SLB configuration will be done</w:t>
        </w:r>
      </w:ins>
      <w:ins w:id="220" w:author="Vikas Gautam" w:date="2023-05-29T16:57:00Z">
        <w:r w:rsidR="004E393A">
          <w:rPr>
            <w:szCs w:val="28"/>
          </w:rPr>
          <w:t>.</w:t>
        </w:r>
      </w:ins>
    </w:p>
    <w:p w14:paraId="14C0E2B4" w14:textId="77777777" w:rsidR="004E393A" w:rsidRDefault="004E393A">
      <w:pPr>
        <w:rPr>
          <w:ins w:id="221" w:author="Vikas Gautam" w:date="2023-05-29T16:57:00Z"/>
          <w:szCs w:val="28"/>
        </w:rPr>
      </w:pPr>
    </w:p>
    <w:p w14:paraId="1179558B" w14:textId="77777777" w:rsidR="00450FCE" w:rsidRPr="00DF29CA" w:rsidRDefault="00450FCE">
      <w:pPr>
        <w:pPrChange w:id="222" w:author="Pramod Ashok Nimbhore" w:date="2023-03-14T13:34:00Z">
          <w:pPr>
            <w:pStyle w:val="ListParagraph"/>
            <w:jc w:val="both"/>
          </w:pPr>
        </w:pPrChange>
      </w:pPr>
    </w:p>
    <w:p w14:paraId="464C907F" w14:textId="7EE4A120" w:rsidR="001B03AF" w:rsidDel="00725A02" w:rsidRDefault="00A74623" w:rsidP="001B03AF">
      <w:pPr>
        <w:pStyle w:val="Heading1"/>
        <w:rPr>
          <w:ins w:id="223" w:author="Shubra Singh" w:date="2022-12-21T17:48:00Z"/>
          <w:del w:id="224" w:author="Pramod Ashok Nimbhore" w:date="2023-03-14T13:42:00Z"/>
        </w:rPr>
      </w:pPr>
      <w:del w:id="225" w:author="Pramod Ashok Nimbhore" w:date="2023-03-14T13:42:00Z">
        <w:r w:rsidRPr="00A74623" w:rsidDel="00725A02">
          <w:rPr>
            <w:noProof/>
          </w:rPr>
          <w:drawing>
            <wp:inline distT="0" distB="0" distL="0" distR="0" wp14:anchorId="268E1D34" wp14:editId="6488EDF2">
              <wp:extent cx="5731510" cy="248666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486660"/>
                      </a:xfrm>
                      <a:prstGeom prst="rect">
                        <a:avLst/>
                      </a:prstGeom>
                    </pic:spPr>
                  </pic:pic>
                </a:graphicData>
              </a:graphic>
            </wp:inline>
          </w:drawing>
        </w:r>
      </w:del>
      <w:bookmarkStart w:id="226" w:name="_Toc121685652"/>
      <w:ins w:id="227" w:author="Shubra Singh" w:date="2022-12-21T17:48:00Z">
        <w:del w:id="228" w:author="Pramod Ashok Nimbhore" w:date="2023-03-14T13:42:00Z">
          <w:r w:rsidR="001B03AF" w:rsidRPr="001B03AF" w:rsidDel="00725A02">
            <w:delText xml:space="preserve"> </w:delText>
          </w:r>
          <w:r w:rsidR="001B03AF" w:rsidDel="00725A02">
            <w:delText>Chapter 1 – Install vADC</w:delText>
          </w:r>
          <w:bookmarkEnd w:id="226"/>
        </w:del>
      </w:ins>
    </w:p>
    <w:p w14:paraId="02503008" w14:textId="1F83C602" w:rsidR="001B03AF" w:rsidRPr="00024E0F" w:rsidDel="00725A02" w:rsidRDefault="001B03AF" w:rsidP="001B03AF">
      <w:pPr>
        <w:rPr>
          <w:ins w:id="229" w:author="Shubra Singh" w:date="2022-12-21T17:48:00Z"/>
          <w:del w:id="230" w:author="Pramod Ashok Nimbhore" w:date="2023-03-14T13:42:00Z"/>
        </w:rPr>
      </w:pPr>
      <w:ins w:id="231" w:author="Shubra Singh" w:date="2022-12-21T17:48:00Z">
        <w:del w:id="232" w:author="Pramod Ashok Nimbhore" w:date="2023-03-14T13:42:00Z">
          <w:r w:rsidDel="00725A02">
            <w:delText xml:space="preserve">All resources will get created in AWS. </w:delText>
          </w:r>
        </w:del>
      </w:ins>
    </w:p>
    <w:p w14:paraId="594F58DA" w14:textId="5AFC352F" w:rsidR="001B03AF" w:rsidRDefault="001B03AF" w:rsidP="001B03AF">
      <w:pPr>
        <w:pStyle w:val="Heading2"/>
        <w:rPr>
          <w:ins w:id="233" w:author="Vikas Gautam" w:date="2023-05-12T13:45:00Z"/>
          <w:sz w:val="28"/>
          <w:szCs w:val="28"/>
        </w:rPr>
      </w:pPr>
      <w:bookmarkStart w:id="234" w:name="_Toc121685653"/>
      <w:bookmarkStart w:id="235" w:name="_Toc140482108"/>
      <w:ins w:id="236" w:author="Shubra Singh" w:date="2022-12-21T17:48:00Z">
        <w:r w:rsidRPr="00314DF9">
          <w:rPr>
            <w:sz w:val="28"/>
            <w:szCs w:val="28"/>
          </w:rPr>
          <w:t>Install</w:t>
        </w:r>
      </w:ins>
      <w:bookmarkEnd w:id="234"/>
      <w:bookmarkEnd w:id="235"/>
    </w:p>
    <w:p w14:paraId="309DB313" w14:textId="61F69D51" w:rsidR="00AF4583" w:rsidRDefault="008B4187" w:rsidP="00AF4583">
      <w:pPr>
        <w:pStyle w:val="ListParagraph"/>
        <w:numPr>
          <w:ilvl w:val="0"/>
          <w:numId w:val="103"/>
        </w:numPr>
        <w:rPr>
          <w:ins w:id="237" w:author="Vikas Gautam" w:date="2023-05-29T17:00:00Z"/>
        </w:rPr>
      </w:pPr>
      <w:ins w:id="238" w:author="Vikas Gautam" w:date="2023-05-29T16:58:00Z">
        <w:r>
          <w:t xml:space="preserve">Click install button displayed on </w:t>
        </w:r>
        <w:proofErr w:type="spellStart"/>
        <w:r>
          <w:t>github</w:t>
        </w:r>
        <w:proofErr w:type="spellEnd"/>
        <w:r>
          <w:t xml:space="preserve"> or download </w:t>
        </w:r>
        <w:r w:rsidR="00AF4583">
          <w:t xml:space="preserve">templates from </w:t>
        </w:r>
      </w:ins>
      <w:moveToRangeStart w:id="239" w:author="Vikas Gautam" w:date="2023-05-12T13:45:00Z" w:name="move134791525"/>
      <w:moveTo w:id="240" w:author="Vikas Gautam" w:date="2023-05-12T13:45:00Z">
        <w:del w:id="241" w:author="Vikas Gautam" w:date="2023-05-12T13:48:00Z">
          <w:r w:rsidR="00147450" w:rsidRPr="003B06FB" w:rsidDel="004C53FD">
            <w:rPr>
              <w:szCs w:val="28"/>
            </w:rPr>
            <w:delText>Install- using Launch stack</w:delText>
          </w:r>
        </w:del>
      </w:moveTo>
      <w:ins w:id="242" w:author="Vikas Gautam" w:date="2023-05-29T16:59:00Z">
        <w:r w:rsidR="00AF4583">
          <w:fldChar w:fldCharType="begin"/>
        </w:r>
        <w:r w:rsidR="00AF4583">
          <w:instrText>HYPERLINK "https://gitlab.a10networks.com/ax/a10-azure-arm-templates-internal/-/tree/feature/1.2.0_ip_forwarding/ARM-TEMPLATES/A10-vThunder_ADC-3NIC-3VM-2RG-GSLB"</w:instrText>
        </w:r>
        <w:r w:rsidR="00AF4583">
          <w:fldChar w:fldCharType="separate"/>
        </w:r>
        <w:r w:rsidR="00AF4583">
          <w:rPr>
            <w:rStyle w:val="Hyperlink"/>
          </w:rPr>
          <w:t>ARM</w:t>
        </w:r>
        <w:r w:rsidR="00AF4583" w:rsidRPr="00725A02">
          <w:rPr>
            <w:rStyle w:val="Hyperlink"/>
          </w:rPr>
          <w:t xml:space="preserve"> 1.2.0</w:t>
        </w:r>
        <w:r w:rsidR="00AF4583">
          <w:fldChar w:fldCharType="end"/>
        </w:r>
        <w:r w:rsidR="00AF4583">
          <w:t>.</w:t>
        </w:r>
      </w:ins>
    </w:p>
    <w:p w14:paraId="02252B0A" w14:textId="44037616" w:rsidR="00FE32E2" w:rsidRDefault="00FE32E2">
      <w:pPr>
        <w:ind w:left="720"/>
        <w:rPr>
          <w:ins w:id="243" w:author="Vikas Gautam" w:date="2023-05-29T16:59:00Z"/>
        </w:rPr>
        <w:pPrChange w:id="244" w:author="Vikas Gautam" w:date="2023-05-29T17:00:00Z">
          <w:pPr>
            <w:pStyle w:val="ListParagraph"/>
            <w:numPr>
              <w:numId w:val="103"/>
            </w:numPr>
            <w:ind w:hanging="360"/>
          </w:pPr>
        </w:pPrChange>
      </w:pPr>
      <w:ins w:id="245" w:author="Vikas Gautam" w:date="2023-05-29T17:00:00Z">
        <w:r w:rsidRPr="00FE32E2">
          <w:rPr>
            <w:noProof/>
          </w:rPr>
          <w:drawing>
            <wp:inline distT="0" distB="0" distL="0" distR="0" wp14:anchorId="53D61151" wp14:editId="33CF9103">
              <wp:extent cx="5731510" cy="102997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029970"/>
                      </a:xfrm>
                      <a:prstGeom prst="rect">
                        <a:avLst/>
                      </a:prstGeom>
                    </pic:spPr>
                  </pic:pic>
                </a:graphicData>
              </a:graphic>
            </wp:inline>
          </w:drawing>
        </w:r>
      </w:ins>
    </w:p>
    <w:p w14:paraId="19DB85DB" w14:textId="3B22B501" w:rsidR="00147450" w:rsidRDefault="00D00FFC">
      <w:pPr>
        <w:pStyle w:val="ListParagraph"/>
        <w:numPr>
          <w:ilvl w:val="0"/>
          <w:numId w:val="103"/>
        </w:numPr>
        <w:rPr>
          <w:ins w:id="246" w:author="Vikas Gautam" w:date="2023-05-29T17:01:00Z"/>
        </w:rPr>
      </w:pPr>
      <w:ins w:id="247" w:author="Vikas Gautam" w:date="2023-05-29T16:59:00Z">
        <w:r>
          <w:t>Login into Azure Portal.</w:t>
        </w:r>
      </w:ins>
    </w:p>
    <w:p w14:paraId="73C72C88" w14:textId="3105E4BE" w:rsidR="00FD5E11" w:rsidRDefault="00FD5E11">
      <w:pPr>
        <w:pStyle w:val="ListParagraph"/>
        <w:numPr>
          <w:ilvl w:val="0"/>
          <w:numId w:val="103"/>
        </w:numPr>
        <w:rPr>
          <w:ins w:id="248" w:author="Vikas Gautam" w:date="2023-05-15T21:36:00Z"/>
        </w:rPr>
        <w:pPrChange w:id="249" w:author="Vikas Gautam" w:date="2023-05-15T21:36:00Z">
          <w:pPr/>
        </w:pPrChange>
      </w:pPr>
      <w:ins w:id="250" w:author="Vikas Gautam" w:date="2023-05-29T17:01:00Z">
        <w:r>
          <w:t>Select Deploy a custom template.</w:t>
        </w:r>
      </w:ins>
    </w:p>
    <w:p w14:paraId="06ADD53B" w14:textId="4CF9D80F" w:rsidR="00120095" w:rsidRPr="00B40962" w:rsidDel="002E6B7D" w:rsidRDefault="00120095" w:rsidP="000C339F">
      <w:pPr>
        <w:rPr>
          <w:del w:id="251" w:author="Vikas Gautam" w:date="2023-05-29T17:02:00Z"/>
          <w:moveTo w:id="252" w:author="Vikas Gautam" w:date="2023-05-12T13:45:00Z"/>
          <w:rFonts w:cstheme="minorHAnsi"/>
          <w:szCs w:val="28"/>
        </w:rPr>
      </w:pPr>
      <w:ins w:id="253" w:author="Vikas Gautam" w:date="2023-05-15T21:36:00Z">
        <w:r w:rsidRPr="00D55FAB">
          <w:rPr>
            <w:noProof/>
            <w:szCs w:val="28"/>
          </w:rPr>
          <w:drawing>
            <wp:inline distT="0" distB="0" distL="0" distR="0" wp14:anchorId="27E2A2D3" wp14:editId="4787E265">
              <wp:extent cx="5731510" cy="25806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580640"/>
                      </a:xfrm>
                      <a:prstGeom prst="rect">
                        <a:avLst/>
                      </a:prstGeom>
                    </pic:spPr>
                  </pic:pic>
                </a:graphicData>
              </a:graphic>
            </wp:inline>
          </w:drawing>
        </w:r>
      </w:ins>
    </w:p>
    <w:p w14:paraId="15AAE120" w14:textId="77777777" w:rsidR="00147450" w:rsidDel="002E6B7D" w:rsidRDefault="00147450" w:rsidP="00147450">
      <w:pPr>
        <w:pStyle w:val="ListParagraph"/>
        <w:rPr>
          <w:del w:id="254" w:author="Vikas Gautam" w:date="2023-05-29T17:02:00Z"/>
          <w:moveTo w:id="255" w:author="Vikas Gautam" w:date="2023-05-12T13:45:00Z"/>
        </w:rPr>
      </w:pPr>
    </w:p>
    <w:p w14:paraId="578B55CD" w14:textId="1D42E00C" w:rsidR="00147450" w:rsidDel="000C339F" w:rsidRDefault="00147450">
      <w:pPr>
        <w:rPr>
          <w:del w:id="256" w:author="Vikas Gautam" w:date="2023-05-12T13:49:00Z"/>
          <w:moveTo w:id="257" w:author="Vikas Gautam" w:date="2023-05-12T13:45:00Z"/>
        </w:rPr>
        <w:pPrChange w:id="258" w:author="Vikas Gautam" w:date="2023-05-29T17:02:00Z">
          <w:pPr>
            <w:pStyle w:val="ListParagraph"/>
            <w:numPr>
              <w:numId w:val="95"/>
            </w:numPr>
            <w:ind w:hanging="360"/>
          </w:pPr>
        </w:pPrChange>
      </w:pPr>
      <w:moveTo w:id="259" w:author="Vikas Gautam" w:date="2023-05-12T13:45:00Z">
        <w:del w:id="260" w:author="Vikas Gautam" w:date="2023-05-12T13:49:00Z">
          <w:r w:rsidDel="000C339F">
            <w:delText xml:space="preserve">Go to Azure </w:delText>
          </w:r>
          <w:r w:rsidRPr="002E6B7D" w:rsidDel="000C339F">
            <w:fldChar w:fldCharType="begin"/>
          </w:r>
          <w:r w:rsidDel="000C339F">
            <w:delInstrText xml:space="preserve"> HYPERLINK "https://gitlab.a10networks.com/ax/a10-azure-arm-templates-internal/-/blob/feature/1.2.0_ip_forwarding/ARM-TEMPLATES/A10-vThunder_ADC-HYBRID-CLOUD-GSLB/readme.md" </w:delInstrText>
          </w:r>
        </w:del>
      </w:moveTo>
      <w:ins w:id="261" w:author="Vikas Gautam" w:date="2023-05-12T13:45:00Z">
        <w:del w:id="262" w:author="Vikas Gautam" w:date="2023-05-12T13:49:00Z"/>
      </w:ins>
      <w:moveTo w:id="263" w:author="Vikas Gautam" w:date="2023-05-12T13:45:00Z">
        <w:del w:id="264" w:author="Vikas Gautam" w:date="2023-05-12T13:49:00Z">
          <w:r w:rsidRPr="002E6B7D" w:rsidDel="000C339F">
            <w:fldChar w:fldCharType="separate"/>
          </w:r>
          <w:r w:rsidRPr="00B84993" w:rsidDel="000C339F">
            <w:rPr>
              <w:rStyle w:val="Hyperlink"/>
            </w:rPr>
            <w:delText>ARM_1.2.0</w:delText>
          </w:r>
          <w:r w:rsidRPr="002E6B7D" w:rsidDel="000C339F">
            <w:rPr>
              <w:rStyle w:val="Hyperlink"/>
              <w:rFonts w:eastAsiaTheme="minorEastAsia"/>
              <w:lang w:val="en-US" w:eastAsia="zh-CN"/>
              <w:rPrChange w:id="265" w:author="Vikas Gautam" w:date="2023-05-29T17:02:00Z">
                <w:rPr>
                  <w:rStyle w:val="Hyperlink"/>
                </w:rPr>
              </w:rPrChange>
            </w:rPr>
            <w:fldChar w:fldCharType="end"/>
          </w:r>
          <w:r w:rsidDel="000C339F">
            <w:delText xml:space="preserve"> ARM 1.2.0 and click on launch stack button</w:delText>
          </w:r>
        </w:del>
      </w:moveTo>
    </w:p>
    <w:p w14:paraId="176776C3" w14:textId="55351077" w:rsidR="00147450" w:rsidRPr="00725A02" w:rsidDel="00942CEC" w:rsidRDefault="00147450">
      <w:pPr>
        <w:rPr>
          <w:del w:id="266" w:author="Vikas Gautam" w:date="2023-05-15T21:38:00Z"/>
          <w:moveTo w:id="267" w:author="Vikas Gautam" w:date="2023-05-12T13:45:00Z"/>
        </w:rPr>
        <w:pPrChange w:id="268" w:author="Vikas Gautam" w:date="2023-05-29T17:02:00Z">
          <w:pPr>
            <w:pStyle w:val="ListParagraph"/>
          </w:pPr>
        </w:pPrChange>
      </w:pPr>
      <w:moveTo w:id="269" w:author="Vikas Gautam" w:date="2023-05-12T13:45:00Z">
        <w:del w:id="270" w:author="Vikas Gautam" w:date="2023-05-29T17:02:00Z">
          <w:r w:rsidRPr="0046204B" w:rsidDel="002E6B7D">
            <w:rPr>
              <w:rFonts w:eastAsiaTheme="minorEastAsia"/>
              <w:noProof/>
              <w:lang w:val="en-US" w:eastAsia="zh-CN"/>
            </w:rPr>
            <w:drawing>
              <wp:inline distT="0" distB="0" distL="0" distR="0" wp14:anchorId="7FEF6590" wp14:editId="6FC57DF0">
                <wp:extent cx="5731510" cy="1372870"/>
                <wp:effectExtent l="0" t="0" r="254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pic:cNvPicPr/>
                      </pic:nvPicPr>
                      <pic:blipFill>
                        <a:blip r:embed="rId43"/>
                        <a:stretch>
                          <a:fillRect/>
                        </a:stretch>
                      </pic:blipFill>
                      <pic:spPr>
                        <a:xfrm>
                          <a:off x="0" y="0"/>
                          <a:ext cx="5731510" cy="1372870"/>
                        </a:xfrm>
                        <a:prstGeom prst="rect">
                          <a:avLst/>
                        </a:prstGeom>
                      </pic:spPr>
                    </pic:pic>
                  </a:graphicData>
                </a:graphic>
              </wp:inline>
            </w:drawing>
          </w:r>
        </w:del>
      </w:moveTo>
    </w:p>
    <w:p w14:paraId="7743CFC8" w14:textId="49A8D92C" w:rsidR="00147450" w:rsidDel="005C0080" w:rsidRDefault="00147450">
      <w:pPr>
        <w:rPr>
          <w:del w:id="271" w:author="Vikas Gautam" w:date="2023-05-12T13:52:00Z"/>
          <w:moveTo w:id="272" w:author="Vikas Gautam" w:date="2023-05-12T13:45:00Z"/>
          <w:rFonts w:cstheme="minorHAnsi"/>
          <w:szCs w:val="28"/>
        </w:rPr>
        <w:pPrChange w:id="273" w:author="Vikas Gautam" w:date="2023-05-29T17:02:00Z">
          <w:pPr>
            <w:pStyle w:val="ListParagraph"/>
            <w:numPr>
              <w:numId w:val="95"/>
            </w:numPr>
            <w:ind w:hanging="360"/>
          </w:pPr>
        </w:pPrChange>
      </w:pPr>
      <w:moveTo w:id="274" w:author="Vikas Gautam" w:date="2023-05-12T13:45:00Z">
        <w:del w:id="275" w:author="Vikas Gautam" w:date="2023-05-12T13:50:00Z">
          <w:r w:rsidDel="006678B8">
            <w:rPr>
              <w:rFonts w:cstheme="minorHAnsi"/>
              <w:szCs w:val="28"/>
            </w:rPr>
            <w:delText xml:space="preserve">This will redirect to the azure portal, then </w:delText>
          </w:r>
        </w:del>
        <w:del w:id="276" w:author="Vikas Gautam" w:date="2023-05-15T21:03:00Z">
          <w:r w:rsidDel="00EE4A8C">
            <w:rPr>
              <w:rFonts w:cstheme="minorHAnsi"/>
              <w:szCs w:val="28"/>
            </w:rPr>
            <w:delText>c</w:delText>
          </w:r>
        </w:del>
        <w:del w:id="277" w:author="Vikas Gautam" w:date="2023-05-15T21:38:00Z">
          <w:r w:rsidDel="00942CEC">
            <w:rPr>
              <w:rFonts w:cstheme="minorHAnsi"/>
              <w:szCs w:val="28"/>
            </w:rPr>
            <w:delText>lick on hyperlink “build your own template in the editor”</w:delText>
          </w:r>
        </w:del>
        <w:del w:id="278" w:author="Vikas Gautam" w:date="2023-05-12T13:52:00Z">
          <w:r w:rsidDel="005C0080">
            <w:rPr>
              <w:rFonts w:cstheme="minorHAnsi"/>
              <w:szCs w:val="28"/>
            </w:rPr>
            <w:delText>.</w:delText>
          </w:r>
        </w:del>
      </w:moveTo>
    </w:p>
    <w:p w14:paraId="7F872DA7" w14:textId="6DA03DE8" w:rsidR="00147450" w:rsidDel="005D6D6E" w:rsidRDefault="00147450">
      <w:pPr>
        <w:rPr>
          <w:del w:id="279" w:author="Vikas Gautam" w:date="2023-05-15T23:04:00Z"/>
          <w:moveTo w:id="280" w:author="Vikas Gautam" w:date="2023-05-12T13:45:00Z"/>
          <w:rFonts w:cstheme="minorHAnsi"/>
          <w:szCs w:val="28"/>
        </w:rPr>
        <w:pPrChange w:id="281" w:author="Vikas Gautam" w:date="2023-05-29T17:02:00Z">
          <w:pPr>
            <w:pStyle w:val="ListParagraph"/>
          </w:pPr>
        </w:pPrChange>
      </w:pPr>
      <w:moveTo w:id="282" w:author="Vikas Gautam" w:date="2023-05-12T13:45:00Z">
        <w:del w:id="283" w:author="Vikas Gautam" w:date="2023-05-15T21:38:00Z">
          <w:r w:rsidRPr="0046204B" w:rsidDel="00942CEC">
            <w:rPr>
              <w:rFonts w:eastAsiaTheme="minorEastAsia" w:cstheme="minorHAnsi"/>
              <w:noProof/>
              <w:szCs w:val="28"/>
              <w:lang w:val="en-US" w:eastAsia="zh-CN"/>
            </w:rPr>
            <w:drawing>
              <wp:inline distT="0" distB="0" distL="0" distR="0" wp14:anchorId="21D9C59A" wp14:editId="3A7E6C21">
                <wp:extent cx="5731510" cy="1899920"/>
                <wp:effectExtent l="0" t="0" r="2540" b="508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email&#10;&#10;Description automatically generated"/>
                        <pic:cNvPicPr/>
                      </pic:nvPicPr>
                      <pic:blipFill>
                        <a:blip r:embed="rId44"/>
                        <a:stretch>
                          <a:fillRect/>
                        </a:stretch>
                      </pic:blipFill>
                      <pic:spPr>
                        <a:xfrm>
                          <a:off x="0" y="0"/>
                          <a:ext cx="5731510" cy="1899920"/>
                        </a:xfrm>
                        <a:prstGeom prst="rect">
                          <a:avLst/>
                        </a:prstGeom>
                      </pic:spPr>
                    </pic:pic>
                  </a:graphicData>
                </a:graphic>
              </wp:inline>
            </w:drawing>
          </w:r>
        </w:del>
      </w:moveTo>
    </w:p>
    <w:moveToRangeEnd w:id="239"/>
    <w:p w14:paraId="4FA2DFD5" w14:textId="77777777" w:rsidR="00147450" w:rsidRPr="00147450" w:rsidDel="005D6D6E" w:rsidRDefault="00147450">
      <w:pPr>
        <w:rPr>
          <w:ins w:id="284" w:author="Pramod Ashok Nimbhore" w:date="2023-03-14T13:43:00Z"/>
          <w:del w:id="285" w:author="Vikas Gautam" w:date="2023-05-15T23:04:00Z"/>
        </w:rPr>
        <w:pPrChange w:id="286" w:author="Vikas Gautam" w:date="2023-05-29T17:02:00Z">
          <w:pPr>
            <w:pStyle w:val="Heading2"/>
          </w:pPr>
        </w:pPrChange>
      </w:pPr>
    </w:p>
    <w:p w14:paraId="18913461" w14:textId="2DC49CCF" w:rsidR="00725A02" w:rsidRPr="00725A02" w:rsidDel="0034797D" w:rsidRDefault="00725A02">
      <w:pPr>
        <w:rPr>
          <w:ins w:id="287" w:author="Shubra Singh" w:date="2022-12-21T17:48:00Z"/>
          <w:del w:id="288" w:author="Vikas Gautam" w:date="2023-05-12T13:45:00Z"/>
        </w:rPr>
        <w:pPrChange w:id="289" w:author="Vikas Gautam" w:date="2023-05-29T17:02:00Z">
          <w:pPr>
            <w:pStyle w:val="Heading2"/>
          </w:pPr>
        </w:pPrChange>
      </w:pPr>
      <w:ins w:id="290" w:author="Pramod Ashok Nimbhore" w:date="2023-03-14T13:43:00Z">
        <w:del w:id="291" w:author="Vikas Gautam" w:date="2023-05-12T13:45:00Z">
          <w:r w:rsidDel="0034797D">
            <w:delText>Go to A</w:delText>
          </w:r>
        </w:del>
      </w:ins>
      <w:del w:id="292" w:author="Vikas Gautam" w:date="2023-05-12T13:45:00Z">
        <w:r w:rsidR="00A17F8B" w:rsidDel="0034797D">
          <w:delText>zure</w:delText>
        </w:r>
      </w:del>
      <w:ins w:id="293" w:author="Pramod Ashok Nimbhore" w:date="2023-03-14T13:43:00Z">
        <w:del w:id="294" w:author="Vikas Gautam" w:date="2023-05-12T13:45:00Z">
          <w:r w:rsidDel="0034797D">
            <w:delText xml:space="preserve"> </w:delText>
          </w:r>
        </w:del>
      </w:ins>
      <w:ins w:id="295" w:author="Pramod Ashok Nimbhore" w:date="2023-03-14T13:44:00Z">
        <w:del w:id="296" w:author="Vikas Gautam" w:date="2023-05-12T13:45:00Z">
          <w:r w:rsidDel="0034797D">
            <w:fldChar w:fldCharType="begin"/>
          </w:r>
        </w:del>
      </w:ins>
      <w:del w:id="297" w:author="Vikas Gautam" w:date="2023-05-12T13:45:00Z">
        <w:r w:rsidR="0003314C" w:rsidDel="0034797D">
          <w:delInstrText>HYPERLINK "https://gitlab.a10networks.com/ax/a10-azure-arm-templates-internal/-/tree/feature/1.2.0_ip_forwarding/ARM-TEMPLATES/A10-vThunder_ADC-3NIC-3VM-2RG-GSLB"</w:delInstrText>
        </w:r>
      </w:del>
      <w:ins w:id="298" w:author="Pramod Ashok Nimbhore" w:date="2023-03-14T13:44:00Z">
        <w:del w:id="299" w:author="Vikas Gautam" w:date="2023-05-12T13:45:00Z">
          <w:r w:rsidDel="0034797D">
            <w:fldChar w:fldCharType="separate"/>
          </w:r>
        </w:del>
      </w:ins>
      <w:del w:id="300" w:author="Vikas Gautam" w:date="2023-05-12T13:45:00Z">
        <w:r w:rsidR="00941ACC" w:rsidDel="0034797D">
          <w:rPr>
            <w:rStyle w:val="Hyperlink"/>
          </w:rPr>
          <w:delText>ARM</w:delText>
        </w:r>
      </w:del>
      <w:ins w:id="301" w:author="Pramod Ashok Nimbhore" w:date="2023-03-14T13:44:00Z">
        <w:del w:id="302" w:author="Vikas Gautam" w:date="2023-05-12T13:45:00Z">
          <w:r w:rsidRPr="00725A02" w:rsidDel="0034797D">
            <w:rPr>
              <w:rStyle w:val="Hyperlink"/>
            </w:rPr>
            <w:delText xml:space="preserve"> 1.2.0</w:delText>
          </w:r>
          <w:r w:rsidDel="0034797D">
            <w:fldChar w:fldCharType="end"/>
          </w:r>
          <w:r w:rsidDel="0034797D">
            <w:delText xml:space="preserve"> and download </w:delText>
          </w:r>
        </w:del>
      </w:ins>
      <w:ins w:id="303" w:author="Pramod Ashok Nimbhore" w:date="2023-03-14T13:46:00Z">
        <w:del w:id="304" w:author="Vikas Gautam" w:date="2023-05-12T13:45:00Z">
          <w:r w:rsidRPr="005D6D6E" w:rsidDel="0034797D">
            <w:rPr>
              <w:b/>
              <w:bCs/>
              <w:rPrChange w:id="305" w:author="Vikas Gautam" w:date="2023-05-15T23:04:00Z">
                <w:rPr/>
              </w:rPrChange>
            </w:rPr>
            <w:delText>A10-</w:delText>
          </w:r>
        </w:del>
      </w:ins>
      <w:del w:id="306" w:author="Vikas Gautam" w:date="2023-05-12T13:45:00Z">
        <w:r w:rsidR="0011651A" w:rsidRPr="005D6D6E" w:rsidDel="0034797D">
          <w:rPr>
            <w:b/>
            <w:bCs/>
          </w:rPr>
          <w:delText>vThunder</w:delText>
        </w:r>
      </w:del>
      <w:ins w:id="307" w:author="Pramod Ashok Nimbhore" w:date="2023-03-14T13:46:00Z">
        <w:del w:id="308" w:author="Vikas Gautam" w:date="2023-05-12T13:45:00Z">
          <w:r w:rsidRPr="005D6D6E" w:rsidDel="0034797D">
            <w:rPr>
              <w:b/>
              <w:bCs/>
              <w:rPrChange w:id="309" w:author="Vikas Gautam" w:date="2023-05-15T23:04:00Z">
                <w:rPr/>
              </w:rPrChange>
            </w:rPr>
            <w:delText>-3NIC-3VM</w:delText>
          </w:r>
          <w:r w:rsidDel="0034797D">
            <w:delText xml:space="preserve"> </w:delText>
          </w:r>
        </w:del>
      </w:ins>
      <w:ins w:id="310" w:author="Pramod Ashok Nimbhore" w:date="2023-03-14T13:44:00Z">
        <w:del w:id="311" w:author="Vikas Gautam" w:date="2023-05-12T13:45:00Z">
          <w:r w:rsidDel="0034797D">
            <w:delText>template on local s</w:delText>
          </w:r>
        </w:del>
      </w:ins>
      <w:ins w:id="312" w:author="Pramod Ashok Nimbhore" w:date="2023-03-14T13:45:00Z">
        <w:del w:id="313" w:author="Vikas Gautam" w:date="2023-05-12T13:45:00Z">
          <w:r w:rsidDel="0034797D">
            <w:delText xml:space="preserve">ystem </w:delText>
          </w:r>
        </w:del>
      </w:ins>
      <w:ins w:id="314" w:author="Pramod Ashok Nimbhore" w:date="2023-03-14T13:46:00Z">
        <w:del w:id="315" w:author="Vikas Gautam" w:date="2023-05-12T13:45:00Z">
          <w:r w:rsidDel="0034797D">
            <w:delText>, extract the fil</w:delText>
          </w:r>
        </w:del>
      </w:ins>
      <w:ins w:id="316" w:author="Pramod Ashok Nimbhore" w:date="2023-03-14T13:47:00Z">
        <w:del w:id="317" w:author="Vikas Gautam" w:date="2023-05-12T13:45:00Z">
          <w:r w:rsidDel="0034797D">
            <w:delText xml:space="preserve">es </w:delText>
          </w:r>
        </w:del>
      </w:ins>
      <w:ins w:id="318" w:author="Pramod Ashok Nimbhore" w:date="2023-03-14T13:44:00Z">
        <w:del w:id="319" w:author="Vikas Gautam" w:date="2023-05-12T13:45:00Z">
          <w:r w:rsidDel="0034797D">
            <w:delText xml:space="preserve">and follow below steps. </w:delText>
          </w:r>
        </w:del>
      </w:ins>
    </w:p>
    <w:p w14:paraId="54109B02" w14:textId="3BD0170C" w:rsidR="001B03AF" w:rsidDel="006430C3" w:rsidRDefault="001B03AF">
      <w:pPr>
        <w:rPr>
          <w:del w:id="320" w:author="Vikas Gautam" w:date="2023-05-12T13:51:00Z"/>
          <w:szCs w:val="28"/>
        </w:rPr>
        <w:pPrChange w:id="321" w:author="Vikas Gautam" w:date="2023-05-29T17:02:00Z">
          <w:pPr>
            <w:pStyle w:val="ListParagraph"/>
            <w:numPr>
              <w:numId w:val="23"/>
            </w:numPr>
            <w:ind w:hanging="360"/>
            <w:jc w:val="both"/>
          </w:pPr>
        </w:pPrChange>
      </w:pPr>
      <w:ins w:id="322" w:author="Shubra Singh" w:date="2022-12-21T17:48:00Z">
        <w:del w:id="323" w:author="Vikas Gautam" w:date="2023-05-12T13:51:00Z">
          <w:r w:rsidDel="006430C3">
            <w:rPr>
              <w:szCs w:val="28"/>
            </w:rPr>
            <w:delText xml:space="preserve">Navigate to </w:delText>
          </w:r>
        </w:del>
      </w:ins>
      <w:del w:id="324" w:author="Vikas Gautam" w:date="2023-05-12T13:51:00Z">
        <w:r w:rsidR="00D55FAB" w:rsidDel="006430C3">
          <w:rPr>
            <w:szCs w:val="28"/>
          </w:rPr>
          <w:delText>Azure</w:delText>
        </w:r>
      </w:del>
      <w:ins w:id="325" w:author="Shubra Singh" w:date="2022-12-21T17:48:00Z">
        <w:del w:id="326" w:author="Vikas Gautam" w:date="2023-05-12T13:51:00Z">
          <w:r w:rsidDel="006430C3">
            <w:rPr>
              <w:szCs w:val="28"/>
            </w:rPr>
            <w:delText xml:space="preserve"> </w:delText>
          </w:r>
        </w:del>
      </w:ins>
      <w:del w:id="327" w:author="Vikas Gautam" w:date="2023-05-12T13:51:00Z">
        <w:r w:rsidR="00D55FAB" w:rsidDel="006430C3">
          <w:rPr>
            <w:szCs w:val="28"/>
          </w:rPr>
          <w:delText>homepage</w:delText>
        </w:r>
      </w:del>
      <w:ins w:id="328" w:author="Shubra Singh" w:date="2022-12-21T17:48:00Z">
        <w:del w:id="329" w:author="Vikas Gautam" w:date="2023-05-12T13:51:00Z">
          <w:r w:rsidDel="006430C3">
            <w:rPr>
              <w:szCs w:val="28"/>
            </w:rPr>
            <w:delText xml:space="preserve"> -&gt; </w:delText>
          </w:r>
        </w:del>
      </w:ins>
      <w:del w:id="330" w:author="Vikas Gautam" w:date="2023-05-12T13:51:00Z">
        <w:r w:rsidR="00D55FAB" w:rsidDel="006430C3">
          <w:rPr>
            <w:szCs w:val="28"/>
          </w:rPr>
          <w:delText>search Deploy a custom template</w:delText>
        </w:r>
      </w:del>
      <w:ins w:id="331" w:author="Shubra Singh" w:date="2022-12-21T17:48:00Z">
        <w:del w:id="332" w:author="Vikas Gautam" w:date="2023-05-12T13:51:00Z">
          <w:r w:rsidDel="006430C3">
            <w:rPr>
              <w:szCs w:val="28"/>
            </w:rPr>
            <w:delText xml:space="preserve"> </w:delText>
          </w:r>
        </w:del>
      </w:ins>
    </w:p>
    <w:p w14:paraId="42B40A28" w14:textId="05F5C373" w:rsidR="00D55FAB" w:rsidRDefault="00D55FAB">
      <w:pPr>
        <w:rPr>
          <w:ins w:id="333" w:author="Shubra Singh" w:date="2022-12-21T17:49:00Z"/>
        </w:rPr>
        <w:pPrChange w:id="334" w:author="Vikas Gautam" w:date="2023-05-29T17:02:00Z">
          <w:pPr>
            <w:pStyle w:val="ListParagraph"/>
            <w:jc w:val="both"/>
          </w:pPr>
        </w:pPrChange>
      </w:pPr>
      <w:del w:id="335" w:author="Vikas Gautam" w:date="2023-05-15T21:36:00Z">
        <w:r w:rsidRPr="00D55FAB" w:rsidDel="00120095">
          <w:rPr>
            <w:noProof/>
          </w:rPr>
          <w:drawing>
            <wp:inline distT="0" distB="0" distL="0" distR="0" wp14:anchorId="3AE4356B" wp14:editId="4057B64B">
              <wp:extent cx="5731510" cy="258064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580640"/>
                      </a:xfrm>
                      <a:prstGeom prst="rect">
                        <a:avLst/>
                      </a:prstGeom>
                    </pic:spPr>
                  </pic:pic>
                </a:graphicData>
              </a:graphic>
            </wp:inline>
          </w:drawing>
        </w:r>
      </w:del>
    </w:p>
    <w:p w14:paraId="13352D70" w14:textId="074D82A3" w:rsidR="001B03AF" w:rsidRDefault="00BD24E7">
      <w:pPr>
        <w:pStyle w:val="ListParagraph"/>
        <w:numPr>
          <w:ilvl w:val="0"/>
          <w:numId w:val="103"/>
        </w:numPr>
        <w:pPrChange w:id="336" w:author="Vikas Gautam" w:date="2023-05-15T21:37:00Z">
          <w:pPr>
            <w:pStyle w:val="ListParagraph"/>
            <w:numPr>
              <w:numId w:val="23"/>
            </w:numPr>
            <w:ind w:hanging="360"/>
          </w:pPr>
        </w:pPrChange>
      </w:pPr>
      <w:r>
        <w:lastRenderedPageBreak/>
        <w:t xml:space="preserve">Click on “build your own template in the editor”, then user can upload file </w:t>
      </w:r>
      <w:ins w:id="337" w:author="Vikas Gautam" w:date="2023-05-15T21:38:00Z">
        <w:r w:rsidR="00E77C75" w:rsidRPr="00D638EC">
          <w:rPr>
            <w:i/>
            <w:iCs/>
            <w:rPrChange w:id="338" w:author="Vikas Gautam" w:date="2023-05-15T21:39:00Z">
              <w:rPr/>
            </w:rPrChange>
          </w:rPr>
          <w:t>A10-vThunder_</w:t>
        </w:r>
      </w:ins>
      <w:ins w:id="339" w:author="Vikas Gautam" w:date="2023-05-15T21:39:00Z">
        <w:r w:rsidR="00E77C75" w:rsidRPr="00D638EC">
          <w:rPr>
            <w:i/>
            <w:iCs/>
            <w:rPrChange w:id="340" w:author="Vikas Gautam" w:date="2023-05-15T21:39:00Z">
              <w:rPr/>
            </w:rPrChange>
          </w:rPr>
          <w:t>ADC-3NIC-3VM</w:t>
        </w:r>
      </w:ins>
      <w:ins w:id="341" w:author="Vikas Gautam" w:date="2023-05-15T21:38:00Z">
        <w:r w:rsidR="00CC50F4" w:rsidRPr="00D638EC">
          <w:rPr>
            <w:i/>
            <w:iCs/>
            <w:rPrChange w:id="342" w:author="Vikas Gautam" w:date="2023-05-15T21:39:00Z">
              <w:rPr/>
            </w:rPrChange>
          </w:rPr>
          <w:t>.json</w:t>
        </w:r>
        <w:r w:rsidR="00CC50F4">
          <w:t xml:space="preserve"> </w:t>
        </w:r>
      </w:ins>
      <w:r>
        <w:t xml:space="preserve">from local system or paste the content of the file </w:t>
      </w:r>
      <w:ins w:id="343" w:author="Vikas Gautam" w:date="2023-05-15T21:39:00Z">
        <w:r w:rsidR="00D638EC" w:rsidRPr="00694906">
          <w:rPr>
            <w:i/>
            <w:iCs/>
          </w:rPr>
          <w:t>A10-vThunder_ADC-3NIC-3VM.json</w:t>
        </w:r>
        <w:r w:rsidR="00D638EC">
          <w:t xml:space="preserve"> </w:t>
        </w:r>
      </w:ins>
      <w:r>
        <w:t>in the editor.</w:t>
      </w:r>
    </w:p>
    <w:p w14:paraId="3B9F0AE9" w14:textId="6AC14ED6" w:rsidR="00BD24E7" w:rsidRPr="00EB26E3" w:rsidRDefault="0016181A" w:rsidP="00BD24E7">
      <w:pPr>
        <w:pStyle w:val="ListParagraph"/>
        <w:rPr>
          <w:ins w:id="344" w:author="Shubra Singh" w:date="2022-12-21T17:49:00Z"/>
        </w:rPr>
      </w:pPr>
      <w:r w:rsidRPr="0016181A">
        <w:rPr>
          <w:noProof/>
        </w:rPr>
        <w:drawing>
          <wp:inline distT="0" distB="0" distL="0" distR="0" wp14:anchorId="14FA5285" wp14:editId="0733A132">
            <wp:extent cx="5073650" cy="2555875"/>
            <wp:effectExtent l="0" t="0" r="0" b="0"/>
            <wp:docPr id="184795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57863" name=""/>
                    <pic:cNvPicPr/>
                  </pic:nvPicPr>
                  <pic:blipFill>
                    <a:blip r:embed="rId45"/>
                    <a:stretch>
                      <a:fillRect/>
                    </a:stretch>
                  </pic:blipFill>
                  <pic:spPr>
                    <a:xfrm>
                      <a:off x="0" y="0"/>
                      <a:ext cx="5073650" cy="2555875"/>
                    </a:xfrm>
                    <a:prstGeom prst="rect">
                      <a:avLst/>
                    </a:prstGeom>
                  </pic:spPr>
                </pic:pic>
              </a:graphicData>
            </a:graphic>
          </wp:inline>
        </w:drawing>
      </w:r>
    </w:p>
    <w:p w14:paraId="45B3A56F" w14:textId="77777777" w:rsidR="001B03AF" w:rsidRDefault="001B03AF">
      <w:pPr>
        <w:pStyle w:val="ListParagraph"/>
        <w:jc w:val="both"/>
        <w:rPr>
          <w:ins w:id="345" w:author="Shubra Singh" w:date="2022-12-21T17:48:00Z"/>
          <w:szCs w:val="28"/>
        </w:rPr>
        <w:pPrChange w:id="346" w:author="Shubra Singh" w:date="2022-12-21T17:49:00Z">
          <w:pPr>
            <w:pStyle w:val="ListParagraph"/>
            <w:numPr>
              <w:numId w:val="23"/>
            </w:numPr>
            <w:ind w:hanging="360"/>
            <w:jc w:val="both"/>
          </w:pPr>
        </w:pPrChange>
      </w:pPr>
    </w:p>
    <w:p w14:paraId="6DF5DC64" w14:textId="77777777" w:rsidR="00281B1C" w:rsidRDefault="00BD24E7" w:rsidP="003B06FB">
      <w:pPr>
        <w:pStyle w:val="ListParagraph"/>
        <w:numPr>
          <w:ilvl w:val="0"/>
          <w:numId w:val="103"/>
        </w:numPr>
        <w:jc w:val="both"/>
        <w:rPr>
          <w:ins w:id="347" w:author="Vikas Gautam" w:date="2023-05-15T21:43:00Z"/>
          <w:szCs w:val="28"/>
        </w:rPr>
      </w:pPr>
      <w:r>
        <w:rPr>
          <w:szCs w:val="28"/>
        </w:rPr>
        <w:t xml:space="preserve">Click on </w:t>
      </w:r>
      <w:r w:rsidRPr="00BF3F4E">
        <w:rPr>
          <w:i/>
          <w:iCs/>
          <w:szCs w:val="28"/>
          <w:rPrChange w:id="348" w:author="Vikas Gautam" w:date="2023-05-15T21:40:00Z">
            <w:rPr>
              <w:szCs w:val="28"/>
            </w:rPr>
          </w:rPrChange>
        </w:rPr>
        <w:t>save</w:t>
      </w:r>
      <w:r>
        <w:rPr>
          <w:szCs w:val="28"/>
        </w:rPr>
        <w:t xml:space="preserve"> button</w:t>
      </w:r>
      <w:ins w:id="349" w:author="Vikas Gautam" w:date="2023-05-15T21:43:00Z">
        <w:r w:rsidR="005D0F19">
          <w:rPr>
            <w:szCs w:val="28"/>
          </w:rPr>
          <w:t>.</w:t>
        </w:r>
      </w:ins>
      <w:del w:id="350" w:author="Vikas Gautam" w:date="2023-05-15T21:43:00Z">
        <w:r w:rsidDel="005D0F19">
          <w:rPr>
            <w:szCs w:val="28"/>
          </w:rPr>
          <w:delText>,</w:delText>
        </w:r>
      </w:del>
      <w:r>
        <w:rPr>
          <w:szCs w:val="28"/>
        </w:rPr>
        <w:t xml:space="preserve"> </w:t>
      </w:r>
    </w:p>
    <w:p w14:paraId="3E1A124A" w14:textId="093C739B" w:rsidR="00646DF5" w:rsidRPr="00F37E9B" w:rsidRDefault="00BD24E7" w:rsidP="00646DF5">
      <w:pPr>
        <w:pStyle w:val="ListParagraph"/>
        <w:numPr>
          <w:ilvl w:val="0"/>
          <w:numId w:val="103"/>
        </w:numPr>
        <w:jc w:val="both"/>
      </w:pPr>
      <w:del w:id="351" w:author="Vikas Gautam" w:date="2023-05-15T21:43:00Z">
        <w:r w:rsidDel="005D0F19">
          <w:rPr>
            <w:szCs w:val="28"/>
          </w:rPr>
          <w:delText xml:space="preserve">after saving user will have to </w:delText>
        </w:r>
      </w:del>
      <w:ins w:id="352" w:author="Vikas Gautam" w:date="2023-05-15T21:43:00Z">
        <w:r w:rsidR="005D0F19">
          <w:rPr>
            <w:szCs w:val="28"/>
          </w:rPr>
          <w:t>F</w:t>
        </w:r>
      </w:ins>
      <w:del w:id="353" w:author="Vikas Gautam" w:date="2023-05-15T21:43:00Z">
        <w:r w:rsidDel="005D0F19">
          <w:rPr>
            <w:szCs w:val="28"/>
          </w:rPr>
          <w:delText>f</w:delText>
        </w:r>
      </w:del>
      <w:r>
        <w:rPr>
          <w:szCs w:val="28"/>
        </w:rPr>
        <w:t xml:space="preserve">ill the </w:t>
      </w:r>
      <w:ins w:id="354" w:author="Vikas Gautam" w:date="2023-05-15T21:43:00Z">
        <w:r w:rsidR="00D9500E">
          <w:rPr>
            <w:szCs w:val="28"/>
          </w:rPr>
          <w:t xml:space="preserve">empty </w:t>
        </w:r>
      </w:ins>
      <w:r>
        <w:rPr>
          <w:szCs w:val="28"/>
        </w:rPr>
        <w:t xml:space="preserve">parameters </w:t>
      </w:r>
      <w:ins w:id="355" w:author="Vikas Gautam" w:date="2023-05-15T21:44:00Z">
        <w:r w:rsidR="00D9500E">
          <w:rPr>
            <w:szCs w:val="28"/>
          </w:rPr>
          <w:t xml:space="preserve">in the </w:t>
        </w:r>
      </w:ins>
      <w:r>
        <w:rPr>
          <w:szCs w:val="28"/>
        </w:rPr>
        <w:t>form</w:t>
      </w:r>
      <w:ins w:id="356" w:author="Vikas Gautam" w:date="2023-05-15T21:44:00Z">
        <w:r w:rsidR="00D9500E">
          <w:rPr>
            <w:szCs w:val="28"/>
          </w:rPr>
          <w:t>, update default value</w:t>
        </w:r>
        <w:r w:rsidR="00177163">
          <w:rPr>
            <w:szCs w:val="28"/>
          </w:rPr>
          <w:t>s if required or keep them as it is.</w:t>
        </w:r>
      </w:ins>
    </w:p>
    <w:p w14:paraId="51D07CDF" w14:textId="511C69F8" w:rsidR="00F37E9B" w:rsidDel="00832733" w:rsidRDefault="00F37E9B" w:rsidP="00646DF5">
      <w:pPr>
        <w:pStyle w:val="ListParagraph"/>
        <w:numPr>
          <w:ilvl w:val="0"/>
          <w:numId w:val="103"/>
        </w:numPr>
        <w:jc w:val="both"/>
      </w:pPr>
      <w:r>
        <w:rPr>
          <w:szCs w:val="28"/>
        </w:rPr>
        <w:t xml:space="preserve">For parameter values refer </w:t>
      </w:r>
      <w:hyperlink w:anchor="_Annexure_1-_Parameters" w:history="1">
        <w:r w:rsidRPr="00F37E9B">
          <w:rPr>
            <w:rStyle w:val="Hyperlink"/>
            <w:szCs w:val="28"/>
          </w:rPr>
          <w:t>Annexure 1</w:t>
        </w:r>
      </w:hyperlink>
    </w:p>
    <w:p w14:paraId="0151E6F7" w14:textId="47C07A21" w:rsidR="0003314C" w:rsidRPr="00832733" w:rsidRDefault="0003314C">
      <w:pPr>
        <w:pStyle w:val="ListParagraph"/>
        <w:jc w:val="both"/>
        <w:rPr>
          <w:szCs w:val="28"/>
        </w:rPr>
        <w:pPrChange w:id="357" w:author="Vikas Gautam" w:date="2023-05-15T21:45:00Z">
          <w:pPr>
            <w:pStyle w:val="ListParagraph"/>
            <w:numPr>
              <w:numId w:val="23"/>
            </w:numPr>
            <w:ind w:hanging="360"/>
            <w:jc w:val="both"/>
          </w:pPr>
        </w:pPrChange>
      </w:pPr>
      <w:ins w:id="358" w:author="Pramod Ashok Nimbhore" w:date="2023-03-14T14:11:00Z">
        <w:del w:id="359" w:author="Vikas Gautam" w:date="2023-05-15T21:45:00Z">
          <w:r w:rsidDel="00832733">
            <w:tab/>
          </w:r>
        </w:del>
      </w:ins>
    </w:p>
    <w:p w14:paraId="12FB65B0" w14:textId="5B93A819" w:rsidR="00BD24E7" w:rsidRDefault="00BD24E7" w:rsidP="00BD24E7">
      <w:pPr>
        <w:pStyle w:val="ListParagraph"/>
        <w:jc w:val="both"/>
        <w:rPr>
          <w:szCs w:val="28"/>
        </w:rPr>
      </w:pPr>
    </w:p>
    <w:p w14:paraId="30691413" w14:textId="4AA4B41A" w:rsidR="00BD24E7" w:rsidRDefault="00BD24E7" w:rsidP="00BD24E7">
      <w:pPr>
        <w:pStyle w:val="ListParagraph"/>
        <w:jc w:val="both"/>
        <w:rPr>
          <w:szCs w:val="28"/>
        </w:rPr>
      </w:pPr>
    </w:p>
    <w:p w14:paraId="0400E78E" w14:textId="70AE691C" w:rsidR="002672BA" w:rsidRDefault="00BC7676" w:rsidP="002672BA">
      <w:pPr>
        <w:pStyle w:val="ListParagraph"/>
        <w:jc w:val="both"/>
        <w:rPr>
          <w:szCs w:val="28"/>
        </w:rPr>
      </w:pPr>
      <w:del w:id="360" w:author="Vikas Gautam" w:date="2023-05-29T21:23:00Z">
        <w:r w:rsidRPr="00BC7676" w:rsidDel="00A75F1B">
          <w:rPr>
            <w:noProof/>
            <w:szCs w:val="28"/>
          </w:rPr>
          <w:lastRenderedPageBreak/>
          <w:drawing>
            <wp:inline distT="0" distB="0" distL="0" distR="0" wp14:anchorId="62FD819D" wp14:editId="54F97ED6">
              <wp:extent cx="4159464" cy="5245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59464" cy="5245370"/>
                      </a:xfrm>
                      <a:prstGeom prst="rect">
                        <a:avLst/>
                      </a:prstGeom>
                    </pic:spPr>
                  </pic:pic>
                </a:graphicData>
              </a:graphic>
            </wp:inline>
          </w:drawing>
        </w:r>
      </w:del>
      <w:ins w:id="361" w:author="Vikas Gautam" w:date="2023-05-29T21:23:00Z">
        <w:r w:rsidR="00A75F1B" w:rsidRPr="00A75F1B">
          <w:rPr>
            <w:noProof/>
          </w:rPr>
          <w:t xml:space="preserve"> </w:t>
        </w:r>
      </w:ins>
      <w:r w:rsidR="008B7D58" w:rsidRPr="008B7D58">
        <w:rPr>
          <w:noProof/>
        </w:rPr>
        <w:drawing>
          <wp:inline distT="0" distB="0" distL="0" distR="0" wp14:anchorId="6E034204" wp14:editId="0E08948F">
            <wp:extent cx="3626036" cy="5112013"/>
            <wp:effectExtent l="0" t="0" r="0" b="0"/>
            <wp:docPr id="1152943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43762" name=""/>
                    <pic:cNvPicPr/>
                  </pic:nvPicPr>
                  <pic:blipFill>
                    <a:blip r:embed="rId47"/>
                    <a:stretch>
                      <a:fillRect/>
                    </a:stretch>
                  </pic:blipFill>
                  <pic:spPr>
                    <a:xfrm>
                      <a:off x="0" y="0"/>
                      <a:ext cx="3626036" cy="5112013"/>
                    </a:xfrm>
                    <a:prstGeom prst="rect">
                      <a:avLst/>
                    </a:prstGeom>
                  </pic:spPr>
                </pic:pic>
              </a:graphicData>
            </a:graphic>
          </wp:inline>
        </w:drawing>
      </w:r>
      <w:ins w:id="362" w:author="Vikas Gautam" w:date="2023-05-29T21:21:00Z">
        <w:r w:rsidR="0070736E">
          <w:rPr>
            <w:szCs w:val="28"/>
          </w:rPr>
          <w:softHyphen/>
        </w:r>
        <w:r w:rsidR="0070736E">
          <w:rPr>
            <w:szCs w:val="28"/>
          </w:rPr>
          <w:softHyphen/>
        </w:r>
      </w:ins>
    </w:p>
    <w:p w14:paraId="19BC398B" w14:textId="790228D3" w:rsidR="00BC7676" w:rsidRDefault="00BC7676">
      <w:pPr>
        <w:pStyle w:val="TableParagraph"/>
        <w:pPrChange w:id="363" w:author="Vikas Gautam" w:date="2023-05-15T23:40:00Z">
          <w:pPr>
            <w:pStyle w:val="ListParagraph"/>
            <w:jc w:val="both"/>
          </w:pPr>
        </w:pPrChange>
      </w:pPr>
      <w:del w:id="364" w:author="Vikas Gautam" w:date="2023-05-29T21:23:00Z">
        <w:r w:rsidRPr="00BC7676" w:rsidDel="008C46B7">
          <w:rPr>
            <w:noProof/>
          </w:rPr>
          <w:drawing>
            <wp:inline distT="0" distB="0" distL="0" distR="0" wp14:anchorId="37843B75" wp14:editId="434C42D2">
              <wp:extent cx="3568883" cy="4838949"/>
              <wp:effectExtent l="0" t="0" r="0" b="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48"/>
                      <a:stretch>
                        <a:fillRect/>
                      </a:stretch>
                    </pic:blipFill>
                    <pic:spPr>
                      <a:xfrm>
                        <a:off x="0" y="0"/>
                        <a:ext cx="3568883" cy="4838949"/>
                      </a:xfrm>
                      <a:prstGeom prst="rect">
                        <a:avLst/>
                      </a:prstGeom>
                    </pic:spPr>
                  </pic:pic>
                </a:graphicData>
              </a:graphic>
            </wp:inline>
          </w:drawing>
        </w:r>
      </w:del>
      <w:ins w:id="365" w:author="Vikas Gautam" w:date="2023-05-29T21:23:00Z">
        <w:r w:rsidR="008C46B7" w:rsidRPr="008C46B7">
          <w:rPr>
            <w:noProof/>
          </w:rPr>
          <w:t xml:space="preserve"> </w:t>
        </w:r>
      </w:ins>
      <w:r w:rsidR="00646DF5">
        <w:rPr>
          <w:noProof/>
        </w:rPr>
        <w:tab/>
      </w:r>
      <w:r w:rsidR="00646DF5" w:rsidRPr="008B7D58">
        <w:rPr>
          <w:noProof/>
        </w:rPr>
        <w:drawing>
          <wp:inline distT="0" distB="0" distL="0" distR="0" wp14:anchorId="62E52129" wp14:editId="0B35FB23">
            <wp:extent cx="3486329" cy="3359323"/>
            <wp:effectExtent l="0" t="0" r="0" b="0"/>
            <wp:docPr id="582405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05236" name="Picture 1" descr="A screenshot of a computer&#10;&#10;Description automatically generated"/>
                    <pic:cNvPicPr/>
                  </pic:nvPicPr>
                  <pic:blipFill>
                    <a:blip r:embed="rId49"/>
                    <a:stretch>
                      <a:fillRect/>
                    </a:stretch>
                  </pic:blipFill>
                  <pic:spPr>
                    <a:xfrm>
                      <a:off x="0" y="0"/>
                      <a:ext cx="3486329" cy="3359323"/>
                    </a:xfrm>
                    <a:prstGeom prst="rect">
                      <a:avLst/>
                    </a:prstGeom>
                  </pic:spPr>
                </pic:pic>
              </a:graphicData>
            </a:graphic>
          </wp:inline>
        </w:drawing>
      </w:r>
    </w:p>
    <w:p w14:paraId="0DA20901" w14:textId="602E1C83" w:rsidR="002672BA" w:rsidRPr="0047164A" w:rsidDel="00582C12" w:rsidRDefault="002672BA">
      <w:pPr>
        <w:pStyle w:val="ListParagraph"/>
        <w:numPr>
          <w:ilvl w:val="0"/>
          <w:numId w:val="103"/>
        </w:numPr>
        <w:rPr>
          <w:del w:id="366" w:author="Vikas Gautam" w:date="2023-05-12T13:54:00Z"/>
        </w:rPr>
        <w:pPrChange w:id="367" w:author="Vikas Gautam" w:date="2023-05-15T21:37:00Z">
          <w:pPr>
            <w:pStyle w:val="ListParagraph"/>
            <w:numPr>
              <w:numId w:val="23"/>
            </w:numPr>
            <w:ind w:hanging="360"/>
            <w:jc w:val="both"/>
          </w:pPr>
        </w:pPrChange>
      </w:pPr>
      <w:ins w:id="368" w:author="Shubra Singh" w:date="2022-12-21T17:48:00Z">
        <w:del w:id="369" w:author="Vikas Gautam" w:date="2023-05-12T13:54:00Z">
          <w:r w:rsidRPr="00582C12" w:rsidDel="00582C12">
            <w:rPr>
              <w:szCs w:val="28"/>
            </w:rPr>
            <w:lastRenderedPageBreak/>
            <w:delText>Provide</w:delText>
          </w:r>
        </w:del>
      </w:ins>
      <w:del w:id="370" w:author="Vikas Gautam" w:date="2023-05-12T13:54:00Z">
        <w:r w:rsidRPr="00582C12" w:rsidDel="00582C12">
          <w:rPr>
            <w:szCs w:val="28"/>
          </w:rPr>
          <w:delText xml:space="preserve"> all</w:delText>
        </w:r>
        <w:r w:rsidR="00560FFD" w:rsidRPr="00582C12" w:rsidDel="00582C12">
          <w:rPr>
            <w:szCs w:val="28"/>
          </w:rPr>
          <w:delText xml:space="preserve"> the required parameters.</w:delText>
        </w:r>
      </w:del>
    </w:p>
    <w:p w14:paraId="0B93FDC1" w14:textId="3645F9B1" w:rsidR="002672BA" w:rsidRDefault="00405786" w:rsidP="008B7D58">
      <w:pPr>
        <w:pStyle w:val="ListParagraph"/>
        <w:numPr>
          <w:ilvl w:val="0"/>
          <w:numId w:val="103"/>
        </w:numPr>
      </w:pPr>
      <w:del w:id="371" w:author="Vikas Gautam" w:date="2023-05-12T13:54:00Z">
        <w:r w:rsidDel="00582C12">
          <w:delText>5)</w:delText>
        </w:r>
      </w:del>
      <w:r>
        <w:t xml:space="preserve"> </w:t>
      </w:r>
      <w:ins w:id="372" w:author="Shubra Singh" w:date="2022-12-21T17:50:00Z">
        <w:r w:rsidR="001B03AF" w:rsidRPr="00405786">
          <w:t xml:space="preserve">Click on </w:t>
        </w:r>
      </w:ins>
      <w:r w:rsidR="00BD24E7" w:rsidRPr="00405786">
        <w:t>review and create.</w:t>
      </w:r>
    </w:p>
    <w:p w14:paraId="5E8ACA8F" w14:textId="77777777" w:rsidR="008B7D58" w:rsidRPr="008B7D58" w:rsidRDefault="008B7D58" w:rsidP="008B7D58">
      <w:pPr>
        <w:pStyle w:val="ListParagraph"/>
      </w:pPr>
    </w:p>
    <w:p w14:paraId="143AC7AB" w14:textId="42357E4A" w:rsidR="002672BA" w:rsidDel="008E2C48" w:rsidRDefault="00405786" w:rsidP="008E2C48">
      <w:pPr>
        <w:pStyle w:val="ListParagraph"/>
        <w:numPr>
          <w:ilvl w:val="0"/>
          <w:numId w:val="103"/>
        </w:numPr>
        <w:rPr>
          <w:del w:id="373" w:author="Vikas Gautam" w:date="2023-05-15T22:52:00Z"/>
          <w:szCs w:val="28"/>
        </w:rPr>
      </w:pPr>
      <w:del w:id="374" w:author="Vikas Gautam" w:date="2023-05-12T13:54:00Z">
        <w:r w:rsidRPr="008E2C48" w:rsidDel="00582C12">
          <w:rPr>
            <w:szCs w:val="28"/>
          </w:rPr>
          <w:delText xml:space="preserve">6) </w:delText>
        </w:r>
      </w:del>
      <w:r w:rsidR="002672BA" w:rsidRPr="008E2C48">
        <w:rPr>
          <w:szCs w:val="28"/>
        </w:rPr>
        <w:t>Wait for the validation and the click on create.</w:t>
      </w:r>
    </w:p>
    <w:p w14:paraId="2CF2A67D" w14:textId="578A6033" w:rsidR="00B40962" w:rsidRPr="008E2C48" w:rsidDel="00D74F2F" w:rsidRDefault="00B40962">
      <w:pPr>
        <w:pStyle w:val="ListParagraph"/>
        <w:numPr>
          <w:ilvl w:val="0"/>
          <w:numId w:val="103"/>
        </w:numPr>
        <w:rPr>
          <w:ins w:id="375" w:author="Shubra Singh" w:date="2022-12-21T17:50:00Z"/>
          <w:del w:id="376" w:author="Vikas Gautam" w:date="2023-05-15T22:52:00Z"/>
          <w:szCs w:val="28"/>
        </w:rPr>
        <w:pPrChange w:id="377" w:author="Vikas Gautam" w:date="2023-05-15T22:54:00Z">
          <w:pPr>
            <w:ind w:left="360"/>
            <w:jc w:val="both"/>
          </w:pPr>
        </w:pPrChange>
      </w:pPr>
      <w:del w:id="378" w:author="Vikas Gautam" w:date="2023-05-15T22:52:00Z">
        <w:r w:rsidRPr="008E2C48" w:rsidDel="00D74F2F">
          <w:rPr>
            <w:i/>
            <w:iCs/>
            <w:rPrChange w:id="379" w:author="Vikas Gautam" w:date="2023-05-15T22:54:00Z">
              <w:rPr/>
            </w:rPrChange>
          </w:rPr>
          <w:delText xml:space="preserve">For more information about these parameters check </w:delText>
        </w:r>
        <w:r w:rsidRPr="008E2C48" w:rsidDel="00D74F2F">
          <w:fldChar w:fldCharType="begin"/>
        </w:r>
        <w:r w:rsidDel="00D74F2F">
          <w:delInstrText xml:space="preserve"> HYPERLINK \l "_Annexure_1-_Parameters" </w:delInstrText>
        </w:r>
        <w:r w:rsidRPr="008E2C48" w:rsidDel="00D74F2F">
          <w:fldChar w:fldCharType="separate"/>
        </w:r>
        <w:r w:rsidRPr="008E2C48" w:rsidDel="00D74F2F">
          <w:rPr>
            <w:rStyle w:val="Hyperlink"/>
            <w:i/>
            <w:iCs/>
          </w:rPr>
          <w:delText>Annexure 1- Parameters of stack</w:delText>
        </w:r>
        <w:r w:rsidRPr="008E2C48" w:rsidDel="00D74F2F">
          <w:rPr>
            <w:rStyle w:val="Hyperlink"/>
            <w:i/>
            <w:iCs/>
          </w:rPr>
          <w:fldChar w:fldCharType="end"/>
        </w:r>
      </w:del>
    </w:p>
    <w:p w14:paraId="4505EE90" w14:textId="057BBE7B" w:rsidR="001B03AF" w:rsidDel="00310E0A" w:rsidRDefault="001B03AF">
      <w:pPr>
        <w:pStyle w:val="ListParagraph"/>
        <w:rPr>
          <w:del w:id="380" w:author="Vikas Gautam" w:date="2023-05-15T20:49:00Z"/>
        </w:rPr>
        <w:pPrChange w:id="381" w:author="Vikas Gautam" w:date="2023-05-15T22:54:00Z">
          <w:pPr/>
        </w:pPrChange>
      </w:pPr>
      <w:ins w:id="382" w:author="Shubra Singh" w:date="2022-12-21T17:50:00Z">
        <w:del w:id="383" w:author="Pramod Ashok Nimbhore" w:date="2023-03-14T14:00:00Z">
          <w:r w:rsidDel="001750B4">
            <w:delText>Two CFT templates for each GSLB region.</w:delText>
          </w:r>
        </w:del>
      </w:ins>
    </w:p>
    <w:p w14:paraId="77471F8A" w14:textId="3B876B33" w:rsidR="00B40962" w:rsidDel="00310E0A" w:rsidRDefault="00B40962">
      <w:pPr>
        <w:pStyle w:val="ListParagraph"/>
        <w:rPr>
          <w:del w:id="384" w:author="Vikas Gautam" w:date="2023-05-15T20:48:00Z"/>
        </w:rPr>
        <w:pPrChange w:id="385" w:author="Vikas Gautam" w:date="2023-05-15T22:54:00Z">
          <w:pPr/>
        </w:pPrChange>
      </w:pPr>
    </w:p>
    <w:p w14:paraId="55284696" w14:textId="77777777" w:rsidR="00560FFD" w:rsidDel="00310E0A" w:rsidRDefault="00560FFD">
      <w:pPr>
        <w:pStyle w:val="ListParagraph"/>
        <w:rPr>
          <w:del w:id="386" w:author="Vikas Gautam" w:date="2023-05-15T20:48:00Z"/>
        </w:rPr>
        <w:pPrChange w:id="387" w:author="Vikas Gautam" w:date="2023-05-15T22:54:00Z">
          <w:pPr/>
        </w:pPrChange>
      </w:pPr>
    </w:p>
    <w:p w14:paraId="3F4EC8B7" w14:textId="77777777" w:rsidR="00B40962" w:rsidDel="001750B4" w:rsidRDefault="00B40962">
      <w:pPr>
        <w:pStyle w:val="ListParagraph"/>
        <w:rPr>
          <w:ins w:id="388" w:author="Shubra Singh" w:date="2022-12-21T17:50:00Z"/>
          <w:del w:id="389" w:author="Pramod Ashok Nimbhore" w:date="2023-03-14T14:00:00Z"/>
        </w:rPr>
        <w:pPrChange w:id="390" w:author="Vikas Gautam" w:date="2023-05-15T22:54:00Z">
          <w:pPr>
            <w:pStyle w:val="ListParagraph"/>
            <w:jc w:val="both"/>
          </w:pPr>
        </w:pPrChange>
      </w:pPr>
    </w:p>
    <w:p w14:paraId="0F9DDF22" w14:textId="1105C058" w:rsidR="001B03AF" w:rsidDel="001750B4" w:rsidRDefault="001B03AF">
      <w:pPr>
        <w:pStyle w:val="ListParagraph"/>
        <w:rPr>
          <w:ins w:id="391" w:author="Shubra Singh" w:date="2022-12-21T17:50:00Z"/>
          <w:del w:id="392" w:author="Pramod Ashok Nimbhore" w:date="2023-03-14T14:00:00Z"/>
        </w:rPr>
        <w:pPrChange w:id="393" w:author="Vikas Gautam" w:date="2023-05-15T22:54:00Z">
          <w:pPr>
            <w:pStyle w:val="ListParagraph"/>
            <w:numPr>
              <w:numId w:val="34"/>
            </w:numPr>
            <w:ind w:left="1080" w:hanging="360"/>
            <w:jc w:val="both"/>
          </w:pPr>
        </w:pPrChange>
      </w:pPr>
      <w:ins w:id="394" w:author="Shubra Singh" w:date="2022-12-21T17:50:00Z">
        <w:del w:id="395" w:author="Pramod Ashok Nimbhore" w:date="2023-03-14T14:00:00Z">
          <w:r w:rsidRPr="00622181" w:rsidDel="001750B4">
            <w:delText>CFT_TMPL_3NIC-6VM-2RG-GSLB_REGION</w:delText>
          </w:r>
          <w:r w:rsidDel="001750B4">
            <w:delText xml:space="preserve">_1.json   </w:delText>
          </w:r>
        </w:del>
      </w:ins>
    </w:p>
    <w:p w14:paraId="01AC1F40" w14:textId="39A440AD" w:rsidR="00DF5647" w:rsidRPr="00B40962" w:rsidDel="001750B4" w:rsidRDefault="001B03AF">
      <w:pPr>
        <w:pStyle w:val="ListParagraph"/>
        <w:rPr>
          <w:del w:id="396" w:author="Shubra Singh" w:date="2022-12-21T17:50:00Z"/>
        </w:rPr>
        <w:pPrChange w:id="397" w:author="Vikas Gautam" w:date="2023-05-15T22:54:00Z">
          <w:pPr>
            <w:pStyle w:val="ListParagraph"/>
            <w:jc w:val="both"/>
          </w:pPr>
        </w:pPrChange>
      </w:pPr>
      <w:ins w:id="398" w:author="Shubra Singh" w:date="2022-12-21T17:50:00Z">
        <w:del w:id="399" w:author="Pramod Ashok Nimbhore" w:date="2023-03-14T14:00:00Z">
          <w:r w:rsidRPr="00622181" w:rsidDel="001750B4">
            <w:delText>CFT_TMPL_3NIC-6VM-2RG-GSLB_REGION</w:delText>
          </w:r>
          <w:r w:rsidDel="001750B4">
            <w:delText>_2.</w:delText>
          </w:r>
        </w:del>
      </w:ins>
      <w:del w:id="400" w:author="Shubra Singh" w:date="2022-12-21T17:50:00Z">
        <w:r w:rsidR="004E55E9" w:rsidDel="001B03AF">
          <w:delText xml:space="preserve">Note: </w:delText>
        </w:r>
        <w:r w:rsidR="0087404C" w:rsidDel="001B03AF">
          <w:delText xml:space="preserve">User can </w:delText>
        </w:r>
        <w:r w:rsidR="00140CEC" w:rsidDel="001B03AF">
          <w:delText>add new values of below parameters or can use provided default values.</w:delText>
        </w:r>
      </w:del>
    </w:p>
    <w:p w14:paraId="7EA405CD" w14:textId="0CBBF103" w:rsidR="00B74537" w:rsidDel="001B03AF" w:rsidRDefault="00B74537">
      <w:pPr>
        <w:pStyle w:val="ListParagraph"/>
        <w:rPr>
          <w:del w:id="401" w:author="Shubra Singh" w:date="2022-12-21T17:50:00Z"/>
        </w:rPr>
        <w:pPrChange w:id="402" w:author="Vikas Gautam" w:date="2023-05-15T22:54:00Z">
          <w:pPr>
            <w:pStyle w:val="ListParagraph"/>
            <w:numPr>
              <w:numId w:val="1"/>
            </w:numPr>
            <w:ind w:hanging="360"/>
            <w:jc w:val="both"/>
          </w:pPr>
        </w:pPrChange>
      </w:pPr>
      <w:del w:id="403" w:author="Shubra Singh" w:date="2022-12-21T17:50:00Z">
        <w:r w:rsidDel="001B03AF">
          <w:delText>After adding and verifying parameters, click Next.</w:delText>
        </w:r>
      </w:del>
    </w:p>
    <w:p w14:paraId="0A7F8894" w14:textId="6BA14D5F" w:rsidR="00BA328B" w:rsidDel="001750B4" w:rsidRDefault="00A74623">
      <w:pPr>
        <w:pStyle w:val="ListParagraph"/>
        <w:rPr>
          <w:del w:id="404" w:author="Pramod Ashok Nimbhore" w:date="2023-03-14T14:00:00Z"/>
          <w:noProof/>
        </w:rPr>
        <w:pPrChange w:id="405" w:author="Vikas Gautam" w:date="2023-05-15T22:54:00Z">
          <w:pPr>
            <w:jc w:val="both"/>
          </w:pPr>
        </w:pPrChange>
      </w:pPr>
      <w:del w:id="406" w:author="Pramod Ashok Nimbhore" w:date="2023-03-14T14:00:00Z">
        <w:r w:rsidRPr="00A74623" w:rsidDel="001750B4">
          <w:rPr>
            <w:noProof/>
          </w:rPr>
          <w:drawing>
            <wp:inline distT="0" distB="0" distL="0" distR="0" wp14:anchorId="01E3BFAF" wp14:editId="47C0EDDE">
              <wp:extent cx="5731510" cy="3293110"/>
              <wp:effectExtent l="0" t="0" r="254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93110"/>
                      </a:xfrm>
                      <a:prstGeom prst="rect">
                        <a:avLst/>
                      </a:prstGeom>
                    </pic:spPr>
                  </pic:pic>
                </a:graphicData>
              </a:graphic>
            </wp:inline>
          </w:drawing>
        </w:r>
      </w:del>
      <w:ins w:id="407" w:author="Shubra Singh" w:date="2023-01-06T15:47:00Z">
        <w:del w:id="408" w:author="Pramod Ashok Nimbhore" w:date="2023-03-14T14:00:00Z">
          <w:r w:rsidR="004435AB" w:rsidRPr="004435AB" w:rsidDel="001750B4">
            <w:rPr>
              <w:noProof/>
            </w:rPr>
            <w:delText xml:space="preserve"> </w:delText>
          </w:r>
          <w:r w:rsidR="004435AB" w:rsidRPr="004435AB" w:rsidDel="001750B4">
            <w:rPr>
              <w:noProof/>
            </w:rPr>
            <w:drawing>
              <wp:inline distT="0" distB="0" distL="0" distR="0" wp14:anchorId="225B5E94" wp14:editId="4CA09601">
                <wp:extent cx="5731510" cy="3422650"/>
                <wp:effectExtent l="0" t="0" r="254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422650"/>
                        </a:xfrm>
                        <a:prstGeom prst="rect">
                          <a:avLst/>
                        </a:prstGeom>
                      </pic:spPr>
                    </pic:pic>
                  </a:graphicData>
                </a:graphic>
              </wp:inline>
            </w:drawing>
          </w:r>
        </w:del>
      </w:ins>
    </w:p>
    <w:p w14:paraId="262236EA" w14:textId="77777777" w:rsidR="001750B4" w:rsidDel="00871AD8" w:rsidRDefault="001750B4">
      <w:pPr>
        <w:pStyle w:val="ListParagraph"/>
        <w:rPr>
          <w:ins w:id="409" w:author="Pramod Ashok Nimbhore" w:date="2023-03-14T14:00:00Z"/>
          <w:del w:id="410" w:author="Vikas Gautam" w:date="2023-05-15T22:53:00Z"/>
        </w:rPr>
        <w:pPrChange w:id="411" w:author="Vikas Gautam" w:date="2023-05-15T22:54:00Z">
          <w:pPr>
            <w:pStyle w:val="ListParagraph"/>
            <w:jc w:val="both"/>
          </w:pPr>
        </w:pPrChange>
      </w:pPr>
    </w:p>
    <w:p w14:paraId="21455436" w14:textId="4B835688" w:rsidR="00BF12F9" w:rsidDel="001750B4" w:rsidRDefault="004435AB">
      <w:pPr>
        <w:pStyle w:val="ListParagraph"/>
        <w:rPr>
          <w:del w:id="412" w:author="Pramod Ashok Nimbhore" w:date="2023-03-14T14:00:00Z"/>
        </w:rPr>
        <w:pPrChange w:id="413" w:author="Vikas Gautam" w:date="2023-05-15T22:54:00Z">
          <w:pPr>
            <w:pStyle w:val="ListParagraph"/>
            <w:jc w:val="both"/>
          </w:pPr>
        </w:pPrChange>
      </w:pPr>
      <w:ins w:id="414" w:author="Shubra Singh" w:date="2023-01-06T15:47:00Z">
        <w:del w:id="415" w:author="Pramod Ashok Nimbhore" w:date="2023-03-14T14:00:00Z">
          <w:r w:rsidRPr="004435AB" w:rsidDel="001750B4">
            <w:rPr>
              <w:noProof/>
            </w:rPr>
            <w:drawing>
              <wp:inline distT="0" distB="0" distL="0" distR="0" wp14:anchorId="37EC6353" wp14:editId="7854D3FB">
                <wp:extent cx="5731510" cy="325945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59455"/>
                        </a:xfrm>
                        <a:prstGeom prst="rect">
                          <a:avLst/>
                        </a:prstGeom>
                      </pic:spPr>
                    </pic:pic>
                  </a:graphicData>
                </a:graphic>
              </wp:inline>
            </w:drawing>
          </w:r>
          <w:r w:rsidRPr="004435AB" w:rsidDel="001750B4">
            <w:delText xml:space="preserve"> </w:delText>
          </w:r>
        </w:del>
      </w:ins>
      <w:del w:id="416" w:author="Pramod Ashok Nimbhore" w:date="2023-03-14T14:00:00Z">
        <w:r w:rsidR="009469B5" w:rsidRPr="009469B5" w:rsidDel="001750B4">
          <w:rPr>
            <w:noProof/>
          </w:rPr>
          <w:drawing>
            <wp:inline distT="0" distB="0" distL="0" distR="0" wp14:anchorId="5B820963" wp14:editId="0AD11BB5">
              <wp:extent cx="5731510" cy="309880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098800"/>
                      </a:xfrm>
                      <a:prstGeom prst="rect">
                        <a:avLst/>
                      </a:prstGeom>
                    </pic:spPr>
                  </pic:pic>
                </a:graphicData>
              </a:graphic>
            </wp:inline>
          </w:drawing>
        </w:r>
      </w:del>
    </w:p>
    <w:p w14:paraId="167542B2" w14:textId="17D3BEBB" w:rsidR="004435AB" w:rsidDel="001750B4" w:rsidRDefault="004435AB">
      <w:pPr>
        <w:pStyle w:val="ListParagraph"/>
        <w:rPr>
          <w:ins w:id="417" w:author="Shubra Singh" w:date="2023-01-06T15:48:00Z"/>
          <w:del w:id="418" w:author="Pramod Ashok Nimbhore" w:date="2023-03-14T14:00:00Z"/>
        </w:rPr>
        <w:pPrChange w:id="419" w:author="Vikas Gautam" w:date="2023-05-15T22:54:00Z">
          <w:pPr>
            <w:pStyle w:val="ListParagraph"/>
            <w:jc w:val="both"/>
          </w:pPr>
        </w:pPrChange>
      </w:pPr>
    </w:p>
    <w:p w14:paraId="517D13A0" w14:textId="3148CD0C" w:rsidR="004435AB" w:rsidDel="001750B4" w:rsidRDefault="004435AB">
      <w:pPr>
        <w:pStyle w:val="ListParagraph"/>
        <w:rPr>
          <w:ins w:id="420" w:author="Shubra Singh" w:date="2023-01-06T15:47:00Z"/>
          <w:del w:id="421" w:author="Pramod Ashok Nimbhore" w:date="2023-03-14T14:00:00Z"/>
        </w:rPr>
        <w:pPrChange w:id="422" w:author="Vikas Gautam" w:date="2023-05-15T22:54:00Z">
          <w:pPr>
            <w:pStyle w:val="ListParagraph"/>
            <w:jc w:val="both"/>
          </w:pPr>
        </w:pPrChange>
      </w:pPr>
      <w:ins w:id="423" w:author="Shubra Singh" w:date="2023-01-06T15:48:00Z">
        <w:del w:id="424" w:author="Pramod Ashok Nimbhore" w:date="2023-03-14T14:00:00Z">
          <w:r w:rsidRPr="004435AB" w:rsidDel="001750B4">
            <w:rPr>
              <w:noProof/>
            </w:rPr>
            <w:drawing>
              <wp:inline distT="0" distB="0" distL="0" distR="0" wp14:anchorId="7D63E6B1" wp14:editId="1342CFEC">
                <wp:extent cx="5731510" cy="306832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068320"/>
                        </a:xfrm>
                        <a:prstGeom prst="rect">
                          <a:avLst/>
                        </a:prstGeom>
                      </pic:spPr>
                    </pic:pic>
                  </a:graphicData>
                </a:graphic>
              </wp:inline>
            </w:drawing>
          </w:r>
        </w:del>
      </w:ins>
    </w:p>
    <w:p w14:paraId="0667A19F" w14:textId="089B8743" w:rsidR="004435AB" w:rsidDel="001750B4" w:rsidRDefault="004435AB">
      <w:pPr>
        <w:pStyle w:val="ListParagraph"/>
        <w:rPr>
          <w:ins w:id="425" w:author="Shubra Singh" w:date="2023-01-06T15:42:00Z"/>
          <w:del w:id="426" w:author="Pramod Ashok Nimbhore" w:date="2023-03-14T14:00:00Z"/>
        </w:rPr>
        <w:pPrChange w:id="427" w:author="Vikas Gautam" w:date="2023-05-15T22:54:00Z">
          <w:pPr>
            <w:pStyle w:val="ListParagraph"/>
            <w:jc w:val="both"/>
          </w:pPr>
        </w:pPrChange>
      </w:pPr>
    </w:p>
    <w:p w14:paraId="743CEA73" w14:textId="127CFA3A" w:rsidR="004435AB" w:rsidDel="001750B4" w:rsidRDefault="004435AB">
      <w:pPr>
        <w:pStyle w:val="ListParagraph"/>
        <w:rPr>
          <w:ins w:id="428" w:author="Shubra Singh" w:date="2023-01-06T15:42:00Z"/>
          <w:del w:id="429" w:author="Pramod Ashok Nimbhore" w:date="2023-03-14T14:00:00Z"/>
        </w:rPr>
        <w:pPrChange w:id="430" w:author="Vikas Gautam" w:date="2023-05-15T22:54:00Z">
          <w:pPr>
            <w:pStyle w:val="ListParagraph"/>
            <w:jc w:val="both"/>
          </w:pPr>
        </w:pPrChange>
      </w:pPr>
    </w:p>
    <w:p w14:paraId="2C4F510A" w14:textId="1181CB55" w:rsidR="00065364" w:rsidRPr="00191722" w:rsidDel="00871AD8" w:rsidRDefault="004435AB">
      <w:pPr>
        <w:pStyle w:val="ListParagraph"/>
        <w:rPr>
          <w:ins w:id="431" w:author="Pramod Ashok Nimbhore" w:date="2023-03-14T14:12:00Z"/>
          <w:del w:id="432" w:author="Vikas Gautam" w:date="2023-05-15T22:53:00Z"/>
          <w:b/>
          <w:bCs/>
        </w:rPr>
        <w:pPrChange w:id="433" w:author="Vikas Gautam" w:date="2023-05-15T22:54:00Z">
          <w:pPr>
            <w:jc w:val="both"/>
          </w:pPr>
        </w:pPrChange>
      </w:pPr>
      <w:ins w:id="434" w:author="Shubra Singh" w:date="2023-01-06T15:42:00Z">
        <w:r>
          <w:t xml:space="preserve"> </w:t>
        </w:r>
        <w:del w:id="435" w:author="Vikas Gautam" w:date="2023-05-15T22:54:00Z">
          <w:r w:rsidDel="008E2C48">
            <w:delText xml:space="preserve">     </w:delText>
          </w:r>
        </w:del>
      </w:ins>
      <w:del w:id="436" w:author="Vikas Gautam" w:date="2023-05-15T22:53:00Z">
        <w:r w:rsidR="00191722" w:rsidRPr="00191722" w:rsidDel="00871AD8">
          <w:rPr>
            <w:b/>
            <w:bCs/>
          </w:rPr>
          <w:delText>Notes</w:delText>
        </w:r>
      </w:del>
      <w:ins w:id="437" w:author="Shubra Singh" w:date="2023-01-06T15:42:00Z">
        <w:del w:id="438" w:author="Vikas Gautam" w:date="2023-05-15T22:53:00Z">
          <w:r w:rsidRPr="00191722" w:rsidDel="00871AD8">
            <w:rPr>
              <w:b/>
              <w:bCs/>
            </w:rPr>
            <w:delText xml:space="preserve">: </w:delText>
          </w:r>
        </w:del>
      </w:ins>
    </w:p>
    <w:p w14:paraId="60113D54" w14:textId="2AC3C009" w:rsidR="004435AB" w:rsidDel="00871AD8" w:rsidRDefault="004435AB">
      <w:pPr>
        <w:pStyle w:val="ListParagraph"/>
        <w:rPr>
          <w:del w:id="439" w:author="Vikas Gautam" w:date="2023-05-15T22:53:00Z"/>
        </w:rPr>
        <w:pPrChange w:id="440" w:author="Vikas Gautam" w:date="2023-05-15T22:54:00Z">
          <w:pPr>
            <w:pStyle w:val="ListParagraph"/>
            <w:numPr>
              <w:numId w:val="51"/>
            </w:numPr>
            <w:ind w:hanging="360"/>
            <w:jc w:val="both"/>
          </w:pPr>
        </w:pPrChange>
      </w:pPr>
      <w:ins w:id="441" w:author="Shubra Singh" w:date="2023-01-06T15:42:00Z">
        <w:del w:id="442" w:author="Vikas Gautam" w:date="2023-05-15T22:53:00Z">
          <w:r w:rsidDel="00871AD8">
            <w:delText xml:space="preserve">If you change the IP addresses other than default make sure they </w:delText>
          </w:r>
        </w:del>
      </w:ins>
      <w:ins w:id="443" w:author="Shubra Singh" w:date="2023-01-06T15:43:00Z">
        <w:del w:id="444" w:author="Vikas Gautam" w:date="2023-05-15T22:53:00Z">
          <w:r w:rsidDel="00871AD8">
            <w:delText xml:space="preserve">come under CIDR range of </w:delText>
          </w:r>
        </w:del>
      </w:ins>
      <w:del w:id="445" w:author="Vikas Gautam" w:date="2023-05-15T22:53:00Z">
        <w:r w:rsidR="00B40962" w:rsidDel="00871AD8">
          <w:delText>SubnetDataIn</w:delText>
        </w:r>
      </w:del>
      <w:ins w:id="446" w:author="Shubra Singh" w:date="2023-01-06T15:43:00Z">
        <w:del w:id="447" w:author="Vikas Gautam" w:date="2023-05-15T22:53:00Z">
          <w:r w:rsidDel="00871AD8">
            <w:delText xml:space="preserve"> (i.e </w:delText>
          </w:r>
        </w:del>
      </w:ins>
      <w:ins w:id="448" w:author="Shubra Singh" w:date="2023-01-06T15:44:00Z">
        <w:del w:id="449" w:author="Vikas Gautam" w:date="2023-05-15T22:53:00Z">
          <w:r w:rsidDel="00871AD8">
            <w:delText>10.1.</w:delText>
          </w:r>
        </w:del>
      </w:ins>
      <w:del w:id="450" w:author="Vikas Gautam" w:date="2023-05-15T22:53:00Z">
        <w:r w:rsidR="002672BA" w:rsidDel="00871AD8">
          <w:delText>10</w:delText>
        </w:r>
      </w:del>
      <w:ins w:id="451" w:author="Shubra Singh" w:date="2023-01-06T15:44:00Z">
        <w:del w:id="452" w:author="Vikas Gautam" w:date="2023-05-15T22:53:00Z">
          <w:r w:rsidDel="00871AD8">
            <w:delText>.0/24 is default CIDR</w:delText>
          </w:r>
        </w:del>
      </w:ins>
      <w:ins w:id="453" w:author="Pramod Ashok Nimbhore" w:date="2023-03-14T14:13:00Z">
        <w:del w:id="454" w:author="Vikas Gautam" w:date="2023-05-15T22:53:00Z">
          <w:r w:rsidR="00BC2D94" w:rsidDel="00871AD8">
            <w:delText>)</w:delText>
          </w:r>
        </w:del>
      </w:ins>
      <w:ins w:id="455" w:author="Shubra Singh" w:date="2023-01-06T15:44:00Z">
        <w:del w:id="456" w:author="Vikas Gautam" w:date="2023-05-15T22:53:00Z">
          <w:r w:rsidDel="00871AD8">
            <w:delText xml:space="preserve"> of regio</w:delText>
          </w:r>
        </w:del>
      </w:ins>
      <w:ins w:id="457" w:author="Shubra Singh" w:date="2023-01-06T15:45:00Z">
        <w:del w:id="458" w:author="Vikas Gautam" w:date="2023-05-15T22:53:00Z">
          <w:r w:rsidDel="00871AD8">
            <w:delText>n1 and 10.2.2.0/24 is default CIDR of region2)</w:delText>
          </w:r>
        </w:del>
      </w:ins>
    </w:p>
    <w:p w14:paraId="7C5F9A8D" w14:textId="27F8D663" w:rsidR="004A743A" w:rsidDel="00871AD8" w:rsidRDefault="004A743A">
      <w:pPr>
        <w:pStyle w:val="ListParagraph"/>
        <w:rPr>
          <w:del w:id="459" w:author="Vikas Gautam" w:date="2023-05-15T22:53:00Z"/>
        </w:rPr>
        <w:pPrChange w:id="460" w:author="Vikas Gautam" w:date="2023-05-15T22:54:00Z">
          <w:pPr>
            <w:pStyle w:val="ListParagraph"/>
            <w:numPr>
              <w:numId w:val="51"/>
            </w:numPr>
            <w:ind w:hanging="360"/>
            <w:jc w:val="both"/>
          </w:pPr>
        </w:pPrChange>
      </w:pPr>
      <w:del w:id="461" w:author="Vikas Gautam" w:date="2023-05-15T22:53:00Z">
        <w:r w:rsidDel="00871AD8">
          <w:delText>First Region field show region of the resource group.</w:delText>
        </w:r>
      </w:del>
    </w:p>
    <w:p w14:paraId="40D3AD3A" w14:textId="022B5C58" w:rsidR="004A743A" w:rsidDel="00871AD8" w:rsidRDefault="004A743A">
      <w:pPr>
        <w:pStyle w:val="ListParagraph"/>
        <w:rPr>
          <w:del w:id="462" w:author="Vikas Gautam" w:date="2023-05-15T22:53:00Z"/>
        </w:rPr>
        <w:pPrChange w:id="463" w:author="Vikas Gautam" w:date="2023-05-15T22:54:00Z">
          <w:pPr>
            <w:pStyle w:val="ListParagraph"/>
            <w:jc w:val="both"/>
          </w:pPr>
        </w:pPrChange>
      </w:pPr>
      <w:del w:id="464" w:author="Vikas Gautam" w:date="2023-05-15T22:53:00Z">
        <w:r w:rsidRPr="004A743A" w:rsidDel="00871AD8">
          <w:rPr>
            <w:noProof/>
          </w:rPr>
          <w:drawing>
            <wp:inline distT="0" distB="0" distL="0" distR="0" wp14:anchorId="49D0B523" wp14:editId="66C1DB33">
              <wp:extent cx="3873699" cy="12954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73699" cy="1295467"/>
                      </a:xfrm>
                      <a:prstGeom prst="rect">
                        <a:avLst/>
                      </a:prstGeom>
                    </pic:spPr>
                  </pic:pic>
                </a:graphicData>
              </a:graphic>
            </wp:inline>
          </w:drawing>
        </w:r>
      </w:del>
    </w:p>
    <w:p w14:paraId="5038B98D" w14:textId="27456D8C" w:rsidR="004A743A" w:rsidDel="00871AD8" w:rsidRDefault="004A743A">
      <w:pPr>
        <w:pStyle w:val="ListParagraph"/>
        <w:rPr>
          <w:del w:id="465" w:author="Vikas Gautam" w:date="2023-05-15T22:53:00Z"/>
        </w:rPr>
        <w:pPrChange w:id="466" w:author="Vikas Gautam" w:date="2023-05-15T22:54:00Z">
          <w:pPr>
            <w:pStyle w:val="ListParagraph"/>
            <w:numPr>
              <w:numId w:val="51"/>
            </w:numPr>
            <w:ind w:hanging="360"/>
            <w:jc w:val="both"/>
          </w:pPr>
        </w:pPrChange>
      </w:pPr>
      <w:del w:id="467" w:author="Vikas Gautam" w:date="2023-05-15T22:53:00Z">
        <w:r w:rsidDel="00871AD8">
          <w:delText>Second region field show region of the deployment and other resources.</w:delText>
        </w:r>
      </w:del>
    </w:p>
    <w:p w14:paraId="5DB18FBE" w14:textId="3DB7A194" w:rsidR="004A743A" w:rsidDel="00871AD8" w:rsidRDefault="004A743A">
      <w:pPr>
        <w:pStyle w:val="ListParagraph"/>
        <w:rPr>
          <w:ins w:id="468" w:author="Pramod Ashok Nimbhore" w:date="2023-03-14T14:13:00Z"/>
          <w:del w:id="469" w:author="Vikas Gautam" w:date="2023-05-15T22:53:00Z"/>
        </w:rPr>
        <w:pPrChange w:id="470" w:author="Vikas Gautam" w:date="2023-05-15T22:54:00Z">
          <w:pPr>
            <w:pStyle w:val="ListParagraph"/>
            <w:jc w:val="both"/>
          </w:pPr>
        </w:pPrChange>
      </w:pPr>
      <w:del w:id="471" w:author="Vikas Gautam" w:date="2023-05-15T22:53:00Z">
        <w:r w:rsidRPr="004A743A" w:rsidDel="00871AD8">
          <w:rPr>
            <w:noProof/>
          </w:rPr>
          <w:drawing>
            <wp:inline distT="0" distB="0" distL="0" distR="0" wp14:anchorId="5C879670" wp14:editId="58A32F5C">
              <wp:extent cx="3619686" cy="762039"/>
              <wp:effectExtent l="0" t="0" r="0" b="0"/>
              <wp:docPr id="5" name="Picture 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with medium confidence"/>
                      <pic:cNvPicPr/>
                    </pic:nvPicPr>
                    <pic:blipFill>
                      <a:blip r:embed="rId56"/>
                      <a:stretch>
                        <a:fillRect/>
                      </a:stretch>
                    </pic:blipFill>
                    <pic:spPr>
                      <a:xfrm>
                        <a:off x="0" y="0"/>
                        <a:ext cx="3619686" cy="762039"/>
                      </a:xfrm>
                      <a:prstGeom prst="rect">
                        <a:avLst/>
                      </a:prstGeom>
                    </pic:spPr>
                  </pic:pic>
                </a:graphicData>
              </a:graphic>
            </wp:inline>
          </w:drawing>
        </w:r>
      </w:del>
    </w:p>
    <w:p w14:paraId="79A0A944" w14:textId="5E2B04BC" w:rsidR="00B40962" w:rsidDel="00871AD8" w:rsidRDefault="00BC2D94">
      <w:pPr>
        <w:pStyle w:val="ListParagraph"/>
        <w:rPr>
          <w:del w:id="472" w:author="Vikas Gautam" w:date="2023-05-15T22:53:00Z"/>
        </w:rPr>
        <w:pPrChange w:id="473" w:author="Vikas Gautam" w:date="2023-05-15T22:54:00Z">
          <w:pPr>
            <w:pStyle w:val="ListParagraph"/>
            <w:numPr>
              <w:numId w:val="51"/>
            </w:numPr>
            <w:ind w:hanging="360"/>
            <w:jc w:val="both"/>
          </w:pPr>
        </w:pPrChange>
      </w:pPr>
      <w:ins w:id="474" w:author="Pramod Ashok Nimbhore" w:date="2023-03-14T14:18:00Z">
        <w:del w:id="475" w:author="Vikas Gautam" w:date="2023-05-15T22:53:00Z">
          <w:r w:rsidDel="00871AD8">
            <w:delText>Default</w:delText>
          </w:r>
        </w:del>
      </w:ins>
      <w:ins w:id="476" w:author="Pramod Ashok Nimbhore" w:date="2023-03-14T14:19:00Z">
        <w:del w:id="477" w:author="Vikas Gautam" w:date="2023-05-15T22:53:00Z">
          <w:r w:rsidDel="00871AD8">
            <w:delText xml:space="preserve"> value for</w:delText>
          </w:r>
        </w:del>
      </w:ins>
      <w:ins w:id="478" w:author="Pramod Ashok Nimbhore" w:date="2023-03-14T14:25:00Z">
        <w:del w:id="479" w:author="Vikas Gautam" w:date="2023-05-15T22:53:00Z">
          <w:r w:rsidR="00BF668C" w:rsidDel="00871AD8">
            <w:delText xml:space="preserve"> </w:delText>
          </w:r>
        </w:del>
      </w:ins>
      <w:del w:id="480" w:author="Vikas Gautam" w:date="2023-05-15T22:53:00Z">
        <w:r w:rsidR="002672BA" w:rsidDel="00871AD8">
          <w:delText>username cannot be admin.</w:delText>
        </w:r>
      </w:del>
    </w:p>
    <w:p w14:paraId="5FBA449B" w14:textId="2041CA9A" w:rsidR="002672BA" w:rsidRPr="00B40962" w:rsidDel="00871AD8" w:rsidRDefault="00B40962">
      <w:pPr>
        <w:pStyle w:val="ListParagraph"/>
        <w:rPr>
          <w:del w:id="481" w:author="Vikas Gautam" w:date="2023-05-15T22:53:00Z"/>
        </w:rPr>
        <w:pPrChange w:id="482" w:author="Vikas Gautam" w:date="2023-05-15T22:54:00Z">
          <w:pPr>
            <w:pStyle w:val="ListParagraph"/>
            <w:numPr>
              <w:numId w:val="51"/>
            </w:numPr>
            <w:ind w:hanging="360"/>
            <w:jc w:val="both"/>
          </w:pPr>
        </w:pPrChange>
      </w:pPr>
      <w:ins w:id="483" w:author="Shubra Singh" w:date="2022-12-21T17:50:00Z">
        <w:del w:id="484" w:author="Vikas Gautam" w:date="2023-05-15T22:53:00Z">
          <w:r w:rsidRPr="001B03AF" w:rsidDel="00871AD8">
            <w:delText xml:space="preserve">Below listed sizes are verified for </w:delText>
          </w:r>
        </w:del>
      </w:ins>
      <w:del w:id="485" w:author="Vikas Gautam" w:date="2023-05-15T22:53:00Z">
        <w:r w:rsidR="0011651A" w:rsidDel="00871AD8">
          <w:delText>vThunder</w:delText>
        </w:r>
      </w:del>
      <w:ins w:id="486" w:author="Shubra Singh" w:date="2022-12-21T17:50:00Z">
        <w:del w:id="487" w:author="Vikas Gautam" w:date="2023-05-15T22:53:00Z">
          <w:r w:rsidRPr="001B03AF" w:rsidDel="00871AD8">
            <w:delText xml:space="preserve">. </w:delText>
          </w:r>
        </w:del>
      </w:ins>
    </w:p>
    <w:tbl>
      <w:tblPr>
        <w:tblpPr w:leftFromText="180" w:rightFromText="180" w:vertAnchor="text" w:horzAnchor="page" w:tblpX="1891" w:tblpY="25"/>
        <w:tblW w:w="96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560"/>
        <w:gridCol w:w="2217"/>
        <w:gridCol w:w="2298"/>
        <w:gridCol w:w="3609"/>
      </w:tblGrid>
      <w:tr w:rsidR="002672BA" w:rsidDel="00871AD8" w14:paraId="16E69687" w14:textId="5BAAD87F" w:rsidTr="00607704">
        <w:trPr>
          <w:trHeight w:val="482"/>
          <w:del w:id="488" w:author="Vikas Gautam" w:date="2023-05-15T22:53:00Z"/>
        </w:trPr>
        <w:tc>
          <w:tcPr>
            <w:tcW w:w="1560" w:type="dxa"/>
            <w:shd w:val="clear" w:color="auto" w:fill="B8C0D3"/>
          </w:tcPr>
          <w:p w14:paraId="07E6D0D8" w14:textId="62252944" w:rsidR="002672BA" w:rsidDel="00871AD8" w:rsidRDefault="002672BA">
            <w:pPr>
              <w:pStyle w:val="ListParagraph"/>
              <w:rPr>
                <w:del w:id="489" w:author="Vikas Gautam" w:date="2023-05-15T22:53:00Z"/>
                <w:rFonts w:ascii="Trebuchet MS"/>
                <w:b/>
              </w:rPr>
              <w:pPrChange w:id="490" w:author="Vikas Gautam" w:date="2023-05-15T22:54:00Z">
                <w:pPr>
                  <w:pStyle w:val="TableParagraph"/>
                  <w:framePr w:hSpace="180" w:wrap="around" w:vAnchor="text" w:hAnchor="page" w:x="1891" w:y="25"/>
                  <w:spacing w:before="156"/>
                  <w:ind w:left="52"/>
                </w:pPr>
              </w:pPrChange>
            </w:pPr>
            <w:del w:id="491" w:author="Vikas Gautam" w:date="2023-05-15T22:53:00Z">
              <w:r w:rsidDel="00871AD8">
                <w:rPr>
                  <w:rFonts w:ascii="Trebuchet MS"/>
                  <w:b/>
                  <w:spacing w:val="-2"/>
                  <w:w w:val="110"/>
                  <w:sz w:val="22"/>
                </w:rPr>
                <w:delText>Series</w:delText>
              </w:r>
            </w:del>
          </w:p>
        </w:tc>
        <w:tc>
          <w:tcPr>
            <w:tcW w:w="2217" w:type="dxa"/>
            <w:shd w:val="clear" w:color="auto" w:fill="B8C0D3"/>
          </w:tcPr>
          <w:p w14:paraId="3CE69C7A" w14:textId="77EC456F" w:rsidR="002672BA" w:rsidDel="00871AD8" w:rsidRDefault="002672BA">
            <w:pPr>
              <w:pStyle w:val="ListParagraph"/>
              <w:rPr>
                <w:del w:id="492" w:author="Vikas Gautam" w:date="2023-05-15T22:53:00Z"/>
                <w:rFonts w:ascii="Trebuchet MS"/>
                <w:b/>
              </w:rPr>
              <w:pPrChange w:id="493" w:author="Vikas Gautam" w:date="2023-05-15T22:54:00Z">
                <w:pPr>
                  <w:pStyle w:val="TableParagraph"/>
                  <w:framePr w:hSpace="180" w:wrap="around" w:vAnchor="text" w:hAnchor="page" w:x="1891" w:y="25"/>
                  <w:spacing w:before="156"/>
                  <w:ind w:left="52"/>
                  <w:jc w:val="center"/>
                </w:pPr>
              </w:pPrChange>
            </w:pPr>
            <w:del w:id="494" w:author="Vikas Gautam" w:date="2023-05-15T22:53:00Z">
              <w:r w:rsidDel="00871AD8">
                <w:rPr>
                  <w:rFonts w:ascii="Trebuchet MS"/>
                  <w:b/>
                  <w:spacing w:val="-4"/>
                  <w:w w:val="110"/>
                  <w:sz w:val="22"/>
                </w:rPr>
                <w:delText>Size</w:delText>
              </w:r>
            </w:del>
          </w:p>
        </w:tc>
        <w:tc>
          <w:tcPr>
            <w:tcW w:w="2298" w:type="dxa"/>
            <w:shd w:val="clear" w:color="auto" w:fill="B8C0D3"/>
          </w:tcPr>
          <w:p w14:paraId="760DBC06" w14:textId="6D80D27E" w:rsidR="002672BA" w:rsidDel="00871AD8" w:rsidRDefault="002672BA">
            <w:pPr>
              <w:pStyle w:val="ListParagraph"/>
              <w:rPr>
                <w:del w:id="495" w:author="Vikas Gautam" w:date="2023-05-15T22:53:00Z"/>
                <w:rFonts w:ascii="Trebuchet MS"/>
                <w:b/>
                <w:spacing w:val="-4"/>
                <w:w w:val="110"/>
                <w:sz w:val="22"/>
              </w:rPr>
              <w:pPrChange w:id="496" w:author="Vikas Gautam" w:date="2023-05-15T22:54:00Z">
                <w:pPr>
                  <w:pStyle w:val="TableParagraph"/>
                  <w:framePr w:hSpace="180" w:wrap="around" w:vAnchor="text" w:hAnchor="page" w:x="1891" w:y="25"/>
                  <w:spacing w:before="156"/>
                  <w:ind w:left="52"/>
                  <w:jc w:val="center"/>
                </w:pPr>
              </w:pPrChange>
            </w:pPr>
            <w:del w:id="497" w:author="Vikas Gautam" w:date="2023-05-15T22:53:00Z">
              <w:r w:rsidDel="00871AD8">
                <w:rPr>
                  <w:rFonts w:ascii="Trebuchet MS"/>
                  <w:b/>
                  <w:spacing w:val="-4"/>
                  <w:w w:val="110"/>
                  <w:sz w:val="22"/>
                </w:rPr>
                <w:delText>Qualified Name</w:delText>
              </w:r>
            </w:del>
          </w:p>
        </w:tc>
        <w:tc>
          <w:tcPr>
            <w:tcW w:w="3609" w:type="dxa"/>
            <w:shd w:val="clear" w:color="auto" w:fill="B8C0D3"/>
          </w:tcPr>
          <w:p w14:paraId="07F32BDE" w14:textId="2046EACF" w:rsidR="002672BA" w:rsidDel="00871AD8" w:rsidRDefault="002672BA">
            <w:pPr>
              <w:pStyle w:val="ListParagraph"/>
              <w:rPr>
                <w:del w:id="498" w:author="Vikas Gautam" w:date="2023-05-15T22:53:00Z"/>
                <w:rFonts w:ascii="Trebuchet MS"/>
                <w:b/>
                <w:spacing w:val="-4"/>
                <w:w w:val="110"/>
                <w:sz w:val="22"/>
              </w:rPr>
              <w:pPrChange w:id="499" w:author="Vikas Gautam" w:date="2023-05-15T22:54:00Z">
                <w:pPr>
                  <w:pStyle w:val="TableParagraph"/>
                  <w:framePr w:hSpace="180" w:wrap="around" w:vAnchor="text" w:hAnchor="page" w:x="1891" w:y="25"/>
                  <w:spacing w:before="156"/>
                  <w:ind w:left="52"/>
                  <w:jc w:val="center"/>
                </w:pPr>
              </w:pPrChange>
            </w:pPr>
            <w:del w:id="500" w:author="Vikas Gautam" w:date="2023-05-15T22:53:00Z">
              <w:r w:rsidDel="00871AD8">
                <w:rPr>
                  <w:rFonts w:ascii="Trebuchet MS"/>
                  <w:b/>
                  <w:spacing w:val="-4"/>
                  <w:w w:val="110"/>
                  <w:sz w:val="22"/>
                </w:rPr>
                <w:delText>Accelerated Network</w:delText>
              </w:r>
            </w:del>
          </w:p>
        </w:tc>
      </w:tr>
      <w:tr w:rsidR="002672BA" w:rsidDel="00871AD8" w14:paraId="79D4A802" w14:textId="2BF2836B" w:rsidTr="00607704">
        <w:trPr>
          <w:trHeight w:val="1143"/>
          <w:del w:id="501" w:author="Vikas Gautam" w:date="2023-05-15T22:53:00Z"/>
        </w:trPr>
        <w:tc>
          <w:tcPr>
            <w:tcW w:w="1560" w:type="dxa"/>
          </w:tcPr>
          <w:p w14:paraId="27297955" w14:textId="5A0125F2" w:rsidR="002672BA" w:rsidDel="00871AD8" w:rsidRDefault="002672BA">
            <w:pPr>
              <w:pStyle w:val="ListParagraph"/>
              <w:rPr>
                <w:del w:id="502" w:author="Vikas Gautam" w:date="2023-05-15T22:53:00Z"/>
              </w:rPr>
              <w:pPrChange w:id="503" w:author="Vikas Gautam" w:date="2023-05-15T22:54:00Z">
                <w:pPr>
                  <w:pStyle w:val="TableParagraph"/>
                  <w:framePr w:hSpace="180" w:wrap="around" w:vAnchor="text" w:hAnchor="page" w:x="1891" w:y="25"/>
                  <w:spacing w:before="157"/>
                  <w:ind w:left="52"/>
                </w:pPr>
              </w:pPrChange>
            </w:pPr>
            <w:del w:id="504" w:author="Vikas Gautam" w:date="2023-05-15T22:53:00Z">
              <w:r w:rsidDel="00871AD8">
                <w:rPr>
                  <w:w w:val="120"/>
                  <w:sz w:val="22"/>
                </w:rPr>
                <w:delText>A</w:delText>
              </w:r>
              <w:r w:rsidDel="00871AD8">
                <w:rPr>
                  <w:spacing w:val="-3"/>
                  <w:w w:val="120"/>
                  <w:sz w:val="22"/>
                </w:rPr>
                <w:delText xml:space="preserve"> </w:delText>
              </w:r>
              <w:r w:rsidDel="00871AD8">
                <w:rPr>
                  <w:spacing w:val="-2"/>
                  <w:w w:val="120"/>
                  <w:sz w:val="22"/>
                </w:rPr>
                <w:delText>series</w:delText>
              </w:r>
            </w:del>
          </w:p>
        </w:tc>
        <w:tc>
          <w:tcPr>
            <w:tcW w:w="2217" w:type="dxa"/>
          </w:tcPr>
          <w:p w14:paraId="7D2085DF" w14:textId="65DC6465" w:rsidR="002672BA" w:rsidDel="00871AD8" w:rsidRDefault="002672BA">
            <w:pPr>
              <w:pStyle w:val="ListParagraph"/>
              <w:rPr>
                <w:del w:id="505" w:author="Vikas Gautam" w:date="2023-05-15T22:53:00Z"/>
                <w:w w:val="120"/>
                <w:sz w:val="22"/>
              </w:rPr>
              <w:pPrChange w:id="506" w:author="Vikas Gautam" w:date="2023-05-15T22:54:00Z">
                <w:pPr>
                  <w:pStyle w:val="TableParagraph"/>
                  <w:framePr w:hSpace="180" w:wrap="around" w:vAnchor="text" w:hAnchor="page" w:x="1891" w:y="25"/>
                  <w:spacing w:line="258" w:lineRule="exact"/>
                  <w:ind w:left="52"/>
                </w:pPr>
              </w:pPrChange>
            </w:pPr>
            <w:del w:id="507" w:author="Vikas Gautam" w:date="2023-05-15T22:53:00Z">
              <w:r w:rsidDel="00871AD8">
                <w:rPr>
                  <w:w w:val="120"/>
                  <w:sz w:val="22"/>
                </w:rPr>
                <w:delText>Standard A4_v2</w:delText>
              </w:r>
            </w:del>
          </w:p>
          <w:p w14:paraId="63BCAD9A" w14:textId="68C2F55E" w:rsidR="002672BA" w:rsidDel="00871AD8" w:rsidRDefault="002672BA">
            <w:pPr>
              <w:pStyle w:val="ListParagraph"/>
              <w:rPr>
                <w:del w:id="508" w:author="Vikas Gautam" w:date="2023-05-15T22:53:00Z"/>
                <w:w w:val="120"/>
                <w:sz w:val="22"/>
              </w:rPr>
              <w:pPrChange w:id="509" w:author="Vikas Gautam" w:date="2023-05-15T22:54:00Z">
                <w:pPr>
                  <w:pStyle w:val="TableParagraph"/>
                  <w:framePr w:hSpace="180" w:wrap="around" w:vAnchor="text" w:hAnchor="page" w:x="1891" w:y="25"/>
                  <w:spacing w:line="258" w:lineRule="exact"/>
                  <w:ind w:left="52"/>
                </w:pPr>
              </w:pPrChange>
            </w:pPr>
            <w:del w:id="510" w:author="Vikas Gautam" w:date="2023-05-15T22:53:00Z">
              <w:r w:rsidDel="00871AD8">
                <w:rPr>
                  <w:w w:val="120"/>
                  <w:sz w:val="22"/>
                </w:rPr>
                <w:delText>Standard A4m_v2</w:delText>
              </w:r>
            </w:del>
          </w:p>
          <w:p w14:paraId="585CD4DF" w14:textId="71DE43BF" w:rsidR="002672BA" w:rsidRPr="00487A53" w:rsidDel="00871AD8" w:rsidRDefault="002672BA">
            <w:pPr>
              <w:pStyle w:val="ListParagraph"/>
              <w:rPr>
                <w:del w:id="511" w:author="Vikas Gautam" w:date="2023-05-15T22:53:00Z"/>
                <w:w w:val="120"/>
                <w:sz w:val="22"/>
              </w:rPr>
              <w:pPrChange w:id="512" w:author="Vikas Gautam" w:date="2023-05-15T22:54:00Z">
                <w:pPr>
                  <w:pStyle w:val="TableParagraph"/>
                  <w:framePr w:hSpace="180" w:wrap="around" w:vAnchor="text" w:hAnchor="page" w:x="1891" w:y="25"/>
                  <w:spacing w:line="258" w:lineRule="exact"/>
                  <w:ind w:left="52"/>
                </w:pPr>
              </w:pPrChange>
            </w:pPr>
            <w:del w:id="513" w:author="Vikas Gautam" w:date="2023-05-15T22:53:00Z">
              <w:r w:rsidRPr="00487A53" w:rsidDel="00871AD8">
                <w:rPr>
                  <w:w w:val="120"/>
                  <w:sz w:val="22"/>
                </w:rPr>
                <w:delText>Standard/Basic A4</w:delText>
              </w:r>
            </w:del>
          </w:p>
          <w:p w14:paraId="7C5F4660" w14:textId="0CEBA42D" w:rsidR="002672BA" w:rsidDel="00871AD8" w:rsidRDefault="002672BA">
            <w:pPr>
              <w:pStyle w:val="ListParagraph"/>
              <w:rPr>
                <w:del w:id="514" w:author="Vikas Gautam" w:date="2023-05-15T22:53:00Z"/>
              </w:rPr>
              <w:pPrChange w:id="515" w:author="Vikas Gautam" w:date="2023-05-15T22:54:00Z">
                <w:pPr>
                  <w:pStyle w:val="TableParagraph"/>
                  <w:framePr w:hSpace="180" w:wrap="around" w:vAnchor="text" w:hAnchor="page" w:x="1891" w:y="25"/>
                  <w:spacing w:line="258" w:lineRule="exact"/>
                  <w:ind w:left="52"/>
                </w:pPr>
              </w:pPrChange>
            </w:pPr>
            <w:del w:id="516" w:author="Vikas Gautam" w:date="2023-05-15T22:53:00Z">
              <w:r w:rsidDel="00871AD8">
                <w:rPr>
                  <w:w w:val="120"/>
                  <w:sz w:val="22"/>
                </w:rPr>
                <w:delText>Standard</w:delText>
              </w:r>
              <w:r w:rsidDel="00871AD8">
                <w:rPr>
                  <w:spacing w:val="1"/>
                  <w:w w:val="125"/>
                  <w:sz w:val="22"/>
                </w:rPr>
                <w:delText xml:space="preserve"> </w:delText>
              </w:r>
              <w:r w:rsidDel="00871AD8">
                <w:rPr>
                  <w:spacing w:val="-4"/>
                  <w:w w:val="125"/>
                  <w:sz w:val="22"/>
                </w:rPr>
                <w:delText>A8_v2</w:delText>
              </w:r>
            </w:del>
          </w:p>
        </w:tc>
        <w:tc>
          <w:tcPr>
            <w:tcW w:w="2298" w:type="dxa"/>
          </w:tcPr>
          <w:p w14:paraId="6E1BC922" w14:textId="4DD2390C" w:rsidR="002672BA" w:rsidDel="00871AD8" w:rsidRDefault="002672BA">
            <w:pPr>
              <w:pStyle w:val="ListParagraph"/>
              <w:rPr>
                <w:del w:id="517" w:author="Vikas Gautam" w:date="2023-05-15T22:53:00Z"/>
                <w:w w:val="120"/>
                <w:sz w:val="22"/>
              </w:rPr>
              <w:pPrChange w:id="518" w:author="Vikas Gautam" w:date="2023-05-15T22:54:00Z">
                <w:pPr>
                  <w:pStyle w:val="TableParagraph"/>
                  <w:framePr w:hSpace="180" w:wrap="around" w:vAnchor="text" w:hAnchor="page" w:x="1891" w:y="25"/>
                  <w:spacing w:line="258" w:lineRule="exact"/>
                  <w:ind w:left="52"/>
                </w:pPr>
              </w:pPrChange>
            </w:pPr>
            <w:del w:id="519" w:author="Vikas Gautam" w:date="2023-05-15T22:53:00Z">
              <w:r w:rsidDel="00871AD8">
                <w:rPr>
                  <w:w w:val="120"/>
                  <w:sz w:val="22"/>
                </w:rPr>
                <w:delText>Standard_A4_v2</w:delText>
              </w:r>
            </w:del>
          </w:p>
          <w:p w14:paraId="3B000BB9" w14:textId="71D53DB2" w:rsidR="002672BA" w:rsidDel="00871AD8" w:rsidRDefault="002672BA">
            <w:pPr>
              <w:pStyle w:val="ListParagraph"/>
              <w:rPr>
                <w:del w:id="520" w:author="Vikas Gautam" w:date="2023-05-15T22:53:00Z"/>
                <w:w w:val="120"/>
                <w:sz w:val="22"/>
              </w:rPr>
              <w:pPrChange w:id="521" w:author="Vikas Gautam" w:date="2023-05-15T22:54:00Z">
                <w:pPr>
                  <w:pStyle w:val="TableParagraph"/>
                  <w:framePr w:hSpace="180" w:wrap="around" w:vAnchor="text" w:hAnchor="page" w:x="1891" w:y="25"/>
                  <w:spacing w:line="258" w:lineRule="exact"/>
                  <w:ind w:left="52"/>
                </w:pPr>
              </w:pPrChange>
            </w:pPr>
            <w:del w:id="522" w:author="Vikas Gautam" w:date="2023-05-15T22:53:00Z">
              <w:r w:rsidDel="00871AD8">
                <w:rPr>
                  <w:w w:val="120"/>
                  <w:sz w:val="22"/>
                </w:rPr>
                <w:delText>Standard_A4m_v2</w:delText>
              </w:r>
            </w:del>
          </w:p>
          <w:p w14:paraId="0BCE811E" w14:textId="6FEC69AE" w:rsidR="002672BA" w:rsidRPr="00487A53" w:rsidDel="00871AD8" w:rsidRDefault="002672BA">
            <w:pPr>
              <w:pStyle w:val="ListParagraph"/>
              <w:rPr>
                <w:del w:id="523" w:author="Vikas Gautam" w:date="2023-05-15T22:53:00Z"/>
                <w:w w:val="120"/>
                <w:sz w:val="22"/>
              </w:rPr>
              <w:pPrChange w:id="524" w:author="Vikas Gautam" w:date="2023-05-15T22:54:00Z">
                <w:pPr>
                  <w:pStyle w:val="TableParagraph"/>
                  <w:framePr w:hSpace="180" w:wrap="around" w:vAnchor="text" w:hAnchor="page" w:x="1891" w:y="25"/>
                  <w:spacing w:line="258" w:lineRule="exact"/>
                  <w:ind w:left="52"/>
                </w:pPr>
              </w:pPrChange>
            </w:pPr>
            <w:del w:id="525" w:author="Vikas Gautam" w:date="2023-05-15T22:53:00Z">
              <w:r w:rsidRPr="00487A53" w:rsidDel="00871AD8">
                <w:rPr>
                  <w:w w:val="120"/>
                  <w:sz w:val="22"/>
                </w:rPr>
                <w:delText>Standard</w:delText>
              </w:r>
              <w:r w:rsidDel="00871AD8">
                <w:rPr>
                  <w:w w:val="120"/>
                  <w:sz w:val="22"/>
                </w:rPr>
                <w:delText>_</w:delText>
              </w:r>
              <w:r w:rsidRPr="00487A53" w:rsidDel="00871AD8">
                <w:rPr>
                  <w:w w:val="120"/>
                  <w:sz w:val="22"/>
                </w:rPr>
                <w:delText>A4</w:delText>
              </w:r>
            </w:del>
          </w:p>
          <w:p w14:paraId="0C3C0543" w14:textId="182CF267" w:rsidR="002672BA" w:rsidRPr="00487A53" w:rsidDel="00871AD8" w:rsidRDefault="002672BA">
            <w:pPr>
              <w:pStyle w:val="ListParagraph"/>
              <w:rPr>
                <w:del w:id="526" w:author="Vikas Gautam" w:date="2023-05-15T22:53:00Z"/>
                <w:w w:val="120"/>
                <w:sz w:val="22"/>
              </w:rPr>
              <w:pPrChange w:id="527" w:author="Vikas Gautam" w:date="2023-05-15T22:54:00Z">
                <w:pPr>
                  <w:pStyle w:val="TableParagraph"/>
                  <w:framePr w:hSpace="180" w:wrap="around" w:vAnchor="text" w:hAnchor="page" w:x="1891" w:y="25"/>
                  <w:spacing w:line="258" w:lineRule="exact"/>
                  <w:ind w:left="52"/>
                </w:pPr>
              </w:pPrChange>
            </w:pPr>
            <w:del w:id="528" w:author="Vikas Gautam" w:date="2023-05-15T22:53:00Z">
              <w:r w:rsidDel="00871AD8">
                <w:rPr>
                  <w:w w:val="120"/>
                  <w:sz w:val="22"/>
                </w:rPr>
                <w:delText>Standard</w:delText>
              </w:r>
              <w:r w:rsidDel="00871AD8">
                <w:rPr>
                  <w:spacing w:val="1"/>
                  <w:w w:val="125"/>
                  <w:sz w:val="22"/>
                </w:rPr>
                <w:delText>_</w:delText>
              </w:r>
              <w:r w:rsidDel="00871AD8">
                <w:rPr>
                  <w:spacing w:val="-4"/>
                  <w:w w:val="125"/>
                  <w:sz w:val="22"/>
                </w:rPr>
                <w:delText>A8_v2</w:delText>
              </w:r>
            </w:del>
          </w:p>
        </w:tc>
        <w:tc>
          <w:tcPr>
            <w:tcW w:w="3609" w:type="dxa"/>
          </w:tcPr>
          <w:p w14:paraId="75A29901" w14:textId="70EF6B41" w:rsidR="00B200D3" w:rsidDel="00871AD8" w:rsidRDefault="00B200D3">
            <w:pPr>
              <w:pStyle w:val="ListParagraph"/>
              <w:rPr>
                <w:del w:id="529" w:author="Vikas Gautam" w:date="2023-05-15T22:53:00Z"/>
                <w:w w:val="120"/>
                <w:sz w:val="22"/>
              </w:rPr>
              <w:pPrChange w:id="530" w:author="Vikas Gautam" w:date="2023-05-15T22:54:00Z">
                <w:pPr>
                  <w:pStyle w:val="TableParagraph"/>
                  <w:framePr w:hSpace="180" w:wrap="around" w:vAnchor="text" w:hAnchor="page" w:x="1891" w:y="25"/>
                  <w:spacing w:line="258" w:lineRule="exact"/>
                  <w:ind w:left="52"/>
                </w:pPr>
              </w:pPrChange>
            </w:pPr>
          </w:p>
        </w:tc>
      </w:tr>
      <w:tr w:rsidR="002672BA" w:rsidDel="00871AD8" w14:paraId="7BD14960" w14:textId="2E0361B8" w:rsidTr="00607704">
        <w:trPr>
          <w:trHeight w:val="945"/>
          <w:del w:id="531" w:author="Vikas Gautam" w:date="2023-05-15T22:53:00Z"/>
        </w:trPr>
        <w:tc>
          <w:tcPr>
            <w:tcW w:w="1560" w:type="dxa"/>
          </w:tcPr>
          <w:p w14:paraId="6E3E3D40" w14:textId="6AA25EF1" w:rsidR="002672BA" w:rsidDel="00871AD8" w:rsidRDefault="002672BA">
            <w:pPr>
              <w:pStyle w:val="ListParagraph"/>
              <w:rPr>
                <w:del w:id="532" w:author="Vikas Gautam" w:date="2023-05-15T22:53:00Z"/>
                <w:sz w:val="20"/>
              </w:rPr>
              <w:pPrChange w:id="533" w:author="Vikas Gautam" w:date="2023-05-15T22:54:00Z">
                <w:pPr>
                  <w:pStyle w:val="TableParagraph"/>
                  <w:framePr w:hSpace="180" w:wrap="around" w:vAnchor="text" w:hAnchor="page" w:x="1891" w:y="25"/>
                  <w:spacing w:before="150"/>
                  <w:ind w:left="52"/>
                </w:pPr>
              </w:pPrChange>
            </w:pPr>
            <w:del w:id="534" w:author="Vikas Gautam" w:date="2023-05-15T22:53:00Z">
              <w:r w:rsidDel="00871AD8">
                <w:rPr>
                  <w:w w:val="125"/>
                  <w:sz w:val="20"/>
                </w:rPr>
                <w:delText>B</w:delText>
              </w:r>
              <w:r w:rsidDel="00871AD8">
                <w:rPr>
                  <w:spacing w:val="-2"/>
                  <w:w w:val="125"/>
                  <w:sz w:val="20"/>
                </w:rPr>
                <w:delText xml:space="preserve"> series</w:delText>
              </w:r>
            </w:del>
          </w:p>
        </w:tc>
        <w:tc>
          <w:tcPr>
            <w:tcW w:w="2217" w:type="dxa"/>
          </w:tcPr>
          <w:p w14:paraId="64C0A913" w14:textId="217B2CBE" w:rsidR="002672BA" w:rsidDel="00871AD8" w:rsidRDefault="002672BA">
            <w:pPr>
              <w:pStyle w:val="ListParagraph"/>
              <w:rPr>
                <w:del w:id="535" w:author="Vikas Gautam" w:date="2023-05-15T22:53:00Z"/>
                <w:w w:val="120"/>
                <w:sz w:val="22"/>
              </w:rPr>
              <w:pPrChange w:id="536" w:author="Vikas Gautam" w:date="2023-05-15T22:54:00Z">
                <w:pPr>
                  <w:pStyle w:val="TableParagraph"/>
                  <w:framePr w:hSpace="180" w:wrap="around" w:vAnchor="text" w:hAnchor="page" w:x="1891" w:y="25"/>
                  <w:spacing w:line="258" w:lineRule="exact"/>
                  <w:ind w:left="52"/>
                </w:pPr>
              </w:pPrChange>
            </w:pPr>
            <w:del w:id="537" w:author="Vikas Gautam" w:date="2023-05-15T22:53:00Z">
              <w:r w:rsidRPr="00487A53" w:rsidDel="00871AD8">
                <w:rPr>
                  <w:w w:val="120"/>
                  <w:sz w:val="22"/>
                </w:rPr>
                <w:delText>Standard</w:delText>
              </w:r>
              <w:r w:rsidDel="00871AD8">
                <w:rPr>
                  <w:w w:val="120"/>
                  <w:sz w:val="22"/>
                </w:rPr>
                <w:delText xml:space="preserve"> B2_s</w:delText>
              </w:r>
            </w:del>
          </w:p>
          <w:p w14:paraId="4E231C3D" w14:textId="7F1D8A23" w:rsidR="002672BA" w:rsidRPr="00487A53" w:rsidDel="00871AD8" w:rsidRDefault="002672BA">
            <w:pPr>
              <w:pStyle w:val="ListParagraph"/>
              <w:rPr>
                <w:del w:id="538" w:author="Vikas Gautam" w:date="2023-05-15T22:53:00Z"/>
                <w:w w:val="120"/>
                <w:sz w:val="22"/>
              </w:rPr>
              <w:pPrChange w:id="539" w:author="Vikas Gautam" w:date="2023-05-15T22:54:00Z">
                <w:pPr>
                  <w:pStyle w:val="TableParagraph"/>
                  <w:framePr w:hSpace="180" w:wrap="around" w:vAnchor="text" w:hAnchor="page" w:x="1891" w:y="25"/>
                  <w:spacing w:line="258" w:lineRule="exact"/>
                  <w:ind w:left="52"/>
                </w:pPr>
              </w:pPrChange>
            </w:pPr>
            <w:del w:id="540" w:author="Vikas Gautam" w:date="2023-05-15T22:53:00Z">
              <w:r w:rsidDel="00871AD8">
                <w:rPr>
                  <w:w w:val="120"/>
                  <w:sz w:val="22"/>
                </w:rPr>
                <w:delText>Standard</w:delText>
              </w:r>
              <w:r w:rsidRPr="00487A53" w:rsidDel="00871AD8">
                <w:rPr>
                  <w:w w:val="120"/>
                  <w:sz w:val="22"/>
                </w:rPr>
                <w:delText xml:space="preserve"> B2ms</w:delText>
              </w:r>
            </w:del>
          </w:p>
          <w:p w14:paraId="33FF1DF0" w14:textId="5F805B16" w:rsidR="002672BA" w:rsidDel="00871AD8" w:rsidRDefault="002672BA">
            <w:pPr>
              <w:pStyle w:val="ListParagraph"/>
              <w:rPr>
                <w:del w:id="541" w:author="Vikas Gautam" w:date="2023-05-15T22:53:00Z"/>
              </w:rPr>
              <w:pPrChange w:id="542" w:author="Vikas Gautam" w:date="2023-05-15T22:54:00Z">
                <w:pPr>
                  <w:pStyle w:val="TableParagraph"/>
                  <w:framePr w:hSpace="180" w:wrap="around" w:vAnchor="text" w:hAnchor="page" w:x="1891" w:y="25"/>
                  <w:spacing w:line="258" w:lineRule="exact"/>
                  <w:ind w:left="52"/>
                </w:pPr>
              </w:pPrChange>
            </w:pPr>
            <w:del w:id="543" w:author="Vikas Gautam" w:date="2023-05-15T22:53:00Z">
              <w:r w:rsidDel="00871AD8">
                <w:rPr>
                  <w:w w:val="120"/>
                  <w:sz w:val="22"/>
                </w:rPr>
                <w:delText>Standard</w:delText>
              </w:r>
              <w:r w:rsidRPr="00487A53" w:rsidDel="00871AD8">
                <w:rPr>
                  <w:w w:val="120"/>
                  <w:sz w:val="22"/>
                </w:rPr>
                <w:delText xml:space="preserve"> B4ms</w:delText>
              </w:r>
            </w:del>
          </w:p>
        </w:tc>
        <w:tc>
          <w:tcPr>
            <w:tcW w:w="2298" w:type="dxa"/>
          </w:tcPr>
          <w:p w14:paraId="5D2C487E" w14:textId="35040596" w:rsidR="002672BA" w:rsidDel="00871AD8" w:rsidRDefault="002672BA">
            <w:pPr>
              <w:pStyle w:val="ListParagraph"/>
              <w:rPr>
                <w:del w:id="544" w:author="Vikas Gautam" w:date="2023-05-15T22:53:00Z"/>
                <w:w w:val="120"/>
                <w:sz w:val="22"/>
              </w:rPr>
              <w:pPrChange w:id="545" w:author="Vikas Gautam" w:date="2023-05-15T22:54:00Z">
                <w:pPr>
                  <w:pStyle w:val="TableParagraph"/>
                  <w:framePr w:hSpace="180" w:wrap="around" w:vAnchor="text" w:hAnchor="page" w:x="1891" w:y="25"/>
                  <w:spacing w:line="258" w:lineRule="exact"/>
                  <w:ind w:left="52"/>
                </w:pPr>
              </w:pPrChange>
            </w:pPr>
            <w:del w:id="546" w:author="Vikas Gautam" w:date="2023-05-15T22:53:00Z">
              <w:r w:rsidRPr="00487A53" w:rsidDel="00871AD8">
                <w:rPr>
                  <w:w w:val="120"/>
                  <w:sz w:val="22"/>
                </w:rPr>
                <w:delText>Standard</w:delText>
              </w:r>
              <w:r w:rsidDel="00871AD8">
                <w:rPr>
                  <w:w w:val="120"/>
                  <w:sz w:val="22"/>
                </w:rPr>
                <w:delText>_B2_s</w:delText>
              </w:r>
            </w:del>
          </w:p>
          <w:p w14:paraId="06E5EE7B" w14:textId="0E55D0F4" w:rsidR="002672BA" w:rsidRPr="00487A53" w:rsidDel="00871AD8" w:rsidRDefault="002672BA">
            <w:pPr>
              <w:pStyle w:val="ListParagraph"/>
              <w:rPr>
                <w:del w:id="547" w:author="Vikas Gautam" w:date="2023-05-15T22:53:00Z"/>
                <w:w w:val="120"/>
                <w:sz w:val="22"/>
              </w:rPr>
              <w:pPrChange w:id="548" w:author="Vikas Gautam" w:date="2023-05-15T22:54:00Z">
                <w:pPr>
                  <w:pStyle w:val="TableParagraph"/>
                  <w:framePr w:hSpace="180" w:wrap="around" w:vAnchor="text" w:hAnchor="page" w:x="1891" w:y="25"/>
                  <w:spacing w:line="258" w:lineRule="exact"/>
                  <w:ind w:left="52"/>
                </w:pPr>
              </w:pPrChange>
            </w:pPr>
            <w:del w:id="549" w:author="Vikas Gautam" w:date="2023-05-15T22:53:00Z">
              <w:r w:rsidDel="00871AD8">
                <w:rPr>
                  <w:w w:val="120"/>
                  <w:sz w:val="22"/>
                </w:rPr>
                <w:delText>Standard_</w:delText>
              </w:r>
              <w:r w:rsidRPr="00487A53" w:rsidDel="00871AD8">
                <w:rPr>
                  <w:w w:val="120"/>
                  <w:sz w:val="22"/>
                </w:rPr>
                <w:delText>B2ms</w:delText>
              </w:r>
            </w:del>
          </w:p>
          <w:p w14:paraId="3DFA9CF5" w14:textId="586610FC" w:rsidR="002672BA" w:rsidDel="00871AD8" w:rsidRDefault="002672BA">
            <w:pPr>
              <w:pStyle w:val="ListParagraph"/>
              <w:rPr>
                <w:del w:id="550" w:author="Vikas Gautam" w:date="2023-05-15T22:53:00Z"/>
                <w:w w:val="120"/>
                <w:sz w:val="22"/>
              </w:rPr>
              <w:pPrChange w:id="551" w:author="Vikas Gautam" w:date="2023-05-15T22:54:00Z">
                <w:pPr>
                  <w:pStyle w:val="TableParagraph"/>
                  <w:framePr w:hSpace="180" w:wrap="around" w:vAnchor="text" w:hAnchor="page" w:x="1891" w:y="25"/>
                  <w:spacing w:line="258" w:lineRule="exact"/>
                  <w:ind w:left="52"/>
                </w:pPr>
              </w:pPrChange>
            </w:pPr>
            <w:del w:id="552" w:author="Vikas Gautam" w:date="2023-05-15T22:53:00Z">
              <w:r w:rsidDel="00871AD8">
                <w:rPr>
                  <w:w w:val="120"/>
                  <w:sz w:val="22"/>
                </w:rPr>
                <w:delText>Standard_</w:delText>
              </w:r>
              <w:r w:rsidRPr="00487A53" w:rsidDel="00871AD8">
                <w:rPr>
                  <w:w w:val="120"/>
                  <w:sz w:val="22"/>
                </w:rPr>
                <w:delText>B4ms</w:delText>
              </w:r>
            </w:del>
          </w:p>
          <w:p w14:paraId="5264264A" w14:textId="5EA67314" w:rsidR="002672BA" w:rsidRPr="00487A53" w:rsidDel="00871AD8" w:rsidRDefault="002672BA">
            <w:pPr>
              <w:pStyle w:val="ListParagraph"/>
              <w:rPr>
                <w:del w:id="553" w:author="Vikas Gautam" w:date="2023-05-15T22:53:00Z"/>
                <w:w w:val="120"/>
                <w:sz w:val="22"/>
              </w:rPr>
              <w:pPrChange w:id="554" w:author="Vikas Gautam" w:date="2023-05-15T22:54:00Z">
                <w:pPr>
                  <w:pStyle w:val="TableParagraph"/>
                  <w:framePr w:hSpace="180" w:wrap="around" w:vAnchor="text" w:hAnchor="page" w:x="1891" w:y="25"/>
                  <w:spacing w:line="258" w:lineRule="exact"/>
                  <w:ind w:left="52"/>
                </w:pPr>
              </w:pPrChange>
            </w:pPr>
          </w:p>
        </w:tc>
        <w:tc>
          <w:tcPr>
            <w:tcW w:w="3609" w:type="dxa"/>
          </w:tcPr>
          <w:p w14:paraId="671DC311" w14:textId="12930A6B" w:rsidR="00B200D3" w:rsidRPr="00487A53" w:rsidDel="00871AD8" w:rsidRDefault="00B200D3">
            <w:pPr>
              <w:pStyle w:val="ListParagraph"/>
              <w:rPr>
                <w:del w:id="555" w:author="Vikas Gautam" w:date="2023-05-15T22:53:00Z"/>
                <w:w w:val="120"/>
                <w:sz w:val="22"/>
              </w:rPr>
              <w:pPrChange w:id="556" w:author="Vikas Gautam" w:date="2023-05-15T22:54:00Z">
                <w:pPr>
                  <w:pStyle w:val="TableParagraph"/>
                  <w:framePr w:hSpace="180" w:wrap="around" w:vAnchor="text" w:hAnchor="page" w:x="1891" w:y="25"/>
                  <w:spacing w:line="258" w:lineRule="exact"/>
                  <w:ind w:left="52"/>
                </w:pPr>
              </w:pPrChange>
            </w:pPr>
          </w:p>
        </w:tc>
      </w:tr>
      <w:tr w:rsidR="002672BA" w:rsidDel="00871AD8" w14:paraId="38A7D996" w14:textId="35A40FA0" w:rsidTr="00607704">
        <w:trPr>
          <w:trHeight w:val="1242"/>
          <w:del w:id="557" w:author="Vikas Gautam" w:date="2023-05-15T22:53:00Z"/>
        </w:trPr>
        <w:tc>
          <w:tcPr>
            <w:tcW w:w="1560" w:type="dxa"/>
          </w:tcPr>
          <w:p w14:paraId="26F8DECA" w14:textId="05F0000B" w:rsidR="002672BA" w:rsidDel="00871AD8" w:rsidRDefault="002672BA">
            <w:pPr>
              <w:pStyle w:val="ListParagraph"/>
              <w:rPr>
                <w:del w:id="558" w:author="Vikas Gautam" w:date="2023-05-15T22:53:00Z"/>
                <w:sz w:val="20"/>
              </w:rPr>
              <w:pPrChange w:id="559" w:author="Vikas Gautam" w:date="2023-05-15T22:54:00Z">
                <w:pPr>
                  <w:pStyle w:val="TableParagraph"/>
                  <w:framePr w:hSpace="180" w:wrap="around" w:vAnchor="text" w:hAnchor="page" w:x="1891" w:y="25"/>
                  <w:spacing w:before="150"/>
                  <w:ind w:left="52"/>
                </w:pPr>
              </w:pPrChange>
            </w:pPr>
            <w:del w:id="560" w:author="Vikas Gautam" w:date="2023-05-15T22:53:00Z">
              <w:r w:rsidDel="00871AD8">
                <w:rPr>
                  <w:w w:val="110"/>
                  <w:sz w:val="20"/>
                </w:rPr>
                <w:delText>D</w:delText>
              </w:r>
              <w:r w:rsidDel="00871AD8">
                <w:rPr>
                  <w:spacing w:val="-12"/>
                  <w:w w:val="110"/>
                  <w:sz w:val="20"/>
                </w:rPr>
                <w:delText xml:space="preserve"> </w:delText>
              </w:r>
              <w:r w:rsidDel="00871AD8">
                <w:rPr>
                  <w:spacing w:val="-2"/>
                  <w:w w:val="115"/>
                  <w:sz w:val="20"/>
                </w:rPr>
                <w:delText>series</w:delText>
              </w:r>
            </w:del>
          </w:p>
        </w:tc>
        <w:tc>
          <w:tcPr>
            <w:tcW w:w="2217" w:type="dxa"/>
          </w:tcPr>
          <w:p w14:paraId="3487A90D" w14:textId="67F8BFC7" w:rsidR="002672BA" w:rsidDel="00871AD8" w:rsidRDefault="002672BA">
            <w:pPr>
              <w:pStyle w:val="ListParagraph"/>
              <w:rPr>
                <w:del w:id="561" w:author="Vikas Gautam" w:date="2023-05-15T22:53:00Z"/>
                <w:w w:val="120"/>
                <w:sz w:val="22"/>
              </w:rPr>
              <w:pPrChange w:id="562" w:author="Vikas Gautam" w:date="2023-05-15T22:54:00Z">
                <w:pPr>
                  <w:pStyle w:val="TableParagraph"/>
                  <w:framePr w:hSpace="180" w:wrap="around" w:vAnchor="text" w:hAnchor="page" w:x="1891" w:y="25"/>
                  <w:spacing w:line="258" w:lineRule="exact"/>
                  <w:ind w:left="52"/>
                </w:pPr>
              </w:pPrChange>
            </w:pPr>
            <w:del w:id="563" w:author="Vikas Gautam" w:date="2023-05-15T22:53:00Z">
              <w:r w:rsidDel="00871AD8">
                <w:rPr>
                  <w:w w:val="120"/>
                  <w:sz w:val="22"/>
                </w:rPr>
                <w:delText>Standard D3_v2</w:delText>
              </w:r>
            </w:del>
          </w:p>
          <w:p w14:paraId="536D1E01" w14:textId="18AA6EAC" w:rsidR="002672BA" w:rsidRPr="00487A53" w:rsidDel="00871AD8" w:rsidRDefault="002672BA">
            <w:pPr>
              <w:pStyle w:val="ListParagraph"/>
              <w:rPr>
                <w:del w:id="564" w:author="Vikas Gautam" w:date="2023-05-15T22:53:00Z"/>
                <w:w w:val="120"/>
                <w:sz w:val="22"/>
              </w:rPr>
              <w:pPrChange w:id="565" w:author="Vikas Gautam" w:date="2023-05-15T22:54:00Z">
                <w:pPr>
                  <w:pStyle w:val="TableParagraph"/>
                  <w:framePr w:hSpace="180" w:wrap="around" w:vAnchor="text" w:hAnchor="page" w:x="1891" w:y="25"/>
                  <w:spacing w:line="258" w:lineRule="exact"/>
                  <w:ind w:left="52"/>
                </w:pPr>
              </w:pPrChange>
            </w:pPr>
            <w:del w:id="566" w:author="Vikas Gautam" w:date="2023-05-15T22:53:00Z">
              <w:r w:rsidDel="00871AD8">
                <w:rPr>
                  <w:w w:val="120"/>
                  <w:sz w:val="22"/>
                </w:rPr>
                <w:delText>Standard DS3_v2</w:delText>
              </w:r>
            </w:del>
          </w:p>
          <w:p w14:paraId="1C24F4BE" w14:textId="5DF6B96A" w:rsidR="002672BA" w:rsidDel="00871AD8" w:rsidRDefault="002672BA">
            <w:pPr>
              <w:pStyle w:val="ListParagraph"/>
              <w:rPr>
                <w:del w:id="567" w:author="Vikas Gautam" w:date="2023-05-15T22:53:00Z"/>
              </w:rPr>
              <w:pPrChange w:id="568" w:author="Vikas Gautam" w:date="2023-05-15T22:54:00Z">
                <w:pPr>
                  <w:pStyle w:val="TableParagraph"/>
                  <w:framePr w:hSpace="180" w:wrap="around" w:vAnchor="text" w:hAnchor="page" w:x="1891" w:y="25"/>
                  <w:spacing w:line="258" w:lineRule="exact"/>
                  <w:ind w:left="52"/>
                </w:pPr>
              </w:pPrChange>
            </w:pPr>
            <w:del w:id="569" w:author="Vikas Gautam" w:date="2023-05-15T22:53:00Z">
              <w:r w:rsidDel="00871AD8">
                <w:rPr>
                  <w:w w:val="120"/>
                  <w:sz w:val="22"/>
                </w:rPr>
                <w:delText>Standard</w:delText>
              </w:r>
              <w:r w:rsidRPr="00487A53" w:rsidDel="00871AD8">
                <w:rPr>
                  <w:w w:val="120"/>
                  <w:sz w:val="22"/>
                </w:rPr>
                <w:delText xml:space="preserve"> D5_v2</w:delText>
              </w:r>
            </w:del>
          </w:p>
        </w:tc>
        <w:tc>
          <w:tcPr>
            <w:tcW w:w="2298" w:type="dxa"/>
          </w:tcPr>
          <w:p w14:paraId="50CDD179" w14:textId="2CE13374" w:rsidR="002672BA" w:rsidDel="00871AD8" w:rsidRDefault="002672BA">
            <w:pPr>
              <w:pStyle w:val="ListParagraph"/>
              <w:rPr>
                <w:del w:id="570" w:author="Vikas Gautam" w:date="2023-05-15T22:53:00Z"/>
                <w:w w:val="120"/>
                <w:sz w:val="22"/>
              </w:rPr>
              <w:pPrChange w:id="571" w:author="Vikas Gautam" w:date="2023-05-15T22:54:00Z">
                <w:pPr>
                  <w:pStyle w:val="TableParagraph"/>
                  <w:framePr w:hSpace="180" w:wrap="around" w:vAnchor="text" w:hAnchor="page" w:x="1891" w:y="25"/>
                  <w:spacing w:line="258" w:lineRule="exact"/>
                  <w:ind w:left="52"/>
                </w:pPr>
              </w:pPrChange>
            </w:pPr>
            <w:del w:id="572" w:author="Vikas Gautam" w:date="2023-05-15T22:53:00Z">
              <w:r w:rsidDel="00871AD8">
                <w:rPr>
                  <w:w w:val="120"/>
                  <w:sz w:val="22"/>
                </w:rPr>
                <w:delText>Standard_D3_v2</w:delText>
              </w:r>
            </w:del>
          </w:p>
          <w:p w14:paraId="02E9EE7F" w14:textId="7CAD3CC5" w:rsidR="002672BA" w:rsidRPr="00487A53" w:rsidDel="00871AD8" w:rsidRDefault="002672BA">
            <w:pPr>
              <w:pStyle w:val="ListParagraph"/>
              <w:rPr>
                <w:del w:id="573" w:author="Vikas Gautam" w:date="2023-05-15T22:53:00Z"/>
                <w:w w:val="120"/>
                <w:sz w:val="22"/>
              </w:rPr>
              <w:pPrChange w:id="574" w:author="Vikas Gautam" w:date="2023-05-15T22:54:00Z">
                <w:pPr>
                  <w:pStyle w:val="TableParagraph"/>
                  <w:framePr w:hSpace="180" w:wrap="around" w:vAnchor="text" w:hAnchor="page" w:x="1891" w:y="25"/>
                  <w:spacing w:line="258" w:lineRule="exact"/>
                  <w:ind w:left="52"/>
                </w:pPr>
              </w:pPrChange>
            </w:pPr>
            <w:del w:id="575" w:author="Vikas Gautam" w:date="2023-05-15T22:53:00Z">
              <w:r w:rsidDel="00871AD8">
                <w:rPr>
                  <w:w w:val="120"/>
                  <w:sz w:val="22"/>
                </w:rPr>
                <w:delText>Standard_DS3_v2</w:delText>
              </w:r>
            </w:del>
          </w:p>
          <w:p w14:paraId="636F21F3" w14:textId="0E36CBAA" w:rsidR="002672BA" w:rsidDel="00871AD8" w:rsidRDefault="002672BA">
            <w:pPr>
              <w:pStyle w:val="ListParagraph"/>
              <w:rPr>
                <w:del w:id="576" w:author="Vikas Gautam" w:date="2023-05-15T22:53:00Z"/>
                <w:w w:val="120"/>
                <w:sz w:val="22"/>
              </w:rPr>
              <w:pPrChange w:id="577" w:author="Vikas Gautam" w:date="2023-05-15T22:54:00Z">
                <w:pPr>
                  <w:pStyle w:val="TableParagraph"/>
                  <w:framePr w:hSpace="180" w:wrap="around" w:vAnchor="text" w:hAnchor="page" w:x="1891" w:y="25"/>
                  <w:spacing w:line="258" w:lineRule="exact"/>
                  <w:ind w:left="52"/>
                </w:pPr>
              </w:pPrChange>
            </w:pPr>
            <w:del w:id="578" w:author="Vikas Gautam" w:date="2023-05-15T22:53:00Z">
              <w:r w:rsidDel="00871AD8">
                <w:rPr>
                  <w:w w:val="120"/>
                  <w:sz w:val="22"/>
                </w:rPr>
                <w:delText>Standard_</w:delText>
              </w:r>
              <w:r w:rsidRPr="00487A53" w:rsidDel="00871AD8">
                <w:rPr>
                  <w:w w:val="120"/>
                  <w:sz w:val="22"/>
                </w:rPr>
                <w:delText>D5_v2</w:delText>
              </w:r>
            </w:del>
          </w:p>
        </w:tc>
        <w:tc>
          <w:tcPr>
            <w:tcW w:w="3609" w:type="dxa"/>
          </w:tcPr>
          <w:p w14:paraId="397660BD" w14:textId="35F0BB2D" w:rsidR="002672BA" w:rsidDel="00871AD8" w:rsidRDefault="002672BA">
            <w:pPr>
              <w:pStyle w:val="ListParagraph"/>
              <w:rPr>
                <w:del w:id="579" w:author="Vikas Gautam" w:date="2023-05-15T22:53:00Z"/>
                <w:w w:val="120"/>
                <w:sz w:val="22"/>
              </w:rPr>
              <w:pPrChange w:id="580" w:author="Vikas Gautam" w:date="2023-05-15T22:54:00Z">
                <w:pPr>
                  <w:pStyle w:val="TableParagraph"/>
                  <w:framePr w:hSpace="180" w:wrap="around" w:vAnchor="text" w:hAnchor="page" w:x="1891" w:y="25"/>
                  <w:spacing w:line="258" w:lineRule="exact"/>
                  <w:ind w:left="52"/>
                </w:pPr>
              </w:pPrChange>
            </w:pPr>
            <w:del w:id="581" w:author="Vikas Gautam" w:date="2023-05-12T13:40:00Z">
              <w:r w:rsidDel="00B200D3">
                <w:rPr>
                  <w:w w:val="120"/>
                  <w:sz w:val="22"/>
                </w:rPr>
                <w:delText>Allow</w:delText>
              </w:r>
            </w:del>
          </w:p>
          <w:p w14:paraId="0D6A0E00" w14:textId="3B5B38EF" w:rsidR="00B200D3" w:rsidDel="00871AD8" w:rsidRDefault="002672BA">
            <w:pPr>
              <w:pStyle w:val="ListParagraph"/>
              <w:rPr>
                <w:del w:id="582" w:author="Vikas Gautam" w:date="2023-05-15T22:53:00Z"/>
                <w:w w:val="120"/>
                <w:sz w:val="22"/>
              </w:rPr>
              <w:pPrChange w:id="583" w:author="Vikas Gautam" w:date="2023-05-15T22:54:00Z">
                <w:pPr>
                  <w:pStyle w:val="TableParagraph"/>
                  <w:framePr w:hSpace="180" w:wrap="around" w:vAnchor="text" w:hAnchor="page" w:x="1891" w:y="25"/>
                  <w:spacing w:line="258" w:lineRule="exact"/>
                  <w:ind w:left="52"/>
                </w:pPr>
              </w:pPrChange>
            </w:pPr>
            <w:del w:id="584" w:author="Vikas Gautam" w:date="2023-05-12T13:40:00Z">
              <w:r w:rsidDel="00B200D3">
                <w:rPr>
                  <w:w w:val="120"/>
                  <w:sz w:val="22"/>
                </w:rPr>
                <w:delText>Allow</w:delText>
              </w:r>
            </w:del>
          </w:p>
        </w:tc>
      </w:tr>
      <w:tr w:rsidR="002672BA" w:rsidDel="00871AD8" w14:paraId="75E525BD" w14:textId="3E7196A6" w:rsidTr="00607704">
        <w:trPr>
          <w:trHeight w:val="935"/>
          <w:del w:id="585" w:author="Vikas Gautam" w:date="2023-05-15T22:53:00Z"/>
        </w:trPr>
        <w:tc>
          <w:tcPr>
            <w:tcW w:w="1560" w:type="dxa"/>
          </w:tcPr>
          <w:p w14:paraId="1A532331" w14:textId="7D442C10" w:rsidR="002672BA" w:rsidDel="00871AD8" w:rsidRDefault="002672BA">
            <w:pPr>
              <w:pStyle w:val="ListParagraph"/>
              <w:rPr>
                <w:del w:id="586" w:author="Vikas Gautam" w:date="2023-05-15T22:53:00Z"/>
              </w:rPr>
              <w:pPrChange w:id="587" w:author="Vikas Gautam" w:date="2023-05-15T22:54:00Z">
                <w:pPr>
                  <w:pStyle w:val="TableParagraph"/>
                  <w:framePr w:hSpace="180" w:wrap="around" w:vAnchor="text" w:hAnchor="page" w:x="1891" w:y="25"/>
                  <w:spacing w:before="157"/>
                  <w:ind w:left="52"/>
                </w:pPr>
              </w:pPrChange>
            </w:pPr>
            <w:del w:id="588" w:author="Vikas Gautam" w:date="2023-05-15T22:53:00Z">
              <w:r w:rsidDel="00871AD8">
                <w:rPr>
                  <w:w w:val="125"/>
                  <w:sz w:val="22"/>
                </w:rPr>
                <w:delText>F</w:delText>
              </w:r>
              <w:r w:rsidDel="00871AD8">
                <w:rPr>
                  <w:spacing w:val="5"/>
                  <w:w w:val="125"/>
                  <w:sz w:val="22"/>
                </w:rPr>
                <w:delText xml:space="preserve"> </w:delText>
              </w:r>
              <w:r w:rsidDel="00871AD8">
                <w:rPr>
                  <w:spacing w:val="-2"/>
                  <w:w w:val="125"/>
                  <w:sz w:val="22"/>
                </w:rPr>
                <w:delText>series</w:delText>
              </w:r>
            </w:del>
          </w:p>
        </w:tc>
        <w:tc>
          <w:tcPr>
            <w:tcW w:w="2217" w:type="dxa"/>
          </w:tcPr>
          <w:p w14:paraId="0279BE29" w14:textId="38F1E60D" w:rsidR="002672BA" w:rsidDel="00871AD8" w:rsidRDefault="002672BA">
            <w:pPr>
              <w:pStyle w:val="ListParagraph"/>
              <w:rPr>
                <w:del w:id="589" w:author="Vikas Gautam" w:date="2023-05-15T22:53:00Z"/>
                <w:w w:val="120"/>
                <w:sz w:val="22"/>
              </w:rPr>
              <w:pPrChange w:id="590" w:author="Vikas Gautam" w:date="2023-05-15T22:54:00Z">
                <w:pPr>
                  <w:pStyle w:val="TableParagraph"/>
                  <w:framePr w:hSpace="180" w:wrap="around" w:vAnchor="text" w:hAnchor="page" w:x="1891" w:y="25"/>
                  <w:spacing w:line="258" w:lineRule="exact"/>
                  <w:ind w:left="52"/>
                </w:pPr>
              </w:pPrChange>
            </w:pPr>
            <w:del w:id="591" w:author="Vikas Gautam" w:date="2023-05-15T22:53:00Z">
              <w:r w:rsidDel="00871AD8">
                <w:rPr>
                  <w:w w:val="120"/>
                  <w:sz w:val="22"/>
                </w:rPr>
                <w:delText>Standard F4s</w:delText>
              </w:r>
            </w:del>
          </w:p>
          <w:p w14:paraId="1380D695" w14:textId="05641C12" w:rsidR="002672BA" w:rsidRPr="00487A53" w:rsidDel="00871AD8" w:rsidRDefault="002672BA">
            <w:pPr>
              <w:pStyle w:val="ListParagraph"/>
              <w:rPr>
                <w:del w:id="592" w:author="Vikas Gautam" w:date="2023-05-15T22:53:00Z"/>
                <w:w w:val="120"/>
                <w:sz w:val="22"/>
              </w:rPr>
              <w:pPrChange w:id="593" w:author="Vikas Gautam" w:date="2023-05-15T22:54:00Z">
                <w:pPr>
                  <w:pStyle w:val="TableParagraph"/>
                  <w:framePr w:hSpace="180" w:wrap="around" w:vAnchor="text" w:hAnchor="page" w:x="1891" w:y="25"/>
                  <w:spacing w:line="258" w:lineRule="exact"/>
                  <w:ind w:left="52"/>
                </w:pPr>
              </w:pPrChange>
            </w:pPr>
            <w:del w:id="594" w:author="Vikas Gautam" w:date="2023-05-15T22:53:00Z">
              <w:r w:rsidDel="00871AD8">
                <w:rPr>
                  <w:w w:val="120"/>
                  <w:sz w:val="22"/>
                </w:rPr>
                <w:delText>Standard F8</w:delText>
              </w:r>
            </w:del>
          </w:p>
          <w:p w14:paraId="50B4C1A3" w14:textId="7D467662" w:rsidR="002672BA" w:rsidDel="00871AD8" w:rsidRDefault="002672BA">
            <w:pPr>
              <w:pStyle w:val="ListParagraph"/>
              <w:rPr>
                <w:del w:id="595" w:author="Vikas Gautam" w:date="2023-05-15T22:53:00Z"/>
              </w:rPr>
              <w:pPrChange w:id="596" w:author="Vikas Gautam" w:date="2023-05-15T22:54:00Z">
                <w:pPr>
                  <w:pStyle w:val="TableParagraph"/>
                  <w:framePr w:hSpace="180" w:wrap="around" w:vAnchor="text" w:hAnchor="page" w:x="1891" w:y="25"/>
                  <w:spacing w:line="258" w:lineRule="exact"/>
                  <w:ind w:left="52"/>
                </w:pPr>
              </w:pPrChange>
            </w:pPr>
            <w:del w:id="597" w:author="Vikas Gautam" w:date="2023-05-15T22:53:00Z">
              <w:r w:rsidDel="00871AD8">
                <w:rPr>
                  <w:w w:val="120"/>
                  <w:sz w:val="22"/>
                </w:rPr>
                <w:delText>Standard</w:delText>
              </w:r>
              <w:r w:rsidRPr="00487A53" w:rsidDel="00871AD8">
                <w:rPr>
                  <w:w w:val="120"/>
                  <w:sz w:val="22"/>
                </w:rPr>
                <w:delText xml:space="preserve"> F16s</w:delText>
              </w:r>
            </w:del>
          </w:p>
        </w:tc>
        <w:tc>
          <w:tcPr>
            <w:tcW w:w="2298" w:type="dxa"/>
          </w:tcPr>
          <w:p w14:paraId="41755AD7" w14:textId="79C4DF1A" w:rsidR="002672BA" w:rsidDel="00871AD8" w:rsidRDefault="002672BA">
            <w:pPr>
              <w:pStyle w:val="ListParagraph"/>
              <w:rPr>
                <w:del w:id="598" w:author="Vikas Gautam" w:date="2023-05-15T22:53:00Z"/>
                <w:w w:val="120"/>
                <w:sz w:val="22"/>
              </w:rPr>
              <w:pPrChange w:id="599" w:author="Vikas Gautam" w:date="2023-05-15T22:54:00Z">
                <w:pPr>
                  <w:pStyle w:val="TableParagraph"/>
                  <w:framePr w:hSpace="180" w:wrap="around" w:vAnchor="text" w:hAnchor="page" w:x="1891" w:y="25"/>
                  <w:spacing w:line="258" w:lineRule="exact"/>
                  <w:ind w:left="52"/>
                </w:pPr>
              </w:pPrChange>
            </w:pPr>
            <w:del w:id="600" w:author="Vikas Gautam" w:date="2023-05-15T22:53:00Z">
              <w:r w:rsidDel="00871AD8">
                <w:rPr>
                  <w:w w:val="120"/>
                  <w:sz w:val="22"/>
                </w:rPr>
                <w:delText>Standard_F4s</w:delText>
              </w:r>
            </w:del>
          </w:p>
          <w:p w14:paraId="4E2AAEAA" w14:textId="47129EE9" w:rsidR="002672BA" w:rsidRPr="00487A53" w:rsidDel="00871AD8" w:rsidRDefault="002672BA">
            <w:pPr>
              <w:pStyle w:val="ListParagraph"/>
              <w:rPr>
                <w:del w:id="601" w:author="Vikas Gautam" w:date="2023-05-15T22:53:00Z"/>
                <w:w w:val="120"/>
                <w:sz w:val="22"/>
              </w:rPr>
              <w:pPrChange w:id="602" w:author="Vikas Gautam" w:date="2023-05-15T22:54:00Z">
                <w:pPr>
                  <w:pStyle w:val="TableParagraph"/>
                  <w:framePr w:hSpace="180" w:wrap="around" w:vAnchor="text" w:hAnchor="page" w:x="1891" w:y="25"/>
                  <w:spacing w:line="258" w:lineRule="exact"/>
                  <w:ind w:left="52"/>
                </w:pPr>
              </w:pPrChange>
            </w:pPr>
            <w:del w:id="603" w:author="Vikas Gautam" w:date="2023-05-15T22:53:00Z">
              <w:r w:rsidDel="00871AD8">
                <w:rPr>
                  <w:w w:val="120"/>
                  <w:sz w:val="22"/>
                </w:rPr>
                <w:delText>Standard_F8</w:delText>
              </w:r>
            </w:del>
          </w:p>
          <w:p w14:paraId="567B9150" w14:textId="0FA587FA" w:rsidR="002672BA" w:rsidDel="00871AD8" w:rsidRDefault="002672BA">
            <w:pPr>
              <w:pStyle w:val="ListParagraph"/>
              <w:rPr>
                <w:del w:id="604" w:author="Vikas Gautam" w:date="2023-05-15T22:53:00Z"/>
                <w:w w:val="120"/>
                <w:sz w:val="22"/>
              </w:rPr>
              <w:pPrChange w:id="605" w:author="Vikas Gautam" w:date="2023-05-15T22:54:00Z">
                <w:pPr>
                  <w:pStyle w:val="TableParagraph"/>
                  <w:framePr w:hSpace="180" w:wrap="around" w:vAnchor="text" w:hAnchor="page" w:x="1891" w:y="25"/>
                  <w:spacing w:line="258" w:lineRule="exact"/>
                  <w:ind w:left="52"/>
                </w:pPr>
              </w:pPrChange>
            </w:pPr>
            <w:del w:id="606" w:author="Vikas Gautam" w:date="2023-05-15T22:53:00Z">
              <w:r w:rsidDel="00871AD8">
                <w:rPr>
                  <w:w w:val="120"/>
                  <w:sz w:val="22"/>
                </w:rPr>
                <w:delText>Standard_</w:delText>
              </w:r>
              <w:r w:rsidRPr="00487A53" w:rsidDel="00871AD8">
                <w:rPr>
                  <w:w w:val="120"/>
                  <w:sz w:val="22"/>
                </w:rPr>
                <w:delText>F16s</w:delText>
              </w:r>
            </w:del>
          </w:p>
        </w:tc>
        <w:tc>
          <w:tcPr>
            <w:tcW w:w="3609" w:type="dxa"/>
          </w:tcPr>
          <w:p w14:paraId="5D8296EF" w14:textId="2E48EB24" w:rsidR="00B200D3" w:rsidDel="00871AD8" w:rsidRDefault="00B200D3">
            <w:pPr>
              <w:pStyle w:val="ListParagraph"/>
              <w:rPr>
                <w:del w:id="607" w:author="Vikas Gautam" w:date="2023-05-15T22:53:00Z"/>
                <w:w w:val="120"/>
                <w:sz w:val="22"/>
              </w:rPr>
              <w:pPrChange w:id="608" w:author="Vikas Gautam" w:date="2023-05-15T22:54:00Z">
                <w:pPr>
                  <w:pStyle w:val="TableParagraph"/>
                  <w:framePr w:hSpace="180" w:wrap="around" w:vAnchor="text" w:hAnchor="page" w:x="1891" w:y="25"/>
                  <w:spacing w:line="258" w:lineRule="exact"/>
                  <w:ind w:left="52"/>
                </w:pPr>
              </w:pPrChange>
            </w:pPr>
          </w:p>
        </w:tc>
      </w:tr>
    </w:tbl>
    <w:p w14:paraId="26EC7EF6" w14:textId="5F46E9FD" w:rsidR="002672BA" w:rsidRPr="008E2C48" w:rsidDel="00871AD8" w:rsidRDefault="002672BA">
      <w:pPr>
        <w:pStyle w:val="ListParagraph"/>
        <w:rPr>
          <w:del w:id="609" w:author="Vikas Gautam" w:date="2023-05-15T22:53:00Z"/>
          <w:rFonts w:cstheme="minorHAnsi"/>
          <w:color w:val="242424"/>
          <w:shd w:val="clear" w:color="auto" w:fill="FFFFFF"/>
        </w:rPr>
        <w:pPrChange w:id="610" w:author="Vikas Gautam" w:date="2023-05-15T22:54:00Z">
          <w:pPr/>
        </w:pPrChange>
      </w:pPr>
      <w:del w:id="611" w:author="Vikas Gautam" w:date="2023-05-15T22:53:00Z">
        <w:r w:rsidRPr="008E2C48" w:rsidDel="00871AD8">
          <w:rPr>
            <w:rFonts w:cstheme="minorHAnsi"/>
          </w:rPr>
          <w:delText xml:space="preserve">   </w:delText>
        </w:r>
      </w:del>
    </w:p>
    <w:p w14:paraId="59CF61EE" w14:textId="185530FC" w:rsidR="002672BA" w:rsidDel="00871AD8" w:rsidRDefault="002672BA">
      <w:pPr>
        <w:pStyle w:val="ListParagraph"/>
        <w:rPr>
          <w:del w:id="612" w:author="Vikas Gautam" w:date="2023-05-15T22:53:00Z"/>
        </w:rPr>
        <w:pPrChange w:id="613" w:author="Vikas Gautam" w:date="2023-05-15T22:54:00Z">
          <w:pPr>
            <w:pStyle w:val="BodyText"/>
            <w:spacing w:before="203" w:line="304" w:lineRule="auto"/>
            <w:ind w:left="720" w:right="644"/>
          </w:pPr>
        </w:pPrChange>
      </w:pPr>
      <w:del w:id="614" w:author="Vikas Gautam" w:date="2023-05-15T22:53:00Z">
        <w:r w:rsidRPr="004640C3" w:rsidDel="00871AD8">
          <w:rPr>
            <w:lang w:val="en-IN"/>
          </w:rPr>
          <w:delText xml:space="preserve">Few of sizes are getting </w:delText>
        </w:r>
        <w:r w:rsidR="00191722" w:rsidDel="00871AD8">
          <w:rPr>
            <w:lang w:val="en-IN"/>
          </w:rPr>
          <w:delText>retired</w:delText>
        </w:r>
        <w:r w:rsidRPr="004640C3" w:rsidDel="00871AD8">
          <w:rPr>
            <w:lang w:val="en-IN"/>
          </w:rPr>
          <w:delText xml:space="preserve"> soon from azure, please refer </w:delText>
        </w:r>
        <w:r w:rsidDel="00871AD8">
          <w:fldChar w:fldCharType="begin"/>
        </w:r>
        <w:r w:rsidDel="00871AD8">
          <w:delInstrText xml:space="preserve"> HYPERLINK "https://azure.microsoft.com/en-in/pricing/details/virtual-machines/series/" </w:delInstrText>
        </w:r>
        <w:r w:rsidDel="00871AD8">
          <w:fldChar w:fldCharType="separate"/>
        </w:r>
        <w:r w:rsidDel="00871AD8">
          <w:rPr>
            <w:rStyle w:val="Hyperlink"/>
          </w:rPr>
          <w:delText>Virtual Machine series | Microsoft Azure</w:delText>
        </w:r>
        <w:r w:rsidDel="00871AD8">
          <w:rPr>
            <w:rStyle w:val="Hyperlink"/>
          </w:rPr>
          <w:fldChar w:fldCharType="end"/>
        </w:r>
        <w:r w:rsidDel="00871AD8">
          <w:delText>.</w:delText>
        </w:r>
      </w:del>
    </w:p>
    <w:p w14:paraId="03ECDB01" w14:textId="4DB530EE" w:rsidR="002672BA" w:rsidDel="00871AD8" w:rsidRDefault="002672BA">
      <w:pPr>
        <w:pStyle w:val="ListParagraph"/>
        <w:rPr>
          <w:del w:id="615" w:author="Vikas Gautam" w:date="2023-05-15T22:53:00Z"/>
          <w:lang w:val="en-IN"/>
        </w:rPr>
        <w:pPrChange w:id="616" w:author="Vikas Gautam" w:date="2023-05-15T22:54:00Z">
          <w:pPr>
            <w:pStyle w:val="BodyText"/>
            <w:spacing w:before="203" w:line="304" w:lineRule="auto"/>
            <w:ind w:left="720" w:right="644"/>
          </w:pPr>
        </w:pPrChange>
      </w:pPr>
      <w:del w:id="617" w:author="Vikas Gautam" w:date="2023-05-15T22:53:00Z">
        <w:r w:rsidRPr="004640C3" w:rsidDel="00871AD8">
          <w:rPr>
            <w:lang w:val="en-IN"/>
          </w:rPr>
          <w:delText>For more information, please refer as below.</w:delText>
        </w:r>
      </w:del>
    </w:p>
    <w:p w14:paraId="0061EF22" w14:textId="7A759D28" w:rsidR="00191722" w:rsidRPr="004640C3" w:rsidDel="00871AD8" w:rsidRDefault="00000000">
      <w:pPr>
        <w:pStyle w:val="ListParagraph"/>
        <w:rPr>
          <w:del w:id="618" w:author="Vikas Gautam" w:date="2023-05-15T22:53:00Z"/>
          <w:lang w:val="en-IN"/>
        </w:rPr>
        <w:pPrChange w:id="619" w:author="Vikas Gautam" w:date="2023-05-15T22:54:00Z">
          <w:pPr>
            <w:pStyle w:val="BodyText"/>
            <w:spacing w:before="203" w:line="304" w:lineRule="auto"/>
            <w:ind w:left="720" w:right="644"/>
          </w:pPr>
        </w:pPrChange>
      </w:pPr>
      <w:del w:id="620" w:author="Vikas Gautam" w:date="2023-05-15T22:53:00Z">
        <w:r w:rsidDel="00871AD8">
          <w:fldChar w:fldCharType="begin"/>
        </w:r>
        <w:r w:rsidDel="00871AD8">
          <w:delInstrText xml:space="preserve"> HYPERLINK "https://learn.microsoft.com/en-us/azure/cloud-services/cloud-services-sizes-specs" </w:delInstrText>
        </w:r>
        <w:r w:rsidDel="00871AD8">
          <w:fldChar w:fldCharType="separate"/>
        </w:r>
        <w:r w:rsidR="00191722" w:rsidRPr="0083302F" w:rsidDel="00871AD8">
          <w:rPr>
            <w:rStyle w:val="Hyperlink"/>
          </w:rPr>
          <w:delText>Virtual machine sizes for Azure Cloud services (classic) | Microsoft Learn</w:delText>
        </w:r>
        <w:r w:rsidDel="00871AD8">
          <w:rPr>
            <w:rStyle w:val="Hyperlink"/>
          </w:rPr>
          <w:fldChar w:fldCharType="end"/>
        </w:r>
      </w:del>
    </w:p>
    <w:p w14:paraId="0E727BEE" w14:textId="494892BA" w:rsidR="00EB26E3" w:rsidRPr="00B40962" w:rsidDel="00871AD8" w:rsidRDefault="00000000">
      <w:pPr>
        <w:pStyle w:val="ListParagraph"/>
        <w:rPr>
          <w:del w:id="621" w:author="Vikas Gautam" w:date="2023-05-15T22:53:00Z"/>
          <w:rStyle w:val="normaltextrun"/>
          <w:rFonts w:eastAsia="Myriad Pro Light" w:cs="Myriad Pro Light"/>
          <w:color w:val="0563C1" w:themeColor="hyperlink"/>
          <w:u w:val="single"/>
          <w:lang w:val="en-IN" w:eastAsia="en-US"/>
        </w:rPr>
        <w:pPrChange w:id="622" w:author="Vikas Gautam" w:date="2023-05-15T22:54:00Z">
          <w:pPr>
            <w:pStyle w:val="ListParagraph"/>
            <w:numPr>
              <w:numId w:val="1"/>
            </w:numPr>
            <w:ind w:hanging="360"/>
            <w:jc w:val="both"/>
          </w:pPr>
        </w:pPrChange>
      </w:pPr>
      <w:del w:id="623" w:author="Vikas Gautam" w:date="2023-05-15T22:53:00Z">
        <w:r w:rsidDel="00871AD8">
          <w:fldChar w:fldCharType="begin"/>
        </w:r>
        <w:r w:rsidDel="00871AD8">
          <w:delInstrText>HYPERLINK "https://docs.microsoft.com/en-us/azure/virtual-machines/linux/sizes"</w:delInstrText>
        </w:r>
        <w:r w:rsidDel="00871AD8">
          <w:fldChar w:fldCharType="separate"/>
        </w:r>
        <w:r w:rsidR="002672BA" w:rsidRPr="007070CD" w:rsidDel="00871AD8">
          <w:rPr>
            <w:rStyle w:val="Hyperlink"/>
            <w:szCs w:val="28"/>
          </w:rPr>
          <w:delText>https://docs.microsoft.com/en-us/azure/virtual-machines/linux/sizes</w:delText>
        </w:r>
        <w:r w:rsidDel="00871AD8">
          <w:rPr>
            <w:rStyle w:val="Hyperlink"/>
            <w:szCs w:val="28"/>
          </w:rPr>
          <w:fldChar w:fldCharType="end"/>
        </w:r>
        <w:r w:rsidR="002672BA" w:rsidRPr="0014554A" w:rsidDel="00871AD8">
          <w:rPr>
            <w:rStyle w:val="Hyperlink"/>
          </w:rPr>
          <w:delText>.</w:delText>
        </w:r>
        <w:r w:rsidR="00EB26E3" w:rsidRPr="00B40962" w:rsidDel="00871AD8">
          <w:delText xml:space="preserve">Default size is m4.xlarge, user can pick any </w:delText>
        </w:r>
        <w:r w:rsidR="00BF12F9" w:rsidRPr="00B40962" w:rsidDel="00871AD8">
          <w:delText>instance type</w:delText>
        </w:r>
        <w:r w:rsidR="00EB26E3" w:rsidRPr="00B40962" w:rsidDel="00871AD8">
          <w:delText xml:space="preserve"> which is present</w:delText>
        </w:r>
        <w:r w:rsidR="00BF12F9" w:rsidRPr="00B40962" w:rsidDel="00871AD8">
          <w:delText xml:space="preserve"> in below list</w:delText>
        </w:r>
        <w:r w:rsidR="00EB26E3" w:rsidRPr="00B40962" w:rsidDel="00871AD8">
          <w:delText>.</w:delText>
        </w:r>
      </w:del>
    </w:p>
    <w:p w14:paraId="5B2F1F2E" w14:textId="3B623413" w:rsidR="00BF12F9" w:rsidRPr="002672BA" w:rsidDel="008E2C48" w:rsidRDefault="00BF12F9">
      <w:pPr>
        <w:pStyle w:val="ListParagraph"/>
        <w:rPr>
          <w:del w:id="624" w:author="Vikas Gautam" w:date="2023-05-15T22:54:00Z"/>
        </w:rPr>
        <w:pPrChange w:id="625" w:author="Vikas Gautam" w:date="2023-05-15T22:54:00Z">
          <w:pPr>
            <w:jc w:val="both"/>
          </w:pPr>
        </w:pPrChange>
      </w:pPr>
    </w:p>
    <w:p w14:paraId="372D1D86" w14:textId="5EFF953C" w:rsidR="00DF5647" w:rsidRPr="002672BA" w:rsidDel="008E2C48" w:rsidRDefault="00487A58">
      <w:pPr>
        <w:pStyle w:val="ListParagraph"/>
        <w:rPr>
          <w:del w:id="626" w:author="Vikas Gautam" w:date="2023-05-15T22:54:00Z"/>
        </w:rPr>
        <w:pPrChange w:id="627" w:author="Vikas Gautam" w:date="2023-05-15T22:54:00Z">
          <w:pPr>
            <w:pStyle w:val="ListParagraph"/>
            <w:numPr>
              <w:numId w:val="1"/>
            </w:numPr>
            <w:ind w:hanging="360"/>
          </w:pPr>
        </w:pPrChange>
      </w:pPr>
      <w:del w:id="628" w:author="Vikas Gautam" w:date="2023-05-15T22:54:00Z">
        <w:r w:rsidRPr="002672BA" w:rsidDel="008E2C48">
          <w:delText xml:space="preserve">Review stack, </w:delText>
        </w:r>
        <w:r w:rsidR="00A34E48" w:rsidRPr="002672BA" w:rsidDel="008E2C48">
          <w:delText>add</w:delText>
        </w:r>
        <w:r w:rsidR="00DF5647" w:rsidRPr="002672BA" w:rsidDel="008E2C48">
          <w:delText xml:space="preserve"> tags and change the policies as per your need. Then click on create stack.</w:delText>
        </w:r>
      </w:del>
    </w:p>
    <w:p w14:paraId="5BE97FB8" w14:textId="45067F7E" w:rsidR="00A34E48" w:rsidRPr="002672BA" w:rsidDel="008E2C48" w:rsidRDefault="00A74623">
      <w:pPr>
        <w:pStyle w:val="ListParagraph"/>
        <w:rPr>
          <w:del w:id="629" w:author="Vikas Gautam" w:date="2023-05-15T22:54:00Z"/>
        </w:rPr>
      </w:pPr>
      <w:del w:id="630" w:author="Vikas Gautam" w:date="2023-05-15T22:54:00Z">
        <w:r w:rsidRPr="002672BA" w:rsidDel="008E2C48">
          <w:rPr>
            <w:noProof/>
          </w:rPr>
          <w:drawing>
            <wp:inline distT="0" distB="0" distL="0" distR="0" wp14:anchorId="4CA460F0" wp14:editId="6E21301D">
              <wp:extent cx="5731510" cy="126428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264285"/>
                      </a:xfrm>
                      <a:prstGeom prst="rect">
                        <a:avLst/>
                      </a:prstGeom>
                    </pic:spPr>
                  </pic:pic>
                </a:graphicData>
              </a:graphic>
            </wp:inline>
          </w:drawing>
        </w:r>
      </w:del>
    </w:p>
    <w:p w14:paraId="64BB6B40" w14:textId="7F2338C9" w:rsidR="00A34E48" w:rsidRPr="002672BA" w:rsidDel="008E2C48" w:rsidRDefault="005021D1">
      <w:pPr>
        <w:pStyle w:val="ListParagraph"/>
        <w:rPr>
          <w:del w:id="631" w:author="Vikas Gautam" w:date="2023-05-15T22:54:00Z"/>
        </w:rPr>
      </w:pPr>
      <w:del w:id="632" w:author="Vikas Gautam" w:date="2023-05-15T22:54:00Z">
        <w:r w:rsidRPr="002672BA" w:rsidDel="008E2C48">
          <w:rPr>
            <w:noProof/>
          </w:rPr>
          <w:drawing>
            <wp:inline distT="0" distB="0" distL="0" distR="0" wp14:anchorId="3E2884B9" wp14:editId="321C95D1">
              <wp:extent cx="5731510" cy="2359025"/>
              <wp:effectExtent l="0" t="0" r="2540" b="3175"/>
              <wp:docPr id="139" name="Picture 139"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 Teams&#10;&#10;Description automatically generated"/>
                      <pic:cNvPicPr/>
                    </pic:nvPicPr>
                    <pic:blipFill>
                      <a:blip r:embed="rId58"/>
                      <a:stretch>
                        <a:fillRect/>
                      </a:stretch>
                    </pic:blipFill>
                    <pic:spPr>
                      <a:xfrm>
                        <a:off x="0" y="0"/>
                        <a:ext cx="5731510" cy="2359025"/>
                      </a:xfrm>
                      <a:prstGeom prst="rect">
                        <a:avLst/>
                      </a:prstGeom>
                    </pic:spPr>
                  </pic:pic>
                </a:graphicData>
              </a:graphic>
            </wp:inline>
          </w:drawing>
        </w:r>
      </w:del>
    </w:p>
    <w:p w14:paraId="2A1AB96D" w14:textId="3F680179" w:rsidR="007C29F2" w:rsidRPr="002672BA" w:rsidDel="008E2C48" w:rsidRDefault="005021D1">
      <w:pPr>
        <w:pStyle w:val="ListParagraph"/>
        <w:rPr>
          <w:del w:id="633" w:author="Vikas Gautam" w:date="2023-05-15T22:54:00Z"/>
        </w:rPr>
      </w:pPr>
      <w:del w:id="634" w:author="Vikas Gautam" w:date="2023-05-15T22:54:00Z">
        <w:r w:rsidRPr="002672BA" w:rsidDel="008E2C48">
          <w:rPr>
            <w:noProof/>
          </w:rPr>
          <w:drawing>
            <wp:inline distT="0" distB="0" distL="0" distR="0" wp14:anchorId="6000B309" wp14:editId="49639CC4">
              <wp:extent cx="5731510" cy="3136265"/>
              <wp:effectExtent l="0" t="0" r="2540" b="6985"/>
              <wp:docPr id="140" name="Picture 1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 email&#10;&#10;Description automatically generated"/>
                      <pic:cNvPicPr/>
                    </pic:nvPicPr>
                    <pic:blipFill>
                      <a:blip r:embed="rId59"/>
                      <a:stretch>
                        <a:fillRect/>
                      </a:stretch>
                    </pic:blipFill>
                    <pic:spPr>
                      <a:xfrm>
                        <a:off x="0" y="0"/>
                        <a:ext cx="5731510" cy="3136265"/>
                      </a:xfrm>
                      <a:prstGeom prst="rect">
                        <a:avLst/>
                      </a:prstGeom>
                    </pic:spPr>
                  </pic:pic>
                </a:graphicData>
              </a:graphic>
            </wp:inline>
          </w:drawing>
        </w:r>
      </w:del>
    </w:p>
    <w:p w14:paraId="4AE6676A" w14:textId="26FF09BC" w:rsidR="001709C0" w:rsidDel="00264D29" w:rsidRDefault="00450FCE">
      <w:pPr>
        <w:pStyle w:val="ListParagraph"/>
        <w:rPr>
          <w:del w:id="635" w:author="Vikas Gautam" w:date="2023-05-12T13:42:00Z"/>
        </w:rPr>
      </w:pPr>
      <w:del w:id="636" w:author="Vikas Gautam" w:date="2023-05-12T13:42:00Z">
        <w:r w:rsidRPr="002672BA" w:rsidDel="00264D29">
          <w:rPr>
            <w:b/>
            <w:bCs/>
          </w:rPr>
          <w:delText>Note</w:delText>
        </w:r>
        <w:r w:rsidRPr="002672BA" w:rsidDel="00264D29">
          <w:delText xml:space="preserve">: Follow these steps again </w:delText>
        </w:r>
        <w:r w:rsidR="005021D1" w:rsidRPr="002672BA" w:rsidDel="00264D29">
          <w:delText xml:space="preserve">after changing to the </w:delText>
        </w:r>
        <w:r w:rsidRPr="002672BA" w:rsidDel="00264D29">
          <w:delText xml:space="preserve">different </w:delText>
        </w:r>
        <w:r w:rsidR="005021D1" w:rsidRPr="002672BA" w:rsidDel="00264D29">
          <w:delText xml:space="preserve">GSLB </w:delText>
        </w:r>
        <w:r w:rsidRPr="002672BA" w:rsidDel="00264D29">
          <w:delText>region to deploy i</w:delText>
        </w:r>
        <w:r w:rsidR="005021D1" w:rsidRPr="002672BA" w:rsidDel="00264D29">
          <w:delText>t.</w:delText>
        </w:r>
      </w:del>
    </w:p>
    <w:p w14:paraId="798DC158" w14:textId="77777777" w:rsidR="002672BA" w:rsidRPr="008E2C48" w:rsidDel="00871AD8" w:rsidRDefault="002672BA">
      <w:pPr>
        <w:pStyle w:val="ListParagraph"/>
        <w:rPr>
          <w:del w:id="637" w:author="Vikas Gautam" w:date="2023-05-15T22:53:00Z"/>
        </w:rPr>
        <w:pPrChange w:id="638" w:author="Vikas Gautam" w:date="2023-05-15T22:54:00Z">
          <w:pPr/>
        </w:pPrChange>
      </w:pPr>
    </w:p>
    <w:p w14:paraId="63466C71" w14:textId="140D6743" w:rsidR="001B03AF" w:rsidRDefault="00B40962" w:rsidP="008E2C48">
      <w:pPr>
        <w:pStyle w:val="ListParagraph"/>
        <w:rPr>
          <w:ins w:id="639" w:author="Vikas Gautam" w:date="2023-05-15T22:55:00Z"/>
        </w:rPr>
      </w:pPr>
      <w:del w:id="640" w:author="Vikas Gautam" w:date="2023-05-12T13:56:00Z">
        <w:r w:rsidRPr="00B40962" w:rsidDel="00D76E75">
          <w:delText>7)</w:delText>
        </w:r>
      </w:del>
      <w:del w:id="641" w:author="Vikas Gautam" w:date="2023-05-15T22:54:00Z">
        <w:r w:rsidRPr="00B40962" w:rsidDel="008E2C48">
          <w:delText xml:space="preserve"> </w:delText>
        </w:r>
      </w:del>
      <w:ins w:id="642" w:author="Shubra Singh" w:date="2022-12-21T17:51:00Z">
        <w:r w:rsidR="001B03AF" w:rsidRPr="00B40962">
          <w:t xml:space="preserve">Set Back and Relax, it will take maximum 10 mins. </w:t>
        </w:r>
      </w:ins>
    </w:p>
    <w:p w14:paraId="6F687E45" w14:textId="77777777" w:rsidR="00B96556" w:rsidRPr="00191722" w:rsidRDefault="00B96556" w:rsidP="00B96556">
      <w:pPr>
        <w:jc w:val="both"/>
        <w:rPr>
          <w:ins w:id="643" w:author="Vikas Gautam" w:date="2023-05-15T22:55:00Z"/>
          <w:b/>
          <w:bCs/>
        </w:rPr>
      </w:pPr>
      <w:ins w:id="644" w:author="Vikas Gautam" w:date="2023-05-15T22:55:00Z">
        <w:r w:rsidRPr="00191722">
          <w:rPr>
            <w:b/>
            <w:bCs/>
          </w:rPr>
          <w:t xml:space="preserve">Notes: </w:t>
        </w:r>
      </w:ins>
    </w:p>
    <w:p w14:paraId="16C114A8" w14:textId="77777777" w:rsidR="00B96556" w:rsidRDefault="00B96556" w:rsidP="00B96556">
      <w:pPr>
        <w:pStyle w:val="ListParagraph"/>
        <w:numPr>
          <w:ilvl w:val="0"/>
          <w:numId w:val="51"/>
        </w:numPr>
        <w:jc w:val="both"/>
        <w:rPr>
          <w:ins w:id="645" w:author="Vikas Gautam" w:date="2023-05-15T22:55:00Z"/>
        </w:rPr>
      </w:pPr>
      <w:r>
        <w:t>User can use existing Virtual network, Network security group, Subnets, and public IP’s.</w:t>
      </w:r>
    </w:p>
    <w:p w14:paraId="0842209D" w14:textId="77777777" w:rsidR="00B96556" w:rsidRPr="00463ABE" w:rsidRDefault="00B96556" w:rsidP="00B96556">
      <w:pPr>
        <w:pStyle w:val="ListParagraph"/>
        <w:numPr>
          <w:ilvl w:val="0"/>
          <w:numId w:val="51"/>
        </w:numPr>
        <w:jc w:val="both"/>
        <w:rPr>
          <w:ins w:id="646" w:author="Vikas Gautam" w:date="2023-05-15T22:55:00Z"/>
          <w:szCs w:val="28"/>
        </w:rPr>
      </w:pPr>
      <w:ins w:id="647" w:author="Vikas Gautam" w:date="2023-05-15T22:55:00Z">
        <w:r w:rsidRPr="00463ABE">
          <w:rPr>
            <w:szCs w:val="28"/>
          </w:rPr>
          <w:t xml:space="preserve">Below listed sizes are verified for vThunder. </w:t>
        </w:r>
      </w:ins>
    </w:p>
    <w:p w14:paraId="080EA6FF" w14:textId="1E4FF380" w:rsidR="000A25DB" w:rsidRPr="00463ABE" w:rsidRDefault="000A25DB" w:rsidP="00B96556">
      <w:pPr>
        <w:pStyle w:val="ListParagraph"/>
        <w:jc w:val="both"/>
        <w:rPr>
          <w:ins w:id="648" w:author="Vikas Gautam" w:date="2023-05-15T22:55:00Z"/>
          <w:szCs w:val="28"/>
        </w:rPr>
      </w:pPr>
    </w:p>
    <w:tbl>
      <w:tblPr>
        <w:tblpPr w:leftFromText="180" w:rightFromText="180" w:vertAnchor="text" w:horzAnchor="page" w:tblpX="1891" w:tblpY="25"/>
        <w:tblW w:w="96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560"/>
        <w:gridCol w:w="2217"/>
        <w:gridCol w:w="2298"/>
        <w:gridCol w:w="3609"/>
      </w:tblGrid>
      <w:tr w:rsidR="000A25DB" w14:paraId="0D217363" w14:textId="77777777" w:rsidTr="00694906">
        <w:trPr>
          <w:trHeight w:val="482"/>
          <w:ins w:id="649" w:author="Vikas Gautam" w:date="2023-05-15T22:55:00Z"/>
        </w:trPr>
        <w:tc>
          <w:tcPr>
            <w:tcW w:w="1560" w:type="dxa"/>
            <w:shd w:val="clear" w:color="auto" w:fill="B8C0D3"/>
          </w:tcPr>
          <w:p w14:paraId="35292B87" w14:textId="77777777" w:rsidR="000A25DB" w:rsidRDefault="000A25DB" w:rsidP="00694906">
            <w:pPr>
              <w:pStyle w:val="TableParagraph"/>
              <w:spacing w:before="156"/>
              <w:ind w:left="52"/>
              <w:rPr>
                <w:ins w:id="650" w:author="Vikas Gautam" w:date="2023-05-15T22:55:00Z"/>
                <w:rFonts w:ascii="Trebuchet MS"/>
                <w:b/>
                <w:i/>
              </w:rPr>
            </w:pPr>
            <w:ins w:id="651" w:author="Vikas Gautam" w:date="2023-05-15T22:55:00Z">
              <w:r>
                <w:rPr>
                  <w:rFonts w:ascii="Trebuchet MS"/>
                  <w:b/>
                  <w:i/>
                  <w:spacing w:val="-2"/>
                  <w:w w:val="110"/>
                  <w:sz w:val="22"/>
                </w:rPr>
                <w:t>Series</w:t>
              </w:r>
            </w:ins>
          </w:p>
        </w:tc>
        <w:tc>
          <w:tcPr>
            <w:tcW w:w="2217" w:type="dxa"/>
            <w:shd w:val="clear" w:color="auto" w:fill="B8C0D3"/>
          </w:tcPr>
          <w:p w14:paraId="077797F0" w14:textId="77777777" w:rsidR="000A25DB" w:rsidRDefault="000A25DB" w:rsidP="00694906">
            <w:pPr>
              <w:pStyle w:val="TableParagraph"/>
              <w:spacing w:before="156"/>
              <w:ind w:left="52"/>
              <w:jc w:val="center"/>
              <w:rPr>
                <w:ins w:id="652" w:author="Vikas Gautam" w:date="2023-05-15T22:55:00Z"/>
                <w:rFonts w:ascii="Trebuchet MS"/>
                <w:b/>
                <w:i/>
              </w:rPr>
            </w:pPr>
            <w:ins w:id="653" w:author="Vikas Gautam" w:date="2023-05-15T22:55:00Z">
              <w:r>
                <w:rPr>
                  <w:rFonts w:ascii="Trebuchet MS"/>
                  <w:b/>
                  <w:i/>
                  <w:spacing w:val="-4"/>
                  <w:w w:val="110"/>
                  <w:sz w:val="22"/>
                </w:rPr>
                <w:t>Size</w:t>
              </w:r>
            </w:ins>
          </w:p>
        </w:tc>
        <w:tc>
          <w:tcPr>
            <w:tcW w:w="2298" w:type="dxa"/>
            <w:shd w:val="clear" w:color="auto" w:fill="B8C0D3"/>
          </w:tcPr>
          <w:p w14:paraId="120C8704" w14:textId="77777777" w:rsidR="000A25DB" w:rsidRDefault="000A25DB" w:rsidP="00694906">
            <w:pPr>
              <w:pStyle w:val="TableParagraph"/>
              <w:spacing w:before="156"/>
              <w:ind w:left="52"/>
              <w:jc w:val="center"/>
              <w:rPr>
                <w:ins w:id="654" w:author="Vikas Gautam" w:date="2023-05-15T22:55:00Z"/>
                <w:rFonts w:ascii="Trebuchet MS"/>
                <w:b/>
                <w:i/>
                <w:spacing w:val="-4"/>
                <w:w w:val="110"/>
                <w:sz w:val="22"/>
              </w:rPr>
            </w:pPr>
            <w:ins w:id="655" w:author="Vikas Gautam" w:date="2023-05-15T22:55:00Z">
              <w:r>
                <w:rPr>
                  <w:rFonts w:ascii="Trebuchet MS"/>
                  <w:b/>
                  <w:i/>
                  <w:spacing w:val="-4"/>
                  <w:w w:val="110"/>
                  <w:sz w:val="22"/>
                </w:rPr>
                <w:t>Qualified Name</w:t>
              </w:r>
            </w:ins>
          </w:p>
        </w:tc>
        <w:tc>
          <w:tcPr>
            <w:tcW w:w="3609" w:type="dxa"/>
            <w:shd w:val="clear" w:color="auto" w:fill="B8C0D3"/>
          </w:tcPr>
          <w:p w14:paraId="05A45A1B" w14:textId="77777777" w:rsidR="000A25DB" w:rsidRDefault="000A25DB" w:rsidP="00694906">
            <w:pPr>
              <w:pStyle w:val="TableParagraph"/>
              <w:spacing w:before="156"/>
              <w:ind w:left="52"/>
              <w:jc w:val="center"/>
              <w:rPr>
                <w:ins w:id="656" w:author="Vikas Gautam" w:date="2023-05-15T22:55:00Z"/>
                <w:rFonts w:ascii="Trebuchet MS"/>
                <w:b/>
                <w:i/>
                <w:spacing w:val="-4"/>
                <w:w w:val="110"/>
                <w:sz w:val="22"/>
              </w:rPr>
            </w:pPr>
            <w:ins w:id="657" w:author="Vikas Gautam" w:date="2023-05-15T22:55:00Z">
              <w:r>
                <w:rPr>
                  <w:rFonts w:ascii="Trebuchet MS"/>
                  <w:b/>
                  <w:i/>
                  <w:spacing w:val="-4"/>
                  <w:w w:val="110"/>
                  <w:sz w:val="22"/>
                </w:rPr>
                <w:t>Accelerated Network Supported</w:t>
              </w:r>
            </w:ins>
          </w:p>
        </w:tc>
      </w:tr>
      <w:tr w:rsidR="000A25DB" w14:paraId="035C7A84" w14:textId="77777777" w:rsidTr="00694906">
        <w:trPr>
          <w:trHeight w:val="1143"/>
          <w:ins w:id="658" w:author="Vikas Gautam" w:date="2023-05-15T22:55:00Z"/>
        </w:trPr>
        <w:tc>
          <w:tcPr>
            <w:tcW w:w="1560" w:type="dxa"/>
          </w:tcPr>
          <w:p w14:paraId="57544B92" w14:textId="77777777" w:rsidR="000A25DB" w:rsidRDefault="000A25DB" w:rsidP="00694906">
            <w:pPr>
              <w:pStyle w:val="TableParagraph"/>
              <w:spacing w:before="157"/>
              <w:ind w:left="52"/>
              <w:rPr>
                <w:ins w:id="659" w:author="Vikas Gautam" w:date="2023-05-15T22:55:00Z"/>
              </w:rPr>
            </w:pPr>
            <w:ins w:id="660" w:author="Vikas Gautam" w:date="2023-05-15T22:55:00Z">
              <w:r>
                <w:rPr>
                  <w:w w:val="120"/>
                  <w:sz w:val="22"/>
                </w:rPr>
                <w:t>A</w:t>
              </w:r>
              <w:r>
                <w:rPr>
                  <w:spacing w:val="-3"/>
                  <w:w w:val="120"/>
                  <w:sz w:val="22"/>
                </w:rPr>
                <w:t xml:space="preserve"> </w:t>
              </w:r>
              <w:r>
                <w:rPr>
                  <w:spacing w:val="-2"/>
                  <w:w w:val="120"/>
                  <w:sz w:val="22"/>
                </w:rPr>
                <w:t>series</w:t>
              </w:r>
            </w:ins>
          </w:p>
        </w:tc>
        <w:tc>
          <w:tcPr>
            <w:tcW w:w="2217" w:type="dxa"/>
          </w:tcPr>
          <w:p w14:paraId="57E3F921" w14:textId="77777777" w:rsidR="000A25DB" w:rsidRDefault="000A25DB" w:rsidP="00694906">
            <w:pPr>
              <w:pStyle w:val="TableParagraph"/>
              <w:spacing w:line="258" w:lineRule="exact"/>
              <w:ind w:left="52"/>
              <w:rPr>
                <w:ins w:id="661" w:author="Vikas Gautam" w:date="2023-05-15T22:55:00Z"/>
                <w:w w:val="120"/>
                <w:sz w:val="22"/>
              </w:rPr>
            </w:pPr>
            <w:ins w:id="662" w:author="Vikas Gautam" w:date="2023-05-15T22:55:00Z">
              <w:r>
                <w:rPr>
                  <w:w w:val="120"/>
                  <w:sz w:val="22"/>
                </w:rPr>
                <w:t>Standard A4_v2</w:t>
              </w:r>
            </w:ins>
          </w:p>
          <w:p w14:paraId="5FD93FB4" w14:textId="77777777" w:rsidR="000A25DB" w:rsidRDefault="000A25DB" w:rsidP="00694906">
            <w:pPr>
              <w:pStyle w:val="TableParagraph"/>
              <w:spacing w:line="258" w:lineRule="exact"/>
              <w:ind w:left="52"/>
              <w:rPr>
                <w:ins w:id="663" w:author="Vikas Gautam" w:date="2023-05-15T22:55:00Z"/>
                <w:w w:val="120"/>
                <w:sz w:val="22"/>
              </w:rPr>
            </w:pPr>
            <w:ins w:id="664" w:author="Vikas Gautam" w:date="2023-05-15T22:55:00Z">
              <w:r>
                <w:rPr>
                  <w:w w:val="120"/>
                  <w:sz w:val="22"/>
                </w:rPr>
                <w:t>Standard A4m_v2</w:t>
              </w:r>
            </w:ins>
          </w:p>
          <w:p w14:paraId="2C6DB8A1" w14:textId="77777777" w:rsidR="000A25DB" w:rsidRPr="00487A53" w:rsidRDefault="000A25DB" w:rsidP="00694906">
            <w:pPr>
              <w:pStyle w:val="TableParagraph"/>
              <w:spacing w:line="258" w:lineRule="exact"/>
              <w:ind w:left="52"/>
              <w:rPr>
                <w:ins w:id="665" w:author="Vikas Gautam" w:date="2023-05-15T22:55:00Z"/>
                <w:w w:val="120"/>
                <w:sz w:val="22"/>
              </w:rPr>
            </w:pPr>
            <w:ins w:id="666" w:author="Vikas Gautam" w:date="2023-05-15T22:55:00Z">
              <w:r w:rsidRPr="00487A53">
                <w:rPr>
                  <w:w w:val="120"/>
                  <w:sz w:val="22"/>
                </w:rPr>
                <w:t>Standard/Basic A4</w:t>
              </w:r>
            </w:ins>
          </w:p>
          <w:p w14:paraId="0850C2F9" w14:textId="77777777" w:rsidR="000A25DB" w:rsidRDefault="000A25DB" w:rsidP="00694906">
            <w:pPr>
              <w:pStyle w:val="TableParagraph"/>
              <w:spacing w:line="258" w:lineRule="exact"/>
              <w:ind w:left="52"/>
              <w:rPr>
                <w:ins w:id="667" w:author="Vikas Gautam" w:date="2023-05-15T22:55:00Z"/>
              </w:rPr>
            </w:pPr>
            <w:ins w:id="668" w:author="Vikas Gautam" w:date="2023-05-15T22:55:00Z">
              <w:r>
                <w:rPr>
                  <w:w w:val="120"/>
                  <w:sz w:val="22"/>
                </w:rPr>
                <w:t>Standard</w:t>
              </w:r>
              <w:r>
                <w:rPr>
                  <w:spacing w:val="1"/>
                  <w:w w:val="125"/>
                  <w:sz w:val="22"/>
                </w:rPr>
                <w:t xml:space="preserve"> </w:t>
              </w:r>
              <w:r>
                <w:rPr>
                  <w:spacing w:val="-4"/>
                  <w:w w:val="125"/>
                  <w:sz w:val="22"/>
                </w:rPr>
                <w:t>A8_v2</w:t>
              </w:r>
            </w:ins>
          </w:p>
        </w:tc>
        <w:tc>
          <w:tcPr>
            <w:tcW w:w="2298" w:type="dxa"/>
          </w:tcPr>
          <w:p w14:paraId="1D546CB4" w14:textId="77777777" w:rsidR="000A25DB" w:rsidRDefault="000A25DB" w:rsidP="00694906">
            <w:pPr>
              <w:pStyle w:val="TableParagraph"/>
              <w:spacing w:line="258" w:lineRule="exact"/>
              <w:ind w:left="52"/>
              <w:rPr>
                <w:ins w:id="669" w:author="Vikas Gautam" w:date="2023-05-15T22:55:00Z"/>
                <w:w w:val="120"/>
                <w:sz w:val="22"/>
              </w:rPr>
            </w:pPr>
            <w:ins w:id="670" w:author="Vikas Gautam" w:date="2023-05-15T22:55:00Z">
              <w:r>
                <w:rPr>
                  <w:w w:val="120"/>
                  <w:sz w:val="22"/>
                </w:rPr>
                <w:t>Standard_A4_v2</w:t>
              </w:r>
            </w:ins>
          </w:p>
          <w:p w14:paraId="4ADAE93E" w14:textId="77777777" w:rsidR="000A25DB" w:rsidRDefault="000A25DB" w:rsidP="00694906">
            <w:pPr>
              <w:pStyle w:val="TableParagraph"/>
              <w:spacing w:line="258" w:lineRule="exact"/>
              <w:ind w:left="52"/>
              <w:rPr>
                <w:ins w:id="671" w:author="Vikas Gautam" w:date="2023-05-15T22:55:00Z"/>
                <w:w w:val="120"/>
                <w:sz w:val="22"/>
              </w:rPr>
            </w:pPr>
            <w:ins w:id="672" w:author="Vikas Gautam" w:date="2023-05-15T22:55:00Z">
              <w:r>
                <w:rPr>
                  <w:w w:val="120"/>
                  <w:sz w:val="22"/>
                </w:rPr>
                <w:t>Standard_A4m_v2</w:t>
              </w:r>
            </w:ins>
          </w:p>
          <w:p w14:paraId="4B32BDAC" w14:textId="77777777" w:rsidR="000A25DB" w:rsidRPr="00487A53" w:rsidRDefault="000A25DB" w:rsidP="00694906">
            <w:pPr>
              <w:pStyle w:val="TableParagraph"/>
              <w:spacing w:line="258" w:lineRule="exact"/>
              <w:ind w:left="52"/>
              <w:rPr>
                <w:ins w:id="673" w:author="Vikas Gautam" w:date="2023-05-15T22:55:00Z"/>
                <w:w w:val="120"/>
                <w:sz w:val="22"/>
              </w:rPr>
            </w:pPr>
            <w:ins w:id="674" w:author="Vikas Gautam" w:date="2023-05-15T22:55:00Z">
              <w:r w:rsidRPr="00487A53">
                <w:rPr>
                  <w:w w:val="120"/>
                  <w:sz w:val="22"/>
                </w:rPr>
                <w:t>Standard</w:t>
              </w:r>
              <w:r>
                <w:rPr>
                  <w:w w:val="120"/>
                  <w:sz w:val="22"/>
                </w:rPr>
                <w:t>_</w:t>
              </w:r>
              <w:r w:rsidRPr="00487A53">
                <w:rPr>
                  <w:w w:val="120"/>
                  <w:sz w:val="22"/>
                </w:rPr>
                <w:t>A4</w:t>
              </w:r>
            </w:ins>
          </w:p>
          <w:p w14:paraId="74A35AA1" w14:textId="77777777" w:rsidR="000A25DB" w:rsidRPr="00487A53" w:rsidRDefault="000A25DB" w:rsidP="00694906">
            <w:pPr>
              <w:pStyle w:val="TableParagraph"/>
              <w:spacing w:line="258" w:lineRule="exact"/>
              <w:ind w:left="52"/>
              <w:rPr>
                <w:ins w:id="675" w:author="Vikas Gautam" w:date="2023-05-15T22:55:00Z"/>
                <w:w w:val="120"/>
                <w:sz w:val="22"/>
              </w:rPr>
            </w:pPr>
            <w:ins w:id="676" w:author="Vikas Gautam" w:date="2023-05-15T22:55:00Z">
              <w:r>
                <w:rPr>
                  <w:w w:val="120"/>
                  <w:sz w:val="22"/>
                </w:rPr>
                <w:t>Standard</w:t>
              </w:r>
              <w:r>
                <w:rPr>
                  <w:spacing w:val="1"/>
                  <w:w w:val="125"/>
                  <w:sz w:val="22"/>
                </w:rPr>
                <w:t>_</w:t>
              </w:r>
              <w:r>
                <w:rPr>
                  <w:spacing w:val="-4"/>
                  <w:w w:val="125"/>
                  <w:sz w:val="22"/>
                </w:rPr>
                <w:t>A8_v2</w:t>
              </w:r>
            </w:ins>
          </w:p>
        </w:tc>
        <w:tc>
          <w:tcPr>
            <w:tcW w:w="3609" w:type="dxa"/>
          </w:tcPr>
          <w:p w14:paraId="39D8C8F3" w14:textId="77777777" w:rsidR="000A25DB" w:rsidRDefault="000A25DB" w:rsidP="00694906">
            <w:pPr>
              <w:pStyle w:val="TableParagraph"/>
              <w:spacing w:line="258" w:lineRule="exact"/>
              <w:ind w:left="52"/>
              <w:rPr>
                <w:ins w:id="677" w:author="Vikas Gautam" w:date="2023-05-15T22:55:00Z"/>
                <w:w w:val="120"/>
                <w:sz w:val="22"/>
              </w:rPr>
            </w:pPr>
            <w:ins w:id="678" w:author="Vikas Gautam" w:date="2023-05-15T22:55:00Z">
              <w:r>
                <w:rPr>
                  <w:w w:val="120"/>
                  <w:sz w:val="22"/>
                </w:rPr>
                <w:t>Not Supported</w:t>
              </w:r>
            </w:ins>
          </w:p>
          <w:p w14:paraId="4CA1F2DC" w14:textId="77777777" w:rsidR="000A25DB" w:rsidRDefault="000A25DB" w:rsidP="00694906">
            <w:pPr>
              <w:pStyle w:val="TableParagraph"/>
              <w:spacing w:line="258" w:lineRule="exact"/>
              <w:ind w:left="52"/>
              <w:rPr>
                <w:ins w:id="679" w:author="Vikas Gautam" w:date="2023-05-15T22:55:00Z"/>
                <w:w w:val="120"/>
                <w:sz w:val="22"/>
              </w:rPr>
            </w:pPr>
            <w:ins w:id="680" w:author="Vikas Gautam" w:date="2023-05-15T22:55:00Z">
              <w:r>
                <w:rPr>
                  <w:w w:val="120"/>
                  <w:sz w:val="22"/>
                </w:rPr>
                <w:t>Not Supported</w:t>
              </w:r>
            </w:ins>
          </w:p>
          <w:p w14:paraId="7BEEC0ED" w14:textId="77777777" w:rsidR="000A25DB" w:rsidRDefault="000A25DB" w:rsidP="00694906">
            <w:pPr>
              <w:pStyle w:val="TableParagraph"/>
              <w:spacing w:line="258" w:lineRule="exact"/>
              <w:ind w:left="52"/>
              <w:rPr>
                <w:ins w:id="681" w:author="Vikas Gautam" w:date="2023-05-15T22:55:00Z"/>
                <w:w w:val="120"/>
                <w:sz w:val="22"/>
              </w:rPr>
            </w:pPr>
            <w:ins w:id="682" w:author="Vikas Gautam" w:date="2023-05-15T22:55:00Z">
              <w:r>
                <w:rPr>
                  <w:w w:val="120"/>
                  <w:sz w:val="22"/>
                </w:rPr>
                <w:t>Not Supported</w:t>
              </w:r>
            </w:ins>
          </w:p>
          <w:p w14:paraId="116C5097" w14:textId="77777777" w:rsidR="000A25DB" w:rsidRDefault="000A25DB" w:rsidP="00694906">
            <w:pPr>
              <w:pStyle w:val="TableParagraph"/>
              <w:spacing w:line="258" w:lineRule="exact"/>
              <w:ind w:left="52"/>
              <w:rPr>
                <w:ins w:id="683" w:author="Vikas Gautam" w:date="2023-05-15T22:55:00Z"/>
                <w:w w:val="120"/>
                <w:sz w:val="22"/>
              </w:rPr>
            </w:pPr>
            <w:ins w:id="684" w:author="Vikas Gautam" w:date="2023-05-15T22:55:00Z">
              <w:r>
                <w:rPr>
                  <w:w w:val="120"/>
                  <w:sz w:val="22"/>
                </w:rPr>
                <w:t>Not Supported</w:t>
              </w:r>
            </w:ins>
          </w:p>
        </w:tc>
      </w:tr>
      <w:tr w:rsidR="000A25DB" w14:paraId="15EDD099" w14:textId="77777777" w:rsidTr="00694906">
        <w:trPr>
          <w:trHeight w:val="945"/>
          <w:ins w:id="685" w:author="Vikas Gautam" w:date="2023-05-15T22:55:00Z"/>
        </w:trPr>
        <w:tc>
          <w:tcPr>
            <w:tcW w:w="1560" w:type="dxa"/>
          </w:tcPr>
          <w:p w14:paraId="0DD4BC46" w14:textId="77777777" w:rsidR="000A25DB" w:rsidRDefault="000A25DB" w:rsidP="00694906">
            <w:pPr>
              <w:pStyle w:val="TableParagraph"/>
              <w:spacing w:before="150"/>
              <w:ind w:left="52"/>
              <w:rPr>
                <w:ins w:id="686" w:author="Vikas Gautam" w:date="2023-05-15T22:55:00Z"/>
                <w:sz w:val="20"/>
              </w:rPr>
            </w:pPr>
            <w:ins w:id="687" w:author="Vikas Gautam" w:date="2023-05-15T22:55:00Z">
              <w:r>
                <w:rPr>
                  <w:w w:val="125"/>
                  <w:sz w:val="20"/>
                </w:rPr>
                <w:t>B</w:t>
              </w:r>
              <w:r>
                <w:rPr>
                  <w:spacing w:val="-2"/>
                  <w:w w:val="125"/>
                  <w:sz w:val="20"/>
                </w:rPr>
                <w:t xml:space="preserve"> series</w:t>
              </w:r>
            </w:ins>
          </w:p>
        </w:tc>
        <w:tc>
          <w:tcPr>
            <w:tcW w:w="2217" w:type="dxa"/>
          </w:tcPr>
          <w:p w14:paraId="35478440" w14:textId="77777777" w:rsidR="000A25DB" w:rsidRDefault="000A25DB" w:rsidP="00694906">
            <w:pPr>
              <w:pStyle w:val="TableParagraph"/>
              <w:spacing w:line="258" w:lineRule="exact"/>
              <w:ind w:left="52"/>
              <w:rPr>
                <w:ins w:id="688" w:author="Vikas Gautam" w:date="2023-05-15T22:55:00Z"/>
                <w:w w:val="120"/>
                <w:sz w:val="22"/>
              </w:rPr>
            </w:pPr>
            <w:ins w:id="689" w:author="Vikas Gautam" w:date="2023-05-15T22:55:00Z">
              <w:r w:rsidRPr="00487A53">
                <w:rPr>
                  <w:w w:val="120"/>
                  <w:sz w:val="22"/>
                </w:rPr>
                <w:t>Standard</w:t>
              </w:r>
              <w:r>
                <w:rPr>
                  <w:w w:val="120"/>
                  <w:sz w:val="22"/>
                </w:rPr>
                <w:t xml:space="preserve"> B2_s</w:t>
              </w:r>
            </w:ins>
          </w:p>
          <w:p w14:paraId="13A95548" w14:textId="77777777" w:rsidR="000A25DB" w:rsidRPr="00487A53" w:rsidRDefault="000A25DB" w:rsidP="00694906">
            <w:pPr>
              <w:pStyle w:val="TableParagraph"/>
              <w:spacing w:line="258" w:lineRule="exact"/>
              <w:ind w:left="52"/>
              <w:rPr>
                <w:ins w:id="690" w:author="Vikas Gautam" w:date="2023-05-15T22:55:00Z"/>
                <w:w w:val="120"/>
                <w:sz w:val="22"/>
              </w:rPr>
            </w:pPr>
            <w:ins w:id="691" w:author="Vikas Gautam" w:date="2023-05-15T22:55:00Z">
              <w:r>
                <w:rPr>
                  <w:w w:val="120"/>
                  <w:sz w:val="22"/>
                </w:rPr>
                <w:t>Standard</w:t>
              </w:r>
              <w:r w:rsidRPr="00487A53">
                <w:rPr>
                  <w:w w:val="120"/>
                  <w:sz w:val="22"/>
                </w:rPr>
                <w:t xml:space="preserve"> B2ms</w:t>
              </w:r>
            </w:ins>
          </w:p>
          <w:p w14:paraId="62397050" w14:textId="77777777" w:rsidR="000A25DB" w:rsidRDefault="000A25DB" w:rsidP="00694906">
            <w:pPr>
              <w:pStyle w:val="TableParagraph"/>
              <w:spacing w:line="258" w:lineRule="exact"/>
              <w:ind w:left="52"/>
              <w:rPr>
                <w:ins w:id="692" w:author="Vikas Gautam" w:date="2023-05-15T22:55:00Z"/>
              </w:rPr>
            </w:pPr>
            <w:ins w:id="693" w:author="Vikas Gautam" w:date="2023-05-15T22:55:00Z">
              <w:r>
                <w:rPr>
                  <w:w w:val="120"/>
                  <w:sz w:val="22"/>
                </w:rPr>
                <w:t>Standard</w:t>
              </w:r>
              <w:r w:rsidRPr="00487A53">
                <w:rPr>
                  <w:w w:val="120"/>
                  <w:sz w:val="22"/>
                </w:rPr>
                <w:t xml:space="preserve"> B4ms</w:t>
              </w:r>
            </w:ins>
          </w:p>
        </w:tc>
        <w:tc>
          <w:tcPr>
            <w:tcW w:w="2298" w:type="dxa"/>
          </w:tcPr>
          <w:p w14:paraId="5096A000" w14:textId="77777777" w:rsidR="000A25DB" w:rsidRDefault="000A25DB" w:rsidP="00694906">
            <w:pPr>
              <w:pStyle w:val="TableParagraph"/>
              <w:spacing w:line="258" w:lineRule="exact"/>
              <w:ind w:left="52"/>
              <w:rPr>
                <w:ins w:id="694" w:author="Vikas Gautam" w:date="2023-05-15T22:55:00Z"/>
                <w:w w:val="120"/>
                <w:sz w:val="22"/>
              </w:rPr>
            </w:pPr>
            <w:ins w:id="695" w:author="Vikas Gautam" w:date="2023-05-15T22:55:00Z">
              <w:r w:rsidRPr="00487A53">
                <w:rPr>
                  <w:w w:val="120"/>
                  <w:sz w:val="22"/>
                </w:rPr>
                <w:t>Standard</w:t>
              </w:r>
              <w:r>
                <w:rPr>
                  <w:w w:val="120"/>
                  <w:sz w:val="22"/>
                </w:rPr>
                <w:t>_B2_s</w:t>
              </w:r>
            </w:ins>
          </w:p>
          <w:p w14:paraId="3D851244" w14:textId="77777777" w:rsidR="000A25DB" w:rsidRPr="00487A53" w:rsidRDefault="000A25DB" w:rsidP="00694906">
            <w:pPr>
              <w:pStyle w:val="TableParagraph"/>
              <w:spacing w:line="258" w:lineRule="exact"/>
              <w:ind w:left="52"/>
              <w:rPr>
                <w:ins w:id="696" w:author="Vikas Gautam" w:date="2023-05-15T22:55:00Z"/>
                <w:w w:val="120"/>
                <w:sz w:val="22"/>
              </w:rPr>
            </w:pPr>
            <w:ins w:id="697" w:author="Vikas Gautam" w:date="2023-05-15T22:55:00Z">
              <w:r>
                <w:rPr>
                  <w:w w:val="120"/>
                  <w:sz w:val="22"/>
                </w:rPr>
                <w:t>Standard_</w:t>
              </w:r>
              <w:r w:rsidRPr="00487A53">
                <w:rPr>
                  <w:w w:val="120"/>
                  <w:sz w:val="22"/>
                </w:rPr>
                <w:t>B2ms</w:t>
              </w:r>
            </w:ins>
          </w:p>
          <w:p w14:paraId="351A949E" w14:textId="77777777" w:rsidR="000A25DB" w:rsidRDefault="000A25DB" w:rsidP="00694906">
            <w:pPr>
              <w:pStyle w:val="TableParagraph"/>
              <w:spacing w:line="258" w:lineRule="exact"/>
              <w:ind w:left="52"/>
              <w:rPr>
                <w:ins w:id="698" w:author="Vikas Gautam" w:date="2023-05-15T22:55:00Z"/>
                <w:w w:val="120"/>
                <w:sz w:val="22"/>
              </w:rPr>
            </w:pPr>
            <w:ins w:id="699" w:author="Vikas Gautam" w:date="2023-05-15T22:55:00Z">
              <w:r>
                <w:rPr>
                  <w:w w:val="120"/>
                  <w:sz w:val="22"/>
                </w:rPr>
                <w:t>Standard_</w:t>
              </w:r>
              <w:r w:rsidRPr="00487A53">
                <w:rPr>
                  <w:w w:val="120"/>
                  <w:sz w:val="22"/>
                </w:rPr>
                <w:t>B4ms</w:t>
              </w:r>
            </w:ins>
          </w:p>
          <w:p w14:paraId="57C44A0A" w14:textId="77777777" w:rsidR="000A25DB" w:rsidRPr="00487A53" w:rsidRDefault="000A25DB" w:rsidP="00694906">
            <w:pPr>
              <w:pStyle w:val="TableParagraph"/>
              <w:spacing w:line="258" w:lineRule="exact"/>
              <w:ind w:left="52"/>
              <w:rPr>
                <w:ins w:id="700" w:author="Vikas Gautam" w:date="2023-05-15T22:55:00Z"/>
                <w:w w:val="120"/>
                <w:sz w:val="22"/>
              </w:rPr>
            </w:pPr>
          </w:p>
        </w:tc>
        <w:tc>
          <w:tcPr>
            <w:tcW w:w="3609" w:type="dxa"/>
          </w:tcPr>
          <w:p w14:paraId="205936E7" w14:textId="77777777" w:rsidR="000A25DB" w:rsidRDefault="000A25DB" w:rsidP="00694906">
            <w:pPr>
              <w:pStyle w:val="TableParagraph"/>
              <w:spacing w:line="258" w:lineRule="exact"/>
              <w:ind w:left="52"/>
              <w:rPr>
                <w:ins w:id="701" w:author="Vikas Gautam" w:date="2023-05-15T22:55:00Z"/>
                <w:w w:val="120"/>
                <w:sz w:val="22"/>
              </w:rPr>
            </w:pPr>
            <w:ins w:id="702" w:author="Vikas Gautam" w:date="2023-05-15T22:55:00Z">
              <w:r>
                <w:rPr>
                  <w:w w:val="120"/>
                  <w:sz w:val="22"/>
                </w:rPr>
                <w:t>Not Supported</w:t>
              </w:r>
            </w:ins>
          </w:p>
          <w:p w14:paraId="199C0A85" w14:textId="77777777" w:rsidR="000A25DB" w:rsidRDefault="000A25DB" w:rsidP="00694906">
            <w:pPr>
              <w:pStyle w:val="TableParagraph"/>
              <w:spacing w:line="258" w:lineRule="exact"/>
              <w:ind w:left="52"/>
              <w:rPr>
                <w:ins w:id="703" w:author="Vikas Gautam" w:date="2023-05-15T22:55:00Z"/>
                <w:w w:val="120"/>
                <w:sz w:val="22"/>
              </w:rPr>
            </w:pPr>
            <w:ins w:id="704" w:author="Vikas Gautam" w:date="2023-05-15T22:55:00Z">
              <w:r>
                <w:rPr>
                  <w:w w:val="120"/>
                  <w:sz w:val="22"/>
                </w:rPr>
                <w:t>Not Supported</w:t>
              </w:r>
            </w:ins>
          </w:p>
          <w:p w14:paraId="124C588D" w14:textId="77777777" w:rsidR="000A25DB" w:rsidRPr="00487A53" w:rsidRDefault="000A25DB" w:rsidP="00694906">
            <w:pPr>
              <w:pStyle w:val="TableParagraph"/>
              <w:spacing w:line="258" w:lineRule="exact"/>
              <w:ind w:left="52"/>
              <w:rPr>
                <w:ins w:id="705" w:author="Vikas Gautam" w:date="2023-05-15T22:55:00Z"/>
                <w:w w:val="120"/>
                <w:sz w:val="22"/>
              </w:rPr>
            </w:pPr>
            <w:ins w:id="706" w:author="Vikas Gautam" w:date="2023-05-15T22:55:00Z">
              <w:r>
                <w:rPr>
                  <w:w w:val="120"/>
                  <w:sz w:val="22"/>
                </w:rPr>
                <w:t>Not Supported</w:t>
              </w:r>
            </w:ins>
          </w:p>
        </w:tc>
      </w:tr>
      <w:tr w:rsidR="000A25DB" w14:paraId="77B706B7" w14:textId="77777777" w:rsidTr="00694906">
        <w:trPr>
          <w:trHeight w:val="1242"/>
          <w:ins w:id="707" w:author="Vikas Gautam" w:date="2023-05-15T22:55:00Z"/>
        </w:trPr>
        <w:tc>
          <w:tcPr>
            <w:tcW w:w="1560" w:type="dxa"/>
          </w:tcPr>
          <w:p w14:paraId="5F6839F9" w14:textId="77777777" w:rsidR="000A25DB" w:rsidRDefault="000A25DB" w:rsidP="00694906">
            <w:pPr>
              <w:pStyle w:val="TableParagraph"/>
              <w:spacing w:before="150"/>
              <w:ind w:left="52"/>
              <w:rPr>
                <w:ins w:id="708" w:author="Vikas Gautam" w:date="2023-05-15T22:55:00Z"/>
                <w:sz w:val="20"/>
              </w:rPr>
            </w:pPr>
            <w:ins w:id="709" w:author="Vikas Gautam" w:date="2023-05-15T22:55:00Z">
              <w:r>
                <w:rPr>
                  <w:w w:val="110"/>
                  <w:sz w:val="20"/>
                </w:rPr>
                <w:t>D</w:t>
              </w:r>
              <w:r>
                <w:rPr>
                  <w:spacing w:val="-12"/>
                  <w:w w:val="110"/>
                  <w:sz w:val="20"/>
                </w:rPr>
                <w:t xml:space="preserve"> </w:t>
              </w:r>
              <w:r>
                <w:rPr>
                  <w:spacing w:val="-2"/>
                  <w:w w:val="115"/>
                  <w:sz w:val="20"/>
                </w:rPr>
                <w:t>series</w:t>
              </w:r>
            </w:ins>
          </w:p>
        </w:tc>
        <w:tc>
          <w:tcPr>
            <w:tcW w:w="2217" w:type="dxa"/>
          </w:tcPr>
          <w:p w14:paraId="3C84EEBB" w14:textId="77777777" w:rsidR="000A25DB" w:rsidRDefault="000A25DB" w:rsidP="00694906">
            <w:pPr>
              <w:pStyle w:val="TableParagraph"/>
              <w:spacing w:line="258" w:lineRule="exact"/>
              <w:ind w:left="52"/>
              <w:rPr>
                <w:ins w:id="710" w:author="Vikas Gautam" w:date="2023-05-15T22:55:00Z"/>
                <w:w w:val="120"/>
                <w:sz w:val="22"/>
              </w:rPr>
            </w:pPr>
            <w:ins w:id="711" w:author="Vikas Gautam" w:date="2023-05-15T22:55:00Z">
              <w:r>
                <w:rPr>
                  <w:w w:val="120"/>
                  <w:sz w:val="22"/>
                </w:rPr>
                <w:t>Standard D3_v2</w:t>
              </w:r>
            </w:ins>
          </w:p>
          <w:p w14:paraId="52C75DA4" w14:textId="77777777" w:rsidR="000A25DB" w:rsidRPr="00487A53" w:rsidRDefault="000A25DB" w:rsidP="00694906">
            <w:pPr>
              <w:pStyle w:val="TableParagraph"/>
              <w:spacing w:line="258" w:lineRule="exact"/>
              <w:ind w:left="52"/>
              <w:rPr>
                <w:ins w:id="712" w:author="Vikas Gautam" w:date="2023-05-15T22:55:00Z"/>
                <w:w w:val="120"/>
                <w:sz w:val="22"/>
              </w:rPr>
            </w:pPr>
            <w:ins w:id="713" w:author="Vikas Gautam" w:date="2023-05-15T22:55:00Z">
              <w:r>
                <w:rPr>
                  <w:w w:val="120"/>
                  <w:sz w:val="22"/>
                </w:rPr>
                <w:t>Standard DS3_v2</w:t>
              </w:r>
            </w:ins>
          </w:p>
          <w:p w14:paraId="45603106" w14:textId="77777777" w:rsidR="000A25DB" w:rsidRDefault="000A25DB" w:rsidP="00694906">
            <w:pPr>
              <w:pStyle w:val="TableParagraph"/>
              <w:spacing w:line="258" w:lineRule="exact"/>
              <w:ind w:left="52"/>
              <w:rPr>
                <w:ins w:id="714" w:author="Vikas Gautam" w:date="2023-05-15T22:55:00Z"/>
              </w:rPr>
            </w:pPr>
            <w:ins w:id="715" w:author="Vikas Gautam" w:date="2023-05-15T22:55:00Z">
              <w:r>
                <w:rPr>
                  <w:w w:val="120"/>
                  <w:sz w:val="22"/>
                </w:rPr>
                <w:t>Standard</w:t>
              </w:r>
              <w:r w:rsidRPr="00487A53">
                <w:rPr>
                  <w:w w:val="120"/>
                  <w:sz w:val="22"/>
                </w:rPr>
                <w:t xml:space="preserve"> D5_v2</w:t>
              </w:r>
            </w:ins>
          </w:p>
        </w:tc>
        <w:tc>
          <w:tcPr>
            <w:tcW w:w="2298" w:type="dxa"/>
          </w:tcPr>
          <w:p w14:paraId="164581DB" w14:textId="77777777" w:rsidR="000A25DB" w:rsidRDefault="000A25DB" w:rsidP="00694906">
            <w:pPr>
              <w:pStyle w:val="TableParagraph"/>
              <w:spacing w:line="258" w:lineRule="exact"/>
              <w:ind w:left="52"/>
              <w:rPr>
                <w:ins w:id="716" w:author="Vikas Gautam" w:date="2023-05-15T22:55:00Z"/>
                <w:w w:val="120"/>
                <w:sz w:val="22"/>
              </w:rPr>
            </w:pPr>
            <w:ins w:id="717" w:author="Vikas Gautam" w:date="2023-05-15T22:55:00Z">
              <w:r>
                <w:rPr>
                  <w:w w:val="120"/>
                  <w:sz w:val="22"/>
                </w:rPr>
                <w:t>Standard_D3_v2</w:t>
              </w:r>
            </w:ins>
          </w:p>
          <w:p w14:paraId="03937DC3" w14:textId="77777777" w:rsidR="000A25DB" w:rsidRPr="00487A53" w:rsidRDefault="000A25DB" w:rsidP="00694906">
            <w:pPr>
              <w:pStyle w:val="TableParagraph"/>
              <w:spacing w:line="258" w:lineRule="exact"/>
              <w:ind w:left="52"/>
              <w:rPr>
                <w:ins w:id="718" w:author="Vikas Gautam" w:date="2023-05-15T22:55:00Z"/>
                <w:w w:val="120"/>
                <w:sz w:val="22"/>
              </w:rPr>
            </w:pPr>
            <w:ins w:id="719" w:author="Vikas Gautam" w:date="2023-05-15T22:55:00Z">
              <w:r>
                <w:rPr>
                  <w:w w:val="120"/>
                  <w:sz w:val="22"/>
                </w:rPr>
                <w:t>Standard_DS3_v2</w:t>
              </w:r>
            </w:ins>
          </w:p>
          <w:p w14:paraId="4C4C5517" w14:textId="77777777" w:rsidR="000A25DB" w:rsidRDefault="000A25DB" w:rsidP="00694906">
            <w:pPr>
              <w:pStyle w:val="TableParagraph"/>
              <w:spacing w:line="258" w:lineRule="exact"/>
              <w:ind w:left="52"/>
              <w:rPr>
                <w:ins w:id="720" w:author="Vikas Gautam" w:date="2023-05-15T22:55:00Z"/>
                <w:w w:val="120"/>
                <w:sz w:val="22"/>
              </w:rPr>
            </w:pPr>
            <w:ins w:id="721" w:author="Vikas Gautam" w:date="2023-05-15T22:55:00Z">
              <w:r>
                <w:rPr>
                  <w:w w:val="120"/>
                  <w:sz w:val="22"/>
                </w:rPr>
                <w:t>Standard_</w:t>
              </w:r>
              <w:r w:rsidRPr="00487A53">
                <w:rPr>
                  <w:w w:val="120"/>
                  <w:sz w:val="22"/>
                </w:rPr>
                <w:t>D5_v2</w:t>
              </w:r>
            </w:ins>
          </w:p>
        </w:tc>
        <w:tc>
          <w:tcPr>
            <w:tcW w:w="3609" w:type="dxa"/>
          </w:tcPr>
          <w:p w14:paraId="2769367D" w14:textId="77777777" w:rsidR="000A25DB" w:rsidRDefault="000A25DB" w:rsidP="00694906">
            <w:pPr>
              <w:pStyle w:val="TableParagraph"/>
              <w:spacing w:line="258" w:lineRule="exact"/>
              <w:ind w:left="52"/>
              <w:rPr>
                <w:ins w:id="722" w:author="Vikas Gautam" w:date="2023-05-15T22:55:00Z"/>
                <w:w w:val="120"/>
                <w:sz w:val="22"/>
              </w:rPr>
            </w:pPr>
            <w:ins w:id="723" w:author="Vikas Gautam" w:date="2023-05-15T22:55:00Z">
              <w:r>
                <w:rPr>
                  <w:w w:val="120"/>
                  <w:sz w:val="22"/>
                </w:rPr>
                <w:t>Supported</w:t>
              </w:r>
            </w:ins>
          </w:p>
          <w:p w14:paraId="0A5C18CE" w14:textId="77777777" w:rsidR="000A25DB" w:rsidRDefault="000A25DB" w:rsidP="00694906">
            <w:pPr>
              <w:pStyle w:val="TableParagraph"/>
              <w:spacing w:line="258" w:lineRule="exact"/>
              <w:ind w:left="52"/>
              <w:rPr>
                <w:ins w:id="724" w:author="Vikas Gautam" w:date="2023-05-15T22:55:00Z"/>
                <w:w w:val="120"/>
                <w:sz w:val="22"/>
              </w:rPr>
            </w:pPr>
            <w:ins w:id="725" w:author="Vikas Gautam" w:date="2023-05-15T22:55:00Z">
              <w:r>
                <w:rPr>
                  <w:w w:val="120"/>
                  <w:sz w:val="22"/>
                </w:rPr>
                <w:t>Supported</w:t>
              </w:r>
            </w:ins>
          </w:p>
          <w:p w14:paraId="0A303D94" w14:textId="77777777" w:rsidR="000A25DB" w:rsidRDefault="000A25DB" w:rsidP="00694906">
            <w:pPr>
              <w:pStyle w:val="TableParagraph"/>
              <w:spacing w:line="258" w:lineRule="exact"/>
              <w:rPr>
                <w:ins w:id="726" w:author="Vikas Gautam" w:date="2023-05-15T22:55:00Z"/>
                <w:w w:val="120"/>
                <w:sz w:val="22"/>
              </w:rPr>
            </w:pPr>
            <w:ins w:id="727" w:author="Vikas Gautam" w:date="2023-05-15T22:55:00Z">
              <w:r>
                <w:rPr>
                  <w:w w:val="120"/>
                  <w:sz w:val="22"/>
                </w:rPr>
                <w:t xml:space="preserve"> Not Supported</w:t>
              </w:r>
            </w:ins>
          </w:p>
        </w:tc>
      </w:tr>
      <w:tr w:rsidR="000A25DB" w14:paraId="1FD32A03" w14:textId="77777777" w:rsidTr="00694906">
        <w:trPr>
          <w:trHeight w:val="935"/>
          <w:ins w:id="728" w:author="Vikas Gautam" w:date="2023-05-15T22:55:00Z"/>
        </w:trPr>
        <w:tc>
          <w:tcPr>
            <w:tcW w:w="1560" w:type="dxa"/>
          </w:tcPr>
          <w:p w14:paraId="4389A446" w14:textId="77777777" w:rsidR="000A25DB" w:rsidRDefault="000A25DB" w:rsidP="00694906">
            <w:pPr>
              <w:pStyle w:val="TableParagraph"/>
              <w:spacing w:before="157"/>
              <w:ind w:left="52"/>
              <w:rPr>
                <w:ins w:id="729" w:author="Vikas Gautam" w:date="2023-05-15T22:55:00Z"/>
              </w:rPr>
            </w:pPr>
            <w:ins w:id="730" w:author="Vikas Gautam" w:date="2023-05-15T22:55:00Z">
              <w:r>
                <w:rPr>
                  <w:w w:val="125"/>
                  <w:sz w:val="22"/>
                </w:rPr>
                <w:t>F</w:t>
              </w:r>
              <w:r>
                <w:rPr>
                  <w:spacing w:val="5"/>
                  <w:w w:val="125"/>
                  <w:sz w:val="22"/>
                </w:rPr>
                <w:t xml:space="preserve"> </w:t>
              </w:r>
              <w:r>
                <w:rPr>
                  <w:spacing w:val="-2"/>
                  <w:w w:val="125"/>
                  <w:sz w:val="22"/>
                </w:rPr>
                <w:t>series</w:t>
              </w:r>
            </w:ins>
          </w:p>
        </w:tc>
        <w:tc>
          <w:tcPr>
            <w:tcW w:w="2217" w:type="dxa"/>
          </w:tcPr>
          <w:p w14:paraId="126FECC5" w14:textId="77777777" w:rsidR="000A25DB" w:rsidRDefault="000A25DB" w:rsidP="00694906">
            <w:pPr>
              <w:pStyle w:val="TableParagraph"/>
              <w:spacing w:line="258" w:lineRule="exact"/>
              <w:ind w:left="52"/>
              <w:rPr>
                <w:ins w:id="731" w:author="Vikas Gautam" w:date="2023-05-15T22:55:00Z"/>
                <w:w w:val="120"/>
                <w:sz w:val="22"/>
              </w:rPr>
            </w:pPr>
            <w:ins w:id="732" w:author="Vikas Gautam" w:date="2023-05-15T22:55:00Z">
              <w:r>
                <w:rPr>
                  <w:w w:val="120"/>
                  <w:sz w:val="22"/>
                </w:rPr>
                <w:t>Standard F4s</w:t>
              </w:r>
            </w:ins>
          </w:p>
          <w:p w14:paraId="6ADB0526" w14:textId="77777777" w:rsidR="000A25DB" w:rsidRPr="00487A53" w:rsidRDefault="000A25DB" w:rsidP="00694906">
            <w:pPr>
              <w:pStyle w:val="TableParagraph"/>
              <w:spacing w:line="258" w:lineRule="exact"/>
              <w:ind w:left="52"/>
              <w:rPr>
                <w:ins w:id="733" w:author="Vikas Gautam" w:date="2023-05-15T22:55:00Z"/>
                <w:w w:val="120"/>
                <w:sz w:val="22"/>
              </w:rPr>
            </w:pPr>
            <w:ins w:id="734" w:author="Vikas Gautam" w:date="2023-05-15T22:55:00Z">
              <w:r>
                <w:rPr>
                  <w:w w:val="120"/>
                  <w:sz w:val="22"/>
                </w:rPr>
                <w:t>Standard F8</w:t>
              </w:r>
            </w:ins>
          </w:p>
          <w:p w14:paraId="6F617CDC" w14:textId="77777777" w:rsidR="000A25DB" w:rsidRDefault="000A25DB" w:rsidP="00694906">
            <w:pPr>
              <w:pStyle w:val="TableParagraph"/>
              <w:spacing w:line="258" w:lineRule="exact"/>
              <w:ind w:left="52"/>
              <w:rPr>
                <w:ins w:id="735" w:author="Vikas Gautam" w:date="2023-05-15T22:55:00Z"/>
              </w:rPr>
            </w:pPr>
            <w:ins w:id="736" w:author="Vikas Gautam" w:date="2023-05-15T22:55:00Z">
              <w:r>
                <w:rPr>
                  <w:w w:val="120"/>
                  <w:sz w:val="22"/>
                </w:rPr>
                <w:t>Standard</w:t>
              </w:r>
              <w:r w:rsidRPr="00487A53">
                <w:rPr>
                  <w:w w:val="120"/>
                  <w:sz w:val="22"/>
                </w:rPr>
                <w:t xml:space="preserve"> F16s</w:t>
              </w:r>
            </w:ins>
          </w:p>
        </w:tc>
        <w:tc>
          <w:tcPr>
            <w:tcW w:w="2298" w:type="dxa"/>
          </w:tcPr>
          <w:p w14:paraId="0A000015" w14:textId="77777777" w:rsidR="000A25DB" w:rsidRDefault="000A25DB" w:rsidP="00694906">
            <w:pPr>
              <w:pStyle w:val="TableParagraph"/>
              <w:spacing w:line="258" w:lineRule="exact"/>
              <w:ind w:left="52"/>
              <w:rPr>
                <w:ins w:id="737" w:author="Vikas Gautam" w:date="2023-05-15T22:55:00Z"/>
                <w:w w:val="120"/>
                <w:sz w:val="22"/>
              </w:rPr>
            </w:pPr>
            <w:ins w:id="738" w:author="Vikas Gautam" w:date="2023-05-15T22:55:00Z">
              <w:r>
                <w:rPr>
                  <w:w w:val="120"/>
                  <w:sz w:val="22"/>
                </w:rPr>
                <w:t>Standard_F4s</w:t>
              </w:r>
            </w:ins>
          </w:p>
          <w:p w14:paraId="3D0FD85B" w14:textId="77777777" w:rsidR="000A25DB" w:rsidRPr="00487A53" w:rsidRDefault="000A25DB" w:rsidP="00694906">
            <w:pPr>
              <w:pStyle w:val="TableParagraph"/>
              <w:spacing w:line="258" w:lineRule="exact"/>
              <w:ind w:left="52"/>
              <w:rPr>
                <w:ins w:id="739" w:author="Vikas Gautam" w:date="2023-05-15T22:55:00Z"/>
                <w:w w:val="120"/>
                <w:sz w:val="22"/>
              </w:rPr>
            </w:pPr>
            <w:ins w:id="740" w:author="Vikas Gautam" w:date="2023-05-15T22:55:00Z">
              <w:r>
                <w:rPr>
                  <w:w w:val="120"/>
                  <w:sz w:val="22"/>
                </w:rPr>
                <w:t>Standard_F8</w:t>
              </w:r>
            </w:ins>
          </w:p>
          <w:p w14:paraId="23EBF3C7" w14:textId="77777777" w:rsidR="000A25DB" w:rsidRDefault="000A25DB" w:rsidP="00694906">
            <w:pPr>
              <w:pStyle w:val="TableParagraph"/>
              <w:spacing w:line="258" w:lineRule="exact"/>
              <w:ind w:left="52"/>
              <w:rPr>
                <w:ins w:id="741" w:author="Vikas Gautam" w:date="2023-05-15T22:55:00Z"/>
                <w:w w:val="120"/>
                <w:sz w:val="22"/>
              </w:rPr>
            </w:pPr>
            <w:ins w:id="742" w:author="Vikas Gautam" w:date="2023-05-15T22:55:00Z">
              <w:r>
                <w:rPr>
                  <w:w w:val="120"/>
                  <w:sz w:val="22"/>
                </w:rPr>
                <w:t>Standard_</w:t>
              </w:r>
              <w:r w:rsidRPr="00487A53">
                <w:rPr>
                  <w:w w:val="120"/>
                  <w:sz w:val="22"/>
                </w:rPr>
                <w:t>F16s</w:t>
              </w:r>
            </w:ins>
          </w:p>
        </w:tc>
        <w:tc>
          <w:tcPr>
            <w:tcW w:w="3609" w:type="dxa"/>
          </w:tcPr>
          <w:p w14:paraId="2DF3CF2B" w14:textId="77777777" w:rsidR="000A25DB" w:rsidRDefault="000A25DB" w:rsidP="00694906">
            <w:pPr>
              <w:pStyle w:val="TableParagraph"/>
              <w:spacing w:line="258" w:lineRule="exact"/>
              <w:ind w:left="52"/>
              <w:rPr>
                <w:ins w:id="743" w:author="Vikas Gautam" w:date="2023-05-15T22:55:00Z"/>
                <w:w w:val="120"/>
                <w:sz w:val="22"/>
              </w:rPr>
            </w:pPr>
            <w:ins w:id="744" w:author="Vikas Gautam" w:date="2023-05-15T22:55:00Z">
              <w:r>
                <w:rPr>
                  <w:w w:val="120"/>
                  <w:sz w:val="22"/>
                </w:rPr>
                <w:t>Not Supported</w:t>
              </w:r>
            </w:ins>
          </w:p>
          <w:p w14:paraId="7D5F6F19" w14:textId="77777777" w:rsidR="000A25DB" w:rsidRDefault="000A25DB" w:rsidP="00694906">
            <w:pPr>
              <w:pStyle w:val="TableParagraph"/>
              <w:spacing w:line="258" w:lineRule="exact"/>
              <w:ind w:left="52"/>
              <w:rPr>
                <w:ins w:id="745" w:author="Vikas Gautam" w:date="2023-05-15T22:55:00Z"/>
                <w:w w:val="120"/>
                <w:sz w:val="22"/>
              </w:rPr>
            </w:pPr>
            <w:ins w:id="746" w:author="Vikas Gautam" w:date="2023-05-15T22:55:00Z">
              <w:r>
                <w:rPr>
                  <w:w w:val="120"/>
                  <w:sz w:val="22"/>
                </w:rPr>
                <w:t>Not Supported</w:t>
              </w:r>
            </w:ins>
          </w:p>
          <w:p w14:paraId="5136010D" w14:textId="77777777" w:rsidR="000A25DB" w:rsidRDefault="000A25DB" w:rsidP="00694906">
            <w:pPr>
              <w:pStyle w:val="TableParagraph"/>
              <w:spacing w:line="258" w:lineRule="exact"/>
              <w:ind w:left="52"/>
              <w:rPr>
                <w:ins w:id="747" w:author="Vikas Gautam" w:date="2023-05-15T22:55:00Z"/>
                <w:w w:val="120"/>
                <w:sz w:val="22"/>
              </w:rPr>
            </w:pPr>
            <w:ins w:id="748" w:author="Vikas Gautam" w:date="2023-05-15T22:55:00Z">
              <w:r>
                <w:rPr>
                  <w:w w:val="120"/>
                  <w:sz w:val="22"/>
                </w:rPr>
                <w:t>Not Supported</w:t>
              </w:r>
            </w:ins>
          </w:p>
        </w:tc>
      </w:tr>
    </w:tbl>
    <w:p w14:paraId="02FF8A36" w14:textId="77777777" w:rsidR="000A25DB" w:rsidRPr="002672BA" w:rsidRDefault="000A25DB" w:rsidP="000A25DB">
      <w:pPr>
        <w:rPr>
          <w:ins w:id="749" w:author="Vikas Gautam" w:date="2023-05-15T22:55:00Z"/>
          <w:rFonts w:cstheme="minorHAnsi"/>
          <w:color w:val="242424"/>
          <w:szCs w:val="28"/>
          <w:shd w:val="clear" w:color="auto" w:fill="FFFFFF"/>
          <w:lang w:val="en-US"/>
        </w:rPr>
      </w:pPr>
      <w:ins w:id="750" w:author="Vikas Gautam" w:date="2023-05-15T22:55:00Z">
        <w:r w:rsidRPr="002672BA">
          <w:rPr>
            <w:rFonts w:cstheme="minorHAnsi"/>
            <w:szCs w:val="28"/>
          </w:rPr>
          <w:t xml:space="preserve">   </w:t>
        </w:r>
      </w:ins>
    </w:p>
    <w:p w14:paraId="2065FA48" w14:textId="77777777" w:rsidR="000A25DB" w:rsidRDefault="000A25DB" w:rsidP="000A25DB">
      <w:pPr>
        <w:pStyle w:val="BodyText"/>
        <w:spacing w:before="203" w:line="304" w:lineRule="auto"/>
        <w:ind w:left="720" w:right="644"/>
        <w:rPr>
          <w:ins w:id="751" w:author="Vikas Gautam" w:date="2023-05-15T22:55:00Z"/>
        </w:rPr>
      </w:pPr>
      <w:ins w:id="752" w:author="Vikas Gautam" w:date="2023-05-15T22:55:00Z">
        <w:r w:rsidRPr="004640C3">
          <w:rPr>
            <w:rFonts w:eastAsiaTheme="minorEastAsia" w:cstheme="minorBidi"/>
            <w:lang w:val="en-IN"/>
          </w:rPr>
          <w:t xml:space="preserve">Few of sizes are getting </w:t>
        </w:r>
        <w:r>
          <w:rPr>
            <w:rFonts w:eastAsiaTheme="minorEastAsia" w:cstheme="minorBidi"/>
            <w:lang w:val="en-IN"/>
          </w:rPr>
          <w:t>retired</w:t>
        </w:r>
        <w:r w:rsidRPr="004640C3">
          <w:rPr>
            <w:rFonts w:eastAsiaTheme="minorEastAsia" w:cstheme="minorBidi"/>
            <w:lang w:val="en-IN"/>
          </w:rPr>
          <w:t xml:space="preserve"> soon from azure, please refer </w:t>
        </w:r>
        <w:r>
          <w:fldChar w:fldCharType="begin"/>
        </w:r>
        <w:r>
          <w:instrText xml:space="preserve"> HYPERLINK "https://azure.microsoft.com/en-in/pricing/details/virtual-machines/series/" </w:instrText>
        </w:r>
        <w:r>
          <w:fldChar w:fldCharType="separate"/>
        </w:r>
        <w:r>
          <w:rPr>
            <w:rStyle w:val="Hyperlink"/>
          </w:rPr>
          <w:t>Virtual Machine series | Microsoft Azure</w:t>
        </w:r>
        <w:r>
          <w:rPr>
            <w:rStyle w:val="Hyperlink"/>
          </w:rPr>
          <w:fldChar w:fldCharType="end"/>
        </w:r>
        <w:r>
          <w:t>.</w:t>
        </w:r>
      </w:ins>
    </w:p>
    <w:p w14:paraId="033F6CA3" w14:textId="77777777" w:rsidR="000A25DB" w:rsidRDefault="000A25DB" w:rsidP="000A25DB">
      <w:pPr>
        <w:pStyle w:val="BodyText"/>
        <w:spacing w:before="203" w:line="304" w:lineRule="auto"/>
        <w:ind w:left="720" w:right="644"/>
        <w:rPr>
          <w:ins w:id="753" w:author="Vikas Gautam" w:date="2023-05-15T22:55:00Z"/>
          <w:rFonts w:eastAsiaTheme="minorEastAsia" w:cstheme="minorBidi"/>
          <w:lang w:val="en-IN"/>
        </w:rPr>
      </w:pPr>
      <w:ins w:id="754" w:author="Vikas Gautam" w:date="2023-05-15T22:55:00Z">
        <w:r w:rsidRPr="004640C3">
          <w:rPr>
            <w:rFonts w:eastAsiaTheme="minorEastAsia" w:cstheme="minorBidi"/>
            <w:lang w:val="en-IN"/>
          </w:rPr>
          <w:t>For more information, please refer as below.</w:t>
        </w:r>
      </w:ins>
    </w:p>
    <w:p w14:paraId="3337507A" w14:textId="77777777" w:rsidR="000A25DB" w:rsidRPr="004640C3" w:rsidRDefault="000A25DB" w:rsidP="000A25DB">
      <w:pPr>
        <w:pStyle w:val="BodyText"/>
        <w:spacing w:before="203" w:line="304" w:lineRule="auto"/>
        <w:ind w:left="720" w:right="644"/>
        <w:rPr>
          <w:ins w:id="755" w:author="Vikas Gautam" w:date="2023-05-15T22:55:00Z"/>
          <w:rFonts w:eastAsiaTheme="minorEastAsia" w:cstheme="minorBidi"/>
          <w:lang w:val="en-IN"/>
        </w:rPr>
      </w:pPr>
      <w:ins w:id="756" w:author="Vikas Gautam" w:date="2023-05-15T22:55:00Z">
        <w:r>
          <w:fldChar w:fldCharType="begin"/>
        </w:r>
        <w:r>
          <w:instrText xml:space="preserve"> HYPERLINK "https://learn.microsoft.com/en-us/azure/cloud-services/cloud-services-sizes-specs" </w:instrText>
        </w:r>
        <w:r>
          <w:fldChar w:fldCharType="separate"/>
        </w:r>
        <w:r w:rsidRPr="0083302F">
          <w:rPr>
            <w:rStyle w:val="Hyperlink"/>
          </w:rPr>
          <w:t>Virtual machine sizes for Azure Cloud services (classic) | Microsoft Learn</w:t>
        </w:r>
        <w:r>
          <w:rPr>
            <w:rStyle w:val="Hyperlink"/>
          </w:rPr>
          <w:fldChar w:fldCharType="end"/>
        </w:r>
      </w:ins>
    </w:p>
    <w:p w14:paraId="6C17390D" w14:textId="77777777" w:rsidR="000A25DB" w:rsidRPr="00B40962" w:rsidRDefault="000A25DB" w:rsidP="000A25DB">
      <w:pPr>
        <w:pStyle w:val="ListParagraph"/>
        <w:rPr>
          <w:ins w:id="757" w:author="Vikas Gautam" w:date="2023-05-15T22:55:00Z"/>
          <w:rStyle w:val="normaltextrun"/>
          <w:rFonts w:eastAsia="Myriad Pro Light" w:cs="Myriad Pro Light"/>
          <w:color w:val="0563C1" w:themeColor="hyperlink"/>
          <w:u w:val="single"/>
          <w:lang w:eastAsia="en-US"/>
        </w:rPr>
      </w:pPr>
      <w:ins w:id="758" w:author="Vikas Gautam" w:date="2023-05-15T22:55:00Z">
        <w:r>
          <w:fldChar w:fldCharType="begin"/>
        </w:r>
        <w:r>
          <w:instrText>HYPERLINK "https://docs.microsoft.com/en-us/azure/virtual-machines/linux/sizes"</w:instrText>
        </w:r>
        <w:r>
          <w:fldChar w:fldCharType="separate"/>
        </w:r>
        <w:r w:rsidRPr="007070CD">
          <w:rPr>
            <w:rStyle w:val="Hyperlink"/>
            <w:szCs w:val="28"/>
          </w:rPr>
          <w:t>https://docs.microsoft.com/en-us/azure/virtual-machines/linux/sizes</w:t>
        </w:r>
        <w:r>
          <w:rPr>
            <w:rStyle w:val="Hyperlink"/>
            <w:szCs w:val="28"/>
          </w:rPr>
          <w:fldChar w:fldCharType="end"/>
        </w:r>
        <w:r w:rsidRPr="0014554A">
          <w:rPr>
            <w:rStyle w:val="Hyperlink"/>
          </w:rPr>
          <w:t>.</w:t>
        </w:r>
      </w:ins>
    </w:p>
    <w:p w14:paraId="434FE520" w14:textId="03E7AB74" w:rsidR="000A25DB" w:rsidRPr="00B40962" w:rsidDel="00D53B79" w:rsidRDefault="000A25DB">
      <w:pPr>
        <w:pStyle w:val="ListParagraph"/>
        <w:rPr>
          <w:ins w:id="759" w:author="Shubra Singh" w:date="2022-12-21T17:51:00Z"/>
          <w:del w:id="760" w:author="Vikas Gautam" w:date="2023-05-15T22:56:00Z"/>
        </w:rPr>
        <w:pPrChange w:id="761" w:author="Vikas Gautam" w:date="2023-05-15T22:54:00Z">
          <w:pPr/>
        </w:pPrChange>
      </w:pPr>
    </w:p>
    <w:p w14:paraId="1FBB1514" w14:textId="06521FBF" w:rsidR="001B03AF" w:rsidRPr="005E0107" w:rsidDel="000A25DB" w:rsidRDefault="001B03AF" w:rsidP="001B03AF">
      <w:pPr>
        <w:pStyle w:val="ListParagraph"/>
        <w:numPr>
          <w:ilvl w:val="0"/>
          <w:numId w:val="26"/>
        </w:numPr>
        <w:rPr>
          <w:ins w:id="762" w:author="Shubra Singh" w:date="2022-12-21T17:51:00Z"/>
          <w:del w:id="763" w:author="Vikas Gautam" w:date="2023-05-15T22:56:00Z"/>
          <w:rFonts w:ascii="Calibri" w:hAnsi="Calibri" w:cs="Calibri"/>
          <w:lang w:eastAsia="en-IN"/>
        </w:rPr>
      </w:pPr>
      <w:ins w:id="764" w:author="Shubra Singh" w:date="2022-12-21T17:51:00Z">
        <w:del w:id="765" w:author="Vikas Gautam" w:date="2023-05-15T22:56:00Z">
          <w:r w:rsidDel="000A25DB">
            <w:rPr>
              <w:rFonts w:ascii="Calibri" w:hAnsi="Calibri" w:cs="Calibri"/>
              <w:lang w:eastAsia="en-IN"/>
            </w:rPr>
            <w:delText xml:space="preserve">Go to </w:delText>
          </w:r>
        </w:del>
      </w:ins>
      <w:del w:id="766" w:author="Vikas Gautam" w:date="2023-05-15T22:56:00Z">
        <w:r w:rsidR="00C033D2" w:rsidDel="000A25DB">
          <w:rPr>
            <w:rFonts w:ascii="Calibri" w:hAnsi="Calibri" w:cs="Calibri"/>
            <w:lang w:eastAsia="en-IN"/>
          </w:rPr>
          <w:delText>azure home page</w:delText>
        </w:r>
      </w:del>
      <w:ins w:id="767" w:author="Shubra Singh" w:date="2022-12-21T17:51:00Z">
        <w:del w:id="768" w:author="Vikas Gautam" w:date="2023-05-15T22:56:00Z">
          <w:r w:rsidDel="000A25DB">
            <w:rPr>
              <w:rFonts w:ascii="Calibri" w:hAnsi="Calibri" w:cs="Calibri"/>
              <w:lang w:eastAsia="en-IN"/>
            </w:rPr>
            <w:delText xml:space="preserve"> -&gt; </w:delText>
          </w:r>
        </w:del>
      </w:ins>
      <w:del w:id="769" w:author="Vikas Gautam" w:date="2023-05-15T22:56:00Z">
        <w:r w:rsidR="00C033D2" w:rsidDel="000A25DB">
          <w:rPr>
            <w:rFonts w:ascii="Calibri" w:hAnsi="Calibri" w:cs="Calibri"/>
            <w:i/>
            <w:iCs/>
            <w:color w:val="2F5496" w:themeColor="accent1" w:themeShade="BF"/>
            <w:lang w:eastAsia="en-IN"/>
          </w:rPr>
          <w:delText>search resource groups</w:delText>
        </w:r>
      </w:del>
      <w:ins w:id="770" w:author="Shubra Singh" w:date="2022-12-21T17:51:00Z">
        <w:del w:id="771" w:author="Vikas Gautam" w:date="2023-05-15T22:56:00Z">
          <w:r w:rsidDel="000A25DB">
            <w:rPr>
              <w:rFonts w:ascii="Calibri" w:hAnsi="Calibri" w:cs="Calibri"/>
              <w:i/>
              <w:iCs/>
              <w:color w:val="2F5496" w:themeColor="accent1" w:themeShade="BF"/>
              <w:lang w:eastAsia="en-IN"/>
            </w:rPr>
            <w:delText>-</w:delText>
          </w:r>
          <w:r w:rsidRPr="00D23705" w:rsidDel="000A25DB">
            <w:rPr>
              <w:rFonts w:ascii="Calibri" w:hAnsi="Calibri" w:cs="Calibri"/>
              <w:i/>
              <w:iCs/>
              <w:color w:val="2F5496" w:themeColor="accent1" w:themeShade="BF"/>
              <w:lang w:eastAsia="en-IN"/>
            </w:rPr>
            <w:delText xml:space="preserve">&gt; </w:delText>
          </w:r>
        </w:del>
      </w:ins>
      <w:del w:id="772" w:author="Vikas Gautam" w:date="2023-05-15T22:56:00Z">
        <w:r w:rsidR="00C033D2" w:rsidDel="000A25DB">
          <w:rPr>
            <w:rFonts w:ascii="Calibri" w:hAnsi="Calibri" w:cs="Calibri"/>
            <w:i/>
            <w:iCs/>
            <w:color w:val="2F5496" w:themeColor="accent1" w:themeShade="BF"/>
            <w:lang w:eastAsia="en-IN"/>
          </w:rPr>
          <w:delText>resource group name</w:delText>
        </w:r>
      </w:del>
    </w:p>
    <w:p w14:paraId="5C5EB85F" w14:textId="533B96A6" w:rsidR="001B03AF" w:rsidRPr="00B40962" w:rsidDel="000A25DB" w:rsidRDefault="001B03AF">
      <w:pPr>
        <w:pStyle w:val="ListParagraph"/>
        <w:numPr>
          <w:ilvl w:val="0"/>
          <w:numId w:val="26"/>
        </w:numPr>
        <w:rPr>
          <w:ins w:id="773" w:author="Shubra Singh" w:date="2022-12-21T17:52:00Z"/>
          <w:del w:id="774" w:author="Vikas Gautam" w:date="2023-05-15T22:56:00Z"/>
          <w:rFonts w:eastAsia="Times New Roman"/>
          <w:szCs w:val="28"/>
          <w:lang w:eastAsia="en-IN"/>
        </w:rPr>
      </w:pPr>
      <w:ins w:id="775" w:author="Shubra Singh" w:date="2022-12-21T17:52:00Z">
        <w:del w:id="776" w:author="Vikas Gautam" w:date="2023-05-15T22:56:00Z">
          <w:r w:rsidRPr="00B40962" w:rsidDel="000A25DB">
            <w:rPr>
              <w:rFonts w:eastAsia="Times New Roman"/>
              <w:szCs w:val="28"/>
              <w:lang w:eastAsia="en-IN"/>
            </w:rPr>
            <w:delText>Verify all above resources created.</w:delText>
          </w:r>
        </w:del>
      </w:ins>
    </w:p>
    <w:p w14:paraId="3A3A0D04" w14:textId="43BD3408" w:rsidR="001B03AF" w:rsidRPr="00B40962" w:rsidDel="000A25DB" w:rsidRDefault="001B03AF" w:rsidP="00C033D2">
      <w:pPr>
        <w:pStyle w:val="ListParagraph"/>
        <w:numPr>
          <w:ilvl w:val="0"/>
          <w:numId w:val="26"/>
        </w:numPr>
        <w:rPr>
          <w:ins w:id="777" w:author="Shubra Singh" w:date="2022-12-21T17:52:00Z"/>
          <w:del w:id="778" w:author="Vikas Gautam" w:date="2023-05-15T22:56:00Z"/>
        </w:rPr>
      </w:pPr>
      <w:ins w:id="779" w:author="Shubra Singh" w:date="2022-12-21T17:52:00Z">
        <w:del w:id="780" w:author="Vikas Gautam" w:date="2023-05-15T22:56:00Z">
          <w:r w:rsidRPr="00B40962" w:rsidDel="000A25DB">
            <w:delText xml:space="preserve">Verify status check of </w:delText>
          </w:r>
        </w:del>
      </w:ins>
      <w:del w:id="781" w:author="Vikas Gautam" w:date="2023-05-15T22:56:00Z">
        <w:r w:rsidR="0011651A" w:rsidDel="000A25DB">
          <w:delText>vThunder</w:delText>
        </w:r>
      </w:del>
      <w:ins w:id="782" w:author="Shubra Singh" w:date="2022-12-21T17:52:00Z">
        <w:del w:id="783" w:author="Vikas Gautam" w:date="2023-05-15T22:56:00Z">
          <w:r w:rsidRPr="00B40962" w:rsidDel="000A25DB">
            <w:delText xml:space="preserve"> instance we created. </w:delText>
          </w:r>
          <w:r w:rsidRPr="00B40962" w:rsidDel="000A25DB">
            <w:rPr>
              <w:rFonts w:ascii="Calibri" w:eastAsia="Times New Roman" w:hAnsi="Calibri" w:cs="Calibri"/>
              <w:color w:val="2F5496" w:themeColor="accent1" w:themeShade="BF"/>
              <w:szCs w:val="28"/>
              <w:lang w:eastAsia="en-IN"/>
            </w:rPr>
            <w:delText>-region-1</w:delText>
          </w:r>
        </w:del>
      </w:ins>
    </w:p>
    <w:p w14:paraId="60122CBD" w14:textId="19DE3D37" w:rsidR="001B03AF" w:rsidRPr="001B03AF" w:rsidDel="000A25DB" w:rsidRDefault="001B03AF" w:rsidP="001B03AF">
      <w:pPr>
        <w:pStyle w:val="ListParagraph"/>
        <w:numPr>
          <w:ilvl w:val="0"/>
          <w:numId w:val="26"/>
        </w:numPr>
        <w:spacing w:after="0" w:line="240" w:lineRule="auto"/>
        <w:jc w:val="both"/>
        <w:textAlignment w:val="baseline"/>
        <w:rPr>
          <w:ins w:id="784" w:author="Shubra Singh" w:date="2022-12-21T17:52:00Z"/>
          <w:del w:id="785" w:author="Vikas Gautam" w:date="2023-05-15T22:56:00Z"/>
          <w:rFonts w:ascii="Segoe UI" w:eastAsia="Times New Roman" w:hAnsi="Segoe UI" w:cs="Segoe UI"/>
          <w:szCs w:val="28"/>
          <w:lang w:eastAsia="en-IN"/>
        </w:rPr>
      </w:pPr>
      <w:ins w:id="786" w:author="Shubra Singh" w:date="2022-12-21T17:52:00Z">
        <w:del w:id="787" w:author="Vikas Gautam" w:date="2023-05-15T22:56:00Z">
          <w:r w:rsidRPr="001B03AF" w:rsidDel="000A25DB">
            <w:rPr>
              <w:rFonts w:ascii="Calibri" w:eastAsia="Times New Roman" w:hAnsi="Calibri" w:cs="Calibri"/>
              <w:szCs w:val="28"/>
              <w:lang w:eastAsia="en-IN"/>
            </w:rPr>
            <w:delText>Open any browser and type http://&lt;</w:delText>
          </w:r>
        </w:del>
      </w:ins>
      <w:del w:id="788" w:author="Vikas Gautam" w:date="2023-05-15T22:56:00Z">
        <w:r w:rsidR="0011651A" w:rsidDel="000A25DB">
          <w:rPr>
            <w:rFonts w:ascii="Calibri" w:eastAsia="Times New Roman" w:hAnsi="Calibri" w:cs="Calibri"/>
            <w:szCs w:val="28"/>
            <w:lang w:eastAsia="en-IN"/>
          </w:rPr>
          <w:delText>vThunder</w:delText>
        </w:r>
      </w:del>
      <w:ins w:id="789" w:author="Shubra Singh" w:date="2022-12-21T17:52:00Z">
        <w:del w:id="790" w:author="Vikas Gautam" w:date="2023-05-15T22:56:00Z">
          <w:r w:rsidRPr="001B03AF" w:rsidDel="000A25DB">
            <w:rPr>
              <w:rFonts w:ascii="Calibri" w:eastAsia="Times New Roman" w:hAnsi="Calibri" w:cs="Calibri"/>
              <w:szCs w:val="28"/>
              <w:lang w:eastAsia="en-IN"/>
            </w:rPr>
            <w:delText>_public_IP&gt;  </w:delText>
          </w:r>
        </w:del>
      </w:ins>
    </w:p>
    <w:p w14:paraId="344B4A25" w14:textId="72DBAE1D" w:rsidR="001B03AF" w:rsidRPr="001B03AF" w:rsidDel="000A25DB" w:rsidRDefault="001B03AF" w:rsidP="001B03AF">
      <w:pPr>
        <w:pStyle w:val="ListParagraph"/>
        <w:numPr>
          <w:ilvl w:val="0"/>
          <w:numId w:val="26"/>
        </w:numPr>
        <w:spacing w:after="0" w:line="240" w:lineRule="auto"/>
        <w:jc w:val="both"/>
        <w:textAlignment w:val="baseline"/>
        <w:rPr>
          <w:ins w:id="791" w:author="Shubra Singh" w:date="2022-12-21T17:52:00Z"/>
          <w:del w:id="792" w:author="Vikas Gautam" w:date="2023-05-15T22:56:00Z"/>
          <w:rFonts w:ascii="Segoe UI" w:eastAsia="Times New Roman" w:hAnsi="Segoe UI" w:cs="Segoe UI"/>
          <w:szCs w:val="28"/>
          <w:lang w:eastAsia="en-IN"/>
        </w:rPr>
      </w:pPr>
      <w:ins w:id="793" w:author="Shubra Singh" w:date="2022-12-21T17:52:00Z">
        <w:del w:id="794" w:author="Vikas Gautam" w:date="2023-05-15T22:56:00Z">
          <w:r w:rsidRPr="001B03AF" w:rsidDel="000A25DB">
            <w:rPr>
              <w:rFonts w:ascii="Calibri" w:eastAsia="Times New Roman" w:hAnsi="Calibri" w:cs="Calibri"/>
              <w:szCs w:val="28"/>
              <w:lang w:eastAsia="en-IN"/>
            </w:rPr>
            <w:delText>Enter username – admin </w:delText>
          </w:r>
        </w:del>
      </w:ins>
    </w:p>
    <w:p w14:paraId="47682E1B" w14:textId="331AA685" w:rsidR="001B03AF" w:rsidRPr="001B03AF" w:rsidDel="000A25DB" w:rsidRDefault="001B03AF" w:rsidP="001B03AF">
      <w:pPr>
        <w:pStyle w:val="ListParagraph"/>
        <w:numPr>
          <w:ilvl w:val="0"/>
          <w:numId w:val="26"/>
        </w:numPr>
        <w:spacing w:after="0" w:line="240" w:lineRule="auto"/>
        <w:jc w:val="both"/>
        <w:textAlignment w:val="baseline"/>
        <w:rPr>
          <w:ins w:id="795" w:author="Shubra Singh" w:date="2022-12-21T17:52:00Z"/>
          <w:del w:id="796" w:author="Vikas Gautam" w:date="2023-05-15T22:56:00Z"/>
          <w:rFonts w:ascii="Calibri" w:eastAsia="Times New Roman" w:hAnsi="Calibri" w:cs="Calibri"/>
          <w:szCs w:val="28"/>
          <w:lang w:eastAsia="en-IN"/>
        </w:rPr>
      </w:pPr>
      <w:ins w:id="797" w:author="Shubra Singh" w:date="2022-12-21T17:52:00Z">
        <w:del w:id="798" w:author="Vikas Gautam" w:date="2023-05-15T22:56:00Z">
          <w:r w:rsidRPr="001B03AF" w:rsidDel="000A25DB">
            <w:rPr>
              <w:rFonts w:ascii="Calibri" w:eastAsia="Times New Roman" w:hAnsi="Calibri" w:cs="Calibri"/>
              <w:szCs w:val="28"/>
              <w:lang w:eastAsia="en-IN"/>
            </w:rPr>
            <w:delText xml:space="preserve">Enter Password </w:delText>
          </w:r>
        </w:del>
      </w:ins>
      <w:del w:id="799" w:author="Vikas Gautam" w:date="2023-05-15T22:56:00Z">
        <w:r w:rsidR="00C033D2" w:rsidDel="000A25DB">
          <w:rPr>
            <w:rFonts w:ascii="Calibri" w:eastAsia="Times New Roman" w:hAnsi="Calibri" w:cs="Calibri"/>
            <w:szCs w:val="28"/>
            <w:lang w:eastAsia="en-IN"/>
          </w:rPr>
          <w:delText>– a10(default)</w:delText>
        </w:r>
      </w:del>
    </w:p>
    <w:p w14:paraId="24817C65" w14:textId="3C04046D" w:rsidR="006221F1" w:rsidRPr="003C1EFA" w:rsidDel="000A25DB" w:rsidRDefault="00F5309D" w:rsidP="00BF30BD">
      <w:pPr>
        <w:pStyle w:val="ListParagraph"/>
        <w:numPr>
          <w:ilvl w:val="0"/>
          <w:numId w:val="26"/>
        </w:numPr>
        <w:rPr>
          <w:del w:id="800" w:author="Vikas Gautam" w:date="2023-05-15T22:56:00Z"/>
          <w:rFonts w:eastAsia="Times New Roman"/>
          <w:szCs w:val="28"/>
        </w:rPr>
      </w:pPr>
      <w:ins w:id="801" w:author="Pramod Ashok Nimbhore" w:date="2023-03-14T14:44:00Z">
        <w:del w:id="802" w:author="Vikas Gautam" w:date="2023-05-15T22:56:00Z">
          <w:r w:rsidRPr="00BF30BD" w:rsidDel="000A25DB">
            <w:rPr>
              <w:rFonts w:eastAsia="Times New Roman"/>
              <w:noProof/>
              <w:szCs w:val="28"/>
            </w:rPr>
            <w:delText xml:space="preserve"> </w:delText>
          </w:r>
        </w:del>
      </w:ins>
      <w:ins w:id="803" w:author="Shubra Singh" w:date="2023-01-06T13:57:00Z">
        <w:del w:id="804" w:author="Vikas Gautam" w:date="2023-05-15T22:56:00Z">
          <w:r w:rsidR="00BF30BD" w:rsidRPr="00BF30BD" w:rsidDel="000A25DB">
            <w:rPr>
              <w:rFonts w:eastAsia="Times New Roman"/>
              <w:noProof/>
              <w:szCs w:val="28"/>
            </w:rPr>
            <w:drawing>
              <wp:inline distT="0" distB="0" distL="0" distR="0" wp14:anchorId="396CCA03" wp14:editId="3354DF2E">
                <wp:extent cx="5731510" cy="282765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827655"/>
                        </a:xfrm>
                        <a:prstGeom prst="rect">
                          <a:avLst/>
                        </a:prstGeom>
                      </pic:spPr>
                    </pic:pic>
                  </a:graphicData>
                </a:graphic>
              </wp:inline>
            </w:drawing>
          </w:r>
        </w:del>
      </w:ins>
      <w:del w:id="805" w:author="Vikas Gautam" w:date="2023-05-15T22:56:00Z">
        <w:r w:rsidR="00AE2466" w:rsidRPr="003C1EFA" w:rsidDel="000A25DB">
          <w:rPr>
            <w:rFonts w:eastAsia="Times New Roman"/>
            <w:szCs w:val="28"/>
          </w:rPr>
          <w:delText>Verify</w:delText>
        </w:r>
      </w:del>
    </w:p>
    <w:p w14:paraId="3F3ABF4C" w14:textId="5BF50F8C" w:rsidR="001709C0" w:rsidDel="000A25DB" w:rsidRDefault="00EA104A" w:rsidP="003C1EFA">
      <w:pPr>
        <w:pStyle w:val="ListParagraph"/>
        <w:rPr>
          <w:del w:id="806" w:author="Vikas Gautam" w:date="2023-05-15T22:56:00Z"/>
          <w:rFonts w:ascii="Calibri" w:hAnsi="Calibri" w:cs="Calibri"/>
          <w:lang w:eastAsia="en-IN"/>
        </w:rPr>
      </w:pPr>
      <w:del w:id="807" w:author="Vikas Gautam" w:date="2023-05-15T22:56:00Z">
        <w:r w:rsidRPr="00EA104A" w:rsidDel="000A25DB">
          <w:rPr>
            <w:rFonts w:ascii="Calibri" w:hAnsi="Calibri" w:cs="Calibri"/>
            <w:lang w:eastAsia="en-IN"/>
          </w:rPr>
          <w:delText>All the resources are created.</w:delText>
        </w:r>
      </w:del>
    </w:p>
    <w:p w14:paraId="637BDEB6" w14:textId="25A875A8" w:rsidR="00FE34D4" w:rsidRPr="005021D1" w:rsidDel="000A25DB" w:rsidRDefault="00D23705" w:rsidP="003C1EFA">
      <w:pPr>
        <w:pStyle w:val="ListParagraph"/>
        <w:rPr>
          <w:del w:id="808" w:author="Vikas Gautam" w:date="2023-05-15T22:56:00Z"/>
          <w:rFonts w:ascii="Calibri" w:hAnsi="Calibri" w:cs="Calibri"/>
          <w:i/>
          <w:iCs/>
          <w:color w:val="2F5496" w:themeColor="accent1" w:themeShade="BF"/>
          <w:lang w:eastAsia="en-IN"/>
        </w:rPr>
      </w:pPr>
      <w:del w:id="809" w:author="Vikas Gautam" w:date="2023-05-15T22:56:00Z">
        <w:r w:rsidDel="000A25DB">
          <w:rPr>
            <w:rFonts w:ascii="Calibri" w:hAnsi="Calibri" w:cs="Calibri"/>
            <w:lang w:eastAsia="en-IN"/>
          </w:rPr>
          <w:delText xml:space="preserve">You can verify on path: </w:delText>
        </w:r>
        <w:r w:rsidRPr="00D23705" w:rsidDel="000A25DB">
          <w:rPr>
            <w:rFonts w:ascii="Calibri" w:hAnsi="Calibri" w:cs="Calibri"/>
            <w:i/>
            <w:iCs/>
            <w:color w:val="2F5496" w:themeColor="accent1" w:themeShade="BF"/>
            <w:lang w:eastAsia="en-IN"/>
          </w:rPr>
          <w:delText>CloudFormation&gt;&gt; Stacks&gt;&gt; vt</w:delText>
        </w:r>
        <w:r w:rsidR="00EF7237" w:rsidDel="000A25DB">
          <w:rPr>
            <w:rFonts w:ascii="Calibri" w:hAnsi="Calibri" w:cs="Calibri"/>
            <w:i/>
            <w:iCs/>
            <w:color w:val="2F5496" w:themeColor="accent1" w:themeShade="BF"/>
            <w:lang w:eastAsia="en-IN"/>
          </w:rPr>
          <w:delText>h</w:delText>
        </w:r>
      </w:del>
    </w:p>
    <w:p w14:paraId="11C9A5B1" w14:textId="6BF0DB18" w:rsidR="001709C0" w:rsidRPr="00182A0C" w:rsidDel="000A25DB" w:rsidRDefault="001709C0" w:rsidP="003C1EFA">
      <w:pPr>
        <w:pStyle w:val="ListParagraph"/>
        <w:rPr>
          <w:del w:id="810" w:author="Vikas Gautam" w:date="2023-05-15T22:56:00Z"/>
          <w:rFonts w:ascii="Segoe UI" w:eastAsia="Times New Roman" w:hAnsi="Segoe UI" w:cs="Segoe UI"/>
          <w:lang w:eastAsia="en-IN"/>
        </w:rPr>
      </w:pPr>
      <w:del w:id="811" w:author="Vikas Gautam" w:date="2023-05-15T22:56:00Z">
        <w:r w:rsidRPr="00182A0C" w:rsidDel="000A25DB">
          <w:rPr>
            <w:rFonts w:ascii="Calibri" w:eastAsia="Times New Roman" w:hAnsi="Calibri" w:cs="Calibri"/>
            <w:lang w:eastAsia="en-IN"/>
          </w:rPr>
          <w:delText>Open any browser and type http://&lt;</w:delText>
        </w:r>
        <w:r w:rsidRPr="007B0623" w:rsidDel="000A25DB">
          <w:rPr>
            <w:rFonts w:ascii="Calibri" w:eastAsia="Times New Roman" w:hAnsi="Calibri" w:cs="Calibri"/>
            <w:lang w:eastAsia="en-IN"/>
          </w:rPr>
          <w:delText>vthunder_public_IP&gt;</w:delText>
        </w:r>
        <w:r w:rsidRPr="00182A0C" w:rsidDel="000A25DB">
          <w:rPr>
            <w:rFonts w:ascii="Calibri" w:eastAsia="Times New Roman" w:hAnsi="Calibri" w:cs="Calibri"/>
            <w:lang w:eastAsia="en-IN"/>
          </w:rPr>
          <w:delText>  </w:delText>
        </w:r>
      </w:del>
    </w:p>
    <w:p w14:paraId="7FE63F9A" w14:textId="59650A97" w:rsidR="001709C0" w:rsidRPr="00182A0C" w:rsidDel="000A25DB" w:rsidRDefault="001709C0" w:rsidP="003C1EFA">
      <w:pPr>
        <w:pStyle w:val="ListParagraph"/>
        <w:rPr>
          <w:del w:id="812" w:author="Vikas Gautam" w:date="2023-05-15T22:56:00Z"/>
          <w:rFonts w:ascii="Segoe UI" w:eastAsia="Times New Roman" w:hAnsi="Segoe UI" w:cs="Segoe UI"/>
          <w:lang w:eastAsia="en-IN"/>
        </w:rPr>
      </w:pPr>
      <w:del w:id="813" w:author="Vikas Gautam" w:date="2023-05-15T22:56:00Z">
        <w:r w:rsidRPr="00182A0C" w:rsidDel="000A25DB">
          <w:rPr>
            <w:rFonts w:ascii="Calibri" w:eastAsia="Times New Roman" w:hAnsi="Calibri" w:cs="Calibri"/>
            <w:lang w:eastAsia="en-IN"/>
          </w:rPr>
          <w:delText>Enter username – admin </w:delText>
        </w:r>
      </w:del>
    </w:p>
    <w:p w14:paraId="3F230203" w14:textId="4DEBD8A9" w:rsidR="001709C0" w:rsidDel="000A25DB" w:rsidRDefault="001709C0" w:rsidP="003C1EFA">
      <w:pPr>
        <w:pStyle w:val="ListParagraph"/>
        <w:rPr>
          <w:del w:id="814" w:author="Vikas Gautam" w:date="2023-05-15T22:56:00Z"/>
          <w:rFonts w:ascii="Calibri" w:eastAsia="Times New Roman" w:hAnsi="Calibri" w:cs="Calibri"/>
          <w:lang w:eastAsia="en-IN"/>
        </w:rPr>
      </w:pPr>
      <w:del w:id="815" w:author="Vikas Gautam" w:date="2023-05-15T22:56:00Z">
        <w:r w:rsidRPr="00182A0C" w:rsidDel="000A25DB">
          <w:rPr>
            <w:rFonts w:ascii="Calibri" w:eastAsia="Times New Roman" w:hAnsi="Calibri" w:cs="Calibri"/>
            <w:lang w:eastAsia="en-IN"/>
          </w:rPr>
          <w:delText>Enter Password – {</w:delText>
        </w:r>
        <w:r w:rsidR="005021D1" w:rsidDel="000A25DB">
          <w:rPr>
            <w:rFonts w:ascii="Calibri" w:eastAsia="Times New Roman" w:hAnsi="Calibri" w:cs="Calibri"/>
            <w:lang w:eastAsia="en-IN"/>
          </w:rPr>
          <w:delText>instance id</w:delText>
        </w:r>
        <w:r w:rsidRPr="00182A0C" w:rsidDel="000A25DB">
          <w:rPr>
            <w:rFonts w:ascii="Calibri" w:eastAsia="Times New Roman" w:hAnsi="Calibri" w:cs="Calibri"/>
            <w:lang w:eastAsia="en-IN"/>
          </w:rPr>
          <w:delText xml:space="preserve">} </w:delText>
        </w:r>
      </w:del>
    </w:p>
    <w:p w14:paraId="6488AECF" w14:textId="6BE3B7BD" w:rsidR="005021D1" w:rsidDel="000A25DB" w:rsidRDefault="005021D1" w:rsidP="003C1EFA">
      <w:pPr>
        <w:pStyle w:val="ListParagraph"/>
        <w:rPr>
          <w:del w:id="816" w:author="Vikas Gautam" w:date="2023-05-15T22:56:00Z"/>
          <w:rFonts w:ascii="Calibri" w:eastAsia="Times New Roman" w:hAnsi="Calibri" w:cs="Calibri"/>
          <w:lang w:eastAsia="en-IN"/>
        </w:rPr>
      </w:pPr>
    </w:p>
    <w:p w14:paraId="27888AAD" w14:textId="1B240880" w:rsidR="005021D1" w:rsidDel="000A25DB" w:rsidRDefault="00BD5093" w:rsidP="003C1EFA">
      <w:pPr>
        <w:pStyle w:val="ListParagraph"/>
        <w:rPr>
          <w:del w:id="817" w:author="Vikas Gautam" w:date="2023-05-15T22:56:00Z"/>
          <w:rFonts w:ascii="Calibri" w:eastAsia="Times New Roman" w:hAnsi="Calibri" w:cs="Calibri"/>
          <w:lang w:eastAsia="en-IN"/>
        </w:rPr>
      </w:pPr>
      <w:del w:id="818" w:author="Vikas Gautam" w:date="2023-05-15T22:56:00Z">
        <w:r w:rsidDel="000A25DB">
          <w:rPr>
            <w:rFonts w:ascii="Calibri" w:eastAsia="Times New Roman" w:hAnsi="Calibri" w:cs="Calibri"/>
            <w:lang w:eastAsia="en-IN"/>
          </w:rPr>
          <w:delText xml:space="preserve">Note: You can get </w:delText>
        </w:r>
        <w:r w:rsidR="00D93BFB" w:rsidDel="000A25DB">
          <w:rPr>
            <w:rFonts w:ascii="Calibri" w:eastAsia="Times New Roman" w:hAnsi="Calibri" w:cs="Calibri"/>
            <w:lang w:eastAsia="en-IN"/>
          </w:rPr>
          <w:delText xml:space="preserve">vThunder’s </w:delText>
        </w:r>
        <w:r w:rsidR="00B208D9" w:rsidDel="000A25DB">
          <w:rPr>
            <w:rFonts w:ascii="Calibri" w:eastAsia="Times New Roman" w:hAnsi="Calibri" w:cs="Calibri"/>
            <w:lang w:eastAsia="en-IN"/>
          </w:rPr>
          <w:delText xml:space="preserve">public ip and instance id by clicking on the </w:delText>
        </w:r>
        <w:r w:rsidR="00054195" w:rsidDel="000A25DB">
          <w:rPr>
            <w:rFonts w:ascii="Calibri" w:eastAsia="Times New Roman" w:hAnsi="Calibri" w:cs="Calibri"/>
            <w:lang w:eastAsia="en-IN"/>
          </w:rPr>
          <w:delText>instance name</w:delText>
        </w:r>
        <w:r w:rsidR="005021D1" w:rsidDel="000A25DB">
          <w:rPr>
            <w:rFonts w:ascii="Calibri" w:eastAsia="Times New Roman" w:hAnsi="Calibri" w:cs="Calibri"/>
            <w:lang w:eastAsia="en-IN"/>
          </w:rPr>
          <w:delText>.</w:delText>
        </w:r>
      </w:del>
    </w:p>
    <w:p w14:paraId="14BFD7B1" w14:textId="52EC34FC" w:rsidR="005021D1" w:rsidDel="000A25DB" w:rsidRDefault="006239E2" w:rsidP="003C1EFA">
      <w:pPr>
        <w:pStyle w:val="ListParagraph"/>
        <w:rPr>
          <w:del w:id="819" w:author="Vikas Gautam" w:date="2023-05-15T22:56:00Z"/>
          <w:rFonts w:ascii="Calibri" w:eastAsia="Times New Roman" w:hAnsi="Calibri" w:cs="Calibri"/>
          <w:i/>
          <w:iCs/>
          <w:color w:val="2F5496" w:themeColor="accent1" w:themeShade="BF"/>
          <w:lang w:eastAsia="en-IN"/>
        </w:rPr>
      </w:pPr>
      <w:del w:id="820" w:author="Vikas Gautam" w:date="2023-05-15T22:56:00Z">
        <w:r w:rsidRPr="001449CB" w:rsidDel="000A25DB">
          <w:rPr>
            <w:rFonts w:ascii="Calibri" w:eastAsia="Times New Roman" w:hAnsi="Calibri" w:cs="Calibri"/>
            <w:lang w:eastAsia="en-IN"/>
          </w:rPr>
          <w:delText xml:space="preserve">path: </w:delText>
        </w:r>
        <w:r w:rsidRPr="001449CB" w:rsidDel="000A25DB">
          <w:rPr>
            <w:rFonts w:ascii="Calibri" w:eastAsia="Times New Roman" w:hAnsi="Calibri" w:cs="Calibri"/>
            <w:i/>
            <w:iCs/>
            <w:color w:val="2F5496" w:themeColor="accent1" w:themeShade="BF"/>
            <w:lang w:eastAsia="en-IN"/>
          </w:rPr>
          <w:delText xml:space="preserve">Instances&gt;&gt; </w:delText>
        </w:r>
        <w:r w:rsidR="001449CB" w:rsidRPr="001449CB" w:rsidDel="000A25DB">
          <w:rPr>
            <w:rFonts w:ascii="Calibri" w:eastAsia="Times New Roman" w:hAnsi="Calibri" w:cs="Calibri"/>
            <w:i/>
            <w:iCs/>
            <w:color w:val="2F5496" w:themeColor="accent1" w:themeShade="BF"/>
            <w:lang w:eastAsia="en-IN"/>
          </w:rPr>
          <w:delText>{stack1}</w:delText>
        </w:r>
        <w:r w:rsidR="00EF7237" w:rsidRPr="001449CB" w:rsidDel="000A25DB">
          <w:rPr>
            <w:rFonts w:ascii="Calibri" w:eastAsia="Times New Roman" w:hAnsi="Calibri" w:cs="Calibri"/>
            <w:i/>
            <w:iCs/>
            <w:color w:val="2F5496" w:themeColor="accent1" w:themeShade="BF"/>
            <w:lang w:eastAsia="en-IN"/>
          </w:rPr>
          <w:delText xml:space="preserve"> </w:delText>
        </w:r>
        <w:r w:rsidRPr="001449CB" w:rsidDel="000A25DB">
          <w:rPr>
            <w:rFonts w:ascii="Calibri" w:eastAsia="Times New Roman" w:hAnsi="Calibri" w:cs="Calibri"/>
            <w:i/>
            <w:iCs/>
            <w:color w:val="2F5496" w:themeColor="accent1" w:themeShade="BF"/>
            <w:lang w:eastAsia="en-IN"/>
          </w:rPr>
          <w:delText>-</w:delText>
        </w:r>
        <w:r w:rsidR="001449CB" w:rsidRPr="001449CB" w:rsidDel="000A25DB">
          <w:rPr>
            <w:rFonts w:ascii="Calibri" w:eastAsia="Times New Roman" w:hAnsi="Calibri" w:cs="Calibri"/>
            <w:i/>
            <w:iCs/>
            <w:color w:val="2F5496" w:themeColor="accent1" w:themeShade="BF"/>
            <w:lang w:eastAsia="en-IN"/>
          </w:rPr>
          <w:delText>controller-region-1</w:delText>
        </w:r>
        <w:r w:rsidR="00986A4D" w:rsidRPr="001449CB" w:rsidDel="000A25DB">
          <w:rPr>
            <w:rFonts w:ascii="Calibri" w:eastAsia="Times New Roman" w:hAnsi="Calibri" w:cs="Calibri"/>
            <w:i/>
            <w:iCs/>
            <w:color w:val="2F5496" w:themeColor="accent1" w:themeShade="BF"/>
            <w:lang w:eastAsia="en-IN"/>
          </w:rPr>
          <w:delText xml:space="preserve"> </w:delText>
        </w:r>
      </w:del>
    </w:p>
    <w:p w14:paraId="72168EEC" w14:textId="41DA5C8E" w:rsidR="005021D1" w:rsidDel="000A25DB" w:rsidRDefault="00FB69BE" w:rsidP="003C1EFA">
      <w:pPr>
        <w:pStyle w:val="ListParagraph"/>
        <w:rPr>
          <w:del w:id="821" w:author="Vikas Gautam" w:date="2023-05-15T22:56:00Z"/>
          <w:rFonts w:ascii="Calibri" w:eastAsia="Times New Roman" w:hAnsi="Calibri" w:cs="Calibri"/>
          <w:i/>
          <w:iCs/>
          <w:color w:val="2F5496" w:themeColor="accent1" w:themeShade="BF"/>
          <w:lang w:eastAsia="en-IN"/>
        </w:rPr>
      </w:pPr>
      <w:del w:id="822" w:author="Vikas Gautam" w:date="2023-05-15T22:56:00Z">
        <w:r w:rsidRPr="00FB69BE" w:rsidDel="000A25DB">
          <w:rPr>
            <w:rFonts w:ascii="Calibri" w:eastAsia="Times New Roman" w:hAnsi="Calibri" w:cs="Calibri"/>
            <w:i/>
            <w:iCs/>
            <w:noProof/>
            <w:color w:val="2F5496" w:themeColor="accent1" w:themeShade="BF"/>
            <w:lang w:eastAsia="en-IN"/>
          </w:rPr>
          <w:drawing>
            <wp:inline distT="0" distB="0" distL="0" distR="0" wp14:anchorId="366B5EF7" wp14:editId="1B1DABD8">
              <wp:extent cx="5731510" cy="274510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745105"/>
                      </a:xfrm>
                      <a:prstGeom prst="rect">
                        <a:avLst/>
                      </a:prstGeom>
                    </pic:spPr>
                  </pic:pic>
                </a:graphicData>
              </a:graphic>
            </wp:inline>
          </w:drawing>
        </w:r>
      </w:del>
    </w:p>
    <w:p w14:paraId="50C0A4A9" w14:textId="711D8601" w:rsidR="00E11DF9" w:rsidRPr="005021D1" w:rsidDel="000A25DB" w:rsidRDefault="00E11DF9" w:rsidP="003C1EFA">
      <w:pPr>
        <w:pStyle w:val="ListParagraph"/>
        <w:rPr>
          <w:del w:id="823" w:author="Vikas Gautam" w:date="2023-05-15T22:56:00Z"/>
          <w:rFonts w:ascii="Calibri" w:eastAsia="Times New Roman" w:hAnsi="Calibri" w:cs="Calibri"/>
          <w:i/>
          <w:iCs/>
          <w:color w:val="2F5496" w:themeColor="accent1" w:themeShade="BF"/>
          <w:lang w:eastAsia="en-IN"/>
        </w:rPr>
      </w:pPr>
    </w:p>
    <w:p w14:paraId="51FBA1DB" w14:textId="778A1D5A" w:rsidR="001709C0" w:rsidRPr="00182A0C" w:rsidDel="000A25DB" w:rsidRDefault="001709C0" w:rsidP="001709C0">
      <w:pPr>
        <w:spacing w:after="0" w:line="240" w:lineRule="auto"/>
        <w:textAlignment w:val="baseline"/>
        <w:rPr>
          <w:del w:id="824" w:author="Vikas Gautam" w:date="2023-05-15T22:56:00Z"/>
          <w:rFonts w:ascii="Segoe UI" w:eastAsia="Times New Roman" w:hAnsi="Segoe UI" w:cs="Segoe UI"/>
          <w:szCs w:val="28"/>
          <w:lang w:eastAsia="en-IN"/>
        </w:rPr>
      </w:pPr>
      <w:del w:id="825" w:author="Vikas Gautam" w:date="2023-05-15T22:56:00Z">
        <w:r w:rsidRPr="00182A0C" w:rsidDel="000A25DB">
          <w:rPr>
            <w:rFonts w:ascii="Calibri" w:eastAsia="Times New Roman" w:hAnsi="Calibri" w:cs="Calibri"/>
            <w:szCs w:val="28"/>
            <w:lang w:eastAsia="en-IN"/>
          </w:rPr>
          <w:delText> </w:delText>
        </w:r>
      </w:del>
    </w:p>
    <w:p w14:paraId="217CDB2A" w14:textId="7B433EE1" w:rsidR="00912CC0" w:rsidDel="000A25DB" w:rsidRDefault="002A710C" w:rsidP="005021D1">
      <w:pPr>
        <w:spacing w:after="0" w:line="240" w:lineRule="auto"/>
        <w:ind w:firstLine="720"/>
        <w:textAlignment w:val="baseline"/>
        <w:rPr>
          <w:del w:id="826" w:author="Vikas Gautam" w:date="2023-05-15T22:56:00Z"/>
          <w:rFonts w:ascii="Calibri" w:eastAsia="Times New Roman" w:hAnsi="Calibri" w:cs="Calibri"/>
          <w:lang w:eastAsia="en-IN"/>
        </w:rPr>
      </w:pPr>
      <w:del w:id="827" w:author="Vikas Gautam" w:date="2023-05-15T22:56:00Z">
        <w:r w:rsidRPr="002A710C" w:rsidDel="000A25DB">
          <w:rPr>
            <w:rFonts w:ascii="Calibri" w:eastAsia="Times New Roman" w:hAnsi="Calibri" w:cs="Calibri"/>
            <w:noProof/>
            <w:lang w:eastAsia="en-IN"/>
          </w:rPr>
          <w:drawing>
            <wp:inline distT="0" distB="0" distL="0" distR="0" wp14:anchorId="019D92F6" wp14:editId="333E2655">
              <wp:extent cx="4989830" cy="227312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11744" cy="2283108"/>
                      </a:xfrm>
                      <a:prstGeom prst="rect">
                        <a:avLst/>
                      </a:prstGeom>
                    </pic:spPr>
                  </pic:pic>
                </a:graphicData>
              </a:graphic>
            </wp:inline>
          </w:drawing>
        </w:r>
      </w:del>
    </w:p>
    <w:p w14:paraId="26279B2D" w14:textId="69A93CA2" w:rsidR="00B40962" w:rsidDel="000A25DB" w:rsidRDefault="00BF30BD" w:rsidP="00B40962">
      <w:pPr>
        <w:rPr>
          <w:del w:id="828" w:author="Vikas Gautam" w:date="2023-05-15T22:56:00Z"/>
          <w:rFonts w:cstheme="minorHAnsi"/>
          <w:szCs w:val="28"/>
        </w:rPr>
      </w:pPr>
      <w:ins w:id="829" w:author="Shubra Singh" w:date="2023-01-06T13:58:00Z">
        <w:del w:id="830" w:author="Vikas Gautam" w:date="2023-05-15T22:56:00Z">
          <w:r w:rsidRPr="00BF30BD" w:rsidDel="00D53B79">
            <w:rPr>
              <w:noProof/>
            </w:rPr>
            <w:drawing>
              <wp:inline distT="0" distB="0" distL="0" distR="0" wp14:anchorId="758748E9" wp14:editId="0AFC954F">
                <wp:extent cx="5731510" cy="2874010"/>
                <wp:effectExtent l="0" t="0" r="254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874010"/>
                        </a:xfrm>
                        <a:prstGeom prst="rect">
                          <a:avLst/>
                        </a:prstGeom>
                      </pic:spPr>
                    </pic:pic>
                  </a:graphicData>
                </a:graphic>
              </wp:inline>
            </w:drawing>
          </w:r>
        </w:del>
      </w:ins>
    </w:p>
    <w:p w14:paraId="3BB29826" w14:textId="68E2E4AA" w:rsidR="00B40962" w:rsidRPr="00B40962" w:rsidDel="00D53B79" w:rsidRDefault="00B40962" w:rsidP="00B40962">
      <w:pPr>
        <w:rPr>
          <w:del w:id="831" w:author="Vikas Gautam" w:date="2023-05-15T22:56:00Z"/>
          <w:moveFrom w:id="832" w:author="Vikas Gautam" w:date="2023-05-12T13:45:00Z"/>
          <w:rFonts w:cstheme="minorHAnsi"/>
          <w:szCs w:val="28"/>
        </w:rPr>
      </w:pPr>
      <w:bookmarkStart w:id="833" w:name="_Toc130546493"/>
      <w:moveFromRangeStart w:id="834" w:author="Vikas Gautam" w:date="2023-05-12T13:45:00Z" w:name="move134791525"/>
      <w:moveFrom w:id="835" w:author="Vikas Gautam" w:date="2023-05-12T13:45:00Z">
        <w:ins w:id="836" w:author="Shubra Singh" w:date="2022-12-21T17:48:00Z">
          <w:del w:id="837" w:author="Vikas Gautam" w:date="2023-05-15T22:56:00Z">
            <w:r w:rsidRPr="00314DF9" w:rsidDel="00D53B79">
              <w:rPr>
                <w:szCs w:val="28"/>
              </w:rPr>
              <w:delText>Install</w:delText>
            </w:r>
          </w:del>
        </w:ins>
        <w:del w:id="838" w:author="Vikas Gautam" w:date="2023-05-15T22:56:00Z">
          <w:r w:rsidDel="00D53B79">
            <w:rPr>
              <w:szCs w:val="28"/>
            </w:rPr>
            <w:delText xml:space="preserve">- using </w:delText>
          </w:r>
          <w:r w:rsidR="00191722" w:rsidDel="00D53B79">
            <w:rPr>
              <w:szCs w:val="28"/>
            </w:rPr>
            <w:delText>Launch</w:delText>
          </w:r>
          <w:r w:rsidDel="00D53B79">
            <w:rPr>
              <w:szCs w:val="28"/>
            </w:rPr>
            <w:delText xml:space="preserve"> stack</w:delText>
          </w:r>
          <w:bookmarkEnd w:id="833"/>
        </w:del>
      </w:moveFrom>
    </w:p>
    <w:p w14:paraId="53496D2C" w14:textId="636B480A" w:rsidR="0047164A" w:rsidRPr="0047164A" w:rsidDel="00D53B79" w:rsidRDefault="0047164A" w:rsidP="0047164A">
      <w:pPr>
        <w:pStyle w:val="ListParagraph"/>
        <w:numPr>
          <w:ilvl w:val="0"/>
          <w:numId w:val="26"/>
        </w:numPr>
        <w:rPr>
          <w:del w:id="839" w:author="Vikas Gautam" w:date="2023-05-15T22:56:00Z"/>
          <w:moveFrom w:id="840" w:author="Vikas Gautam" w:date="2023-05-12T13:45:00Z"/>
          <w:rFonts w:cstheme="minorHAnsi"/>
          <w:szCs w:val="28"/>
        </w:rPr>
      </w:pPr>
    </w:p>
    <w:p w14:paraId="67BBC9A3" w14:textId="25B79242" w:rsidR="00E57088" w:rsidDel="00D53B79" w:rsidRDefault="00E57088" w:rsidP="0047164A">
      <w:pPr>
        <w:pStyle w:val="ListParagraph"/>
        <w:rPr>
          <w:ins w:id="841" w:author="Pramod Ashok Nimbhore" w:date="2023-03-14T14:58:00Z"/>
          <w:del w:id="842" w:author="Vikas Gautam" w:date="2023-05-15T22:56:00Z"/>
          <w:moveFrom w:id="843" w:author="Vikas Gautam" w:date="2023-05-12T13:45:00Z"/>
        </w:rPr>
      </w:pPr>
    </w:p>
    <w:p w14:paraId="3A7E3853" w14:textId="6B7648FE" w:rsidR="0046204B" w:rsidDel="00D53B79" w:rsidRDefault="0046204B" w:rsidP="0046204B">
      <w:pPr>
        <w:pStyle w:val="ListParagraph"/>
        <w:numPr>
          <w:ilvl w:val="0"/>
          <w:numId w:val="95"/>
        </w:numPr>
        <w:rPr>
          <w:del w:id="844" w:author="Vikas Gautam" w:date="2023-05-15T22:56:00Z"/>
          <w:moveFrom w:id="845" w:author="Vikas Gautam" w:date="2023-05-12T13:45:00Z"/>
        </w:rPr>
      </w:pPr>
      <w:moveFrom w:id="846" w:author="Vikas Gautam" w:date="2023-05-12T13:45:00Z">
        <w:ins w:id="847" w:author="Pramod Ashok Nimbhore" w:date="2023-03-14T13:43:00Z">
          <w:del w:id="848" w:author="Vikas Gautam" w:date="2023-05-15T22:56:00Z">
            <w:r w:rsidDel="00D53B79">
              <w:delText>Go to A</w:delText>
            </w:r>
          </w:del>
        </w:ins>
        <w:del w:id="849" w:author="Vikas Gautam" w:date="2023-05-15T22:56:00Z">
          <w:r w:rsidDel="00D53B79">
            <w:delText>zur</w:delText>
          </w:r>
          <w:r w:rsidR="00B84993" w:rsidDel="00D53B79">
            <w:delText xml:space="preserve">e </w:delText>
          </w:r>
          <w:r w:rsidDel="00D53B79">
            <w:fldChar w:fldCharType="begin"/>
          </w:r>
          <w:r w:rsidDel="00D53B79">
            <w:delInstrText xml:space="preserve"> HYPERLINK "https://gitlab.a10networks.com/ax/a10-azure-arm-templates-internal/-/blob/feature/1.2.0_ip_forwarding/ARM-TEMPLATES/A10-vThunder_ADC-HYBRID-CLOUD-GSLB/readme.md" </w:delInstrText>
          </w:r>
        </w:del>
      </w:moveFrom>
      <w:del w:id="850" w:author="Vikas Gautam" w:date="2023-05-12T13:45:00Z"/>
      <w:moveFrom w:id="851" w:author="Vikas Gautam" w:date="2023-05-12T13:45:00Z">
        <w:del w:id="852" w:author="Vikas Gautam" w:date="2023-05-15T22:56:00Z">
          <w:r w:rsidDel="00D53B79">
            <w:fldChar w:fldCharType="separate"/>
          </w:r>
          <w:r w:rsidR="00B84993" w:rsidRPr="00B84993" w:rsidDel="00D53B79">
            <w:rPr>
              <w:rStyle w:val="Hyperlink"/>
            </w:rPr>
            <w:delText>ARM_1.2.0</w:delText>
          </w:r>
          <w:r w:rsidDel="00D53B79">
            <w:rPr>
              <w:rStyle w:val="Hyperlink"/>
            </w:rPr>
            <w:fldChar w:fldCharType="end"/>
          </w:r>
          <w:r w:rsidR="00B84993" w:rsidDel="00D53B79">
            <w:delText xml:space="preserve"> ARM 1.2.0 </w:delText>
          </w:r>
        </w:del>
        <w:ins w:id="853" w:author="Pramod Ashok Nimbhore" w:date="2023-03-14T13:44:00Z">
          <w:del w:id="854" w:author="Vikas Gautam" w:date="2023-05-15T22:56:00Z">
            <w:r w:rsidDel="00D53B79">
              <w:delText xml:space="preserve">and </w:delText>
            </w:r>
          </w:del>
        </w:ins>
        <w:del w:id="855" w:author="Vikas Gautam" w:date="2023-05-15T22:56:00Z">
          <w:r w:rsidDel="00D53B79">
            <w:delText>click on launch stack button</w:delText>
          </w:r>
        </w:del>
      </w:moveFrom>
    </w:p>
    <w:p w14:paraId="19F33937" w14:textId="78C27824" w:rsidR="0046204B" w:rsidRPr="00725A02" w:rsidDel="00D53B79" w:rsidRDefault="0046204B" w:rsidP="0046204B">
      <w:pPr>
        <w:pStyle w:val="ListParagraph"/>
        <w:rPr>
          <w:ins w:id="856" w:author="Shubra Singh" w:date="2022-12-21T17:48:00Z"/>
          <w:del w:id="857" w:author="Vikas Gautam" w:date="2023-05-15T22:56:00Z"/>
          <w:moveFrom w:id="858" w:author="Vikas Gautam" w:date="2023-05-12T13:45:00Z"/>
        </w:rPr>
      </w:pPr>
      <w:moveFrom w:id="859" w:author="Vikas Gautam" w:date="2023-05-12T13:45:00Z">
        <w:del w:id="860" w:author="Vikas Gautam" w:date="2023-05-15T22:56:00Z">
          <w:r w:rsidRPr="0046204B" w:rsidDel="00D53B79">
            <w:rPr>
              <w:noProof/>
            </w:rPr>
            <w:drawing>
              <wp:inline distT="0" distB="0" distL="0" distR="0" wp14:anchorId="67895075" wp14:editId="61F58591">
                <wp:extent cx="5731510" cy="1372870"/>
                <wp:effectExtent l="0" t="0" r="2540" b="0"/>
                <wp:docPr id="95" name="Picture 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pic:cNvPicPr/>
                      </pic:nvPicPr>
                      <pic:blipFill>
                        <a:blip r:embed="rId43"/>
                        <a:stretch>
                          <a:fillRect/>
                        </a:stretch>
                      </pic:blipFill>
                      <pic:spPr>
                        <a:xfrm>
                          <a:off x="0" y="0"/>
                          <a:ext cx="5731510" cy="1372870"/>
                        </a:xfrm>
                        <a:prstGeom prst="rect">
                          <a:avLst/>
                        </a:prstGeom>
                      </pic:spPr>
                    </pic:pic>
                  </a:graphicData>
                </a:graphic>
              </wp:inline>
            </w:drawing>
          </w:r>
        </w:del>
      </w:moveFrom>
    </w:p>
    <w:p w14:paraId="35B18DE1" w14:textId="286A9055" w:rsidR="00E57088" w:rsidDel="00D53B79" w:rsidRDefault="0046204B" w:rsidP="0046204B">
      <w:pPr>
        <w:pStyle w:val="ListParagraph"/>
        <w:numPr>
          <w:ilvl w:val="0"/>
          <w:numId w:val="95"/>
        </w:numPr>
        <w:rPr>
          <w:del w:id="861" w:author="Vikas Gautam" w:date="2023-05-15T22:56:00Z"/>
          <w:moveFrom w:id="862" w:author="Vikas Gautam" w:date="2023-05-12T13:45:00Z"/>
          <w:rFonts w:cstheme="minorHAnsi"/>
          <w:szCs w:val="28"/>
        </w:rPr>
      </w:pPr>
      <w:moveFrom w:id="863" w:author="Vikas Gautam" w:date="2023-05-12T13:45:00Z">
        <w:del w:id="864" w:author="Vikas Gautam" w:date="2023-05-15T22:56:00Z">
          <w:r w:rsidDel="00D53B79">
            <w:rPr>
              <w:rFonts w:cstheme="minorHAnsi"/>
              <w:szCs w:val="28"/>
            </w:rPr>
            <w:delText>This will redirect to the azure portal</w:delText>
          </w:r>
          <w:r w:rsidR="0003314C" w:rsidDel="00D53B79">
            <w:rPr>
              <w:rFonts w:cstheme="minorHAnsi"/>
              <w:szCs w:val="28"/>
            </w:rPr>
            <w:delText>, then click on hyperlink “build your own template in the editor”.</w:delText>
          </w:r>
        </w:del>
      </w:moveFrom>
    </w:p>
    <w:p w14:paraId="02FD4F57" w14:textId="168ADFD7" w:rsidR="0046204B" w:rsidDel="00D53B79" w:rsidRDefault="0046204B" w:rsidP="0046204B">
      <w:pPr>
        <w:pStyle w:val="ListParagraph"/>
        <w:rPr>
          <w:del w:id="865" w:author="Vikas Gautam" w:date="2023-05-15T22:56:00Z"/>
          <w:moveFrom w:id="866" w:author="Vikas Gautam" w:date="2023-05-12T13:45:00Z"/>
          <w:rFonts w:cstheme="minorHAnsi"/>
          <w:szCs w:val="28"/>
        </w:rPr>
      </w:pPr>
      <w:moveFrom w:id="867" w:author="Vikas Gautam" w:date="2023-05-12T13:45:00Z">
        <w:del w:id="868" w:author="Vikas Gautam" w:date="2023-05-15T22:56:00Z">
          <w:r w:rsidRPr="0046204B" w:rsidDel="00D53B79">
            <w:rPr>
              <w:rFonts w:cstheme="minorHAnsi"/>
              <w:noProof/>
              <w:szCs w:val="28"/>
            </w:rPr>
            <w:drawing>
              <wp:inline distT="0" distB="0" distL="0" distR="0" wp14:anchorId="713B1AA7" wp14:editId="4A5BC82E">
                <wp:extent cx="5731510" cy="1899920"/>
                <wp:effectExtent l="0" t="0" r="2540" b="5080"/>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email&#10;&#10;Description automatically generated"/>
                        <pic:cNvPicPr/>
                      </pic:nvPicPr>
                      <pic:blipFill>
                        <a:blip r:embed="rId44"/>
                        <a:stretch>
                          <a:fillRect/>
                        </a:stretch>
                      </pic:blipFill>
                      <pic:spPr>
                        <a:xfrm>
                          <a:off x="0" y="0"/>
                          <a:ext cx="5731510" cy="1899920"/>
                        </a:xfrm>
                        <a:prstGeom prst="rect">
                          <a:avLst/>
                        </a:prstGeom>
                      </pic:spPr>
                    </pic:pic>
                  </a:graphicData>
                </a:graphic>
              </wp:inline>
            </w:drawing>
          </w:r>
        </w:del>
      </w:moveFrom>
    </w:p>
    <w:moveFromRangeEnd w:id="834"/>
    <w:p w14:paraId="6BA8459F" w14:textId="4E116D7B" w:rsidR="0046204B" w:rsidDel="00066B5C" w:rsidRDefault="0046204B" w:rsidP="0046204B">
      <w:pPr>
        <w:pStyle w:val="ListParagraph"/>
        <w:numPr>
          <w:ilvl w:val="0"/>
          <w:numId w:val="95"/>
        </w:numPr>
        <w:rPr>
          <w:del w:id="869" w:author="Vikas Gautam" w:date="2023-05-12T13:43:00Z"/>
          <w:rFonts w:cstheme="minorHAnsi"/>
          <w:szCs w:val="28"/>
        </w:rPr>
      </w:pPr>
      <w:del w:id="870" w:author="Vikas Gautam" w:date="2023-05-12T13:43:00Z">
        <w:r w:rsidDel="00066B5C">
          <w:rPr>
            <w:rFonts w:cstheme="minorHAnsi"/>
            <w:szCs w:val="28"/>
          </w:rPr>
          <w:delText>Upload the file from your local system in the editor.</w:delText>
        </w:r>
      </w:del>
    </w:p>
    <w:p w14:paraId="787AA9AA" w14:textId="16F0DC5F" w:rsidR="0046204B" w:rsidDel="00066B5C" w:rsidRDefault="0046204B" w:rsidP="0046204B">
      <w:pPr>
        <w:pStyle w:val="ListParagraph"/>
        <w:numPr>
          <w:ilvl w:val="0"/>
          <w:numId w:val="95"/>
        </w:numPr>
        <w:rPr>
          <w:del w:id="871" w:author="Vikas Gautam" w:date="2023-05-12T13:43:00Z"/>
          <w:rFonts w:cstheme="minorHAnsi"/>
          <w:szCs w:val="28"/>
        </w:rPr>
      </w:pPr>
      <w:del w:id="872" w:author="Vikas Gautam" w:date="2023-05-12T13:43:00Z">
        <w:r w:rsidDel="00066B5C">
          <w:rPr>
            <w:rFonts w:cstheme="minorHAnsi"/>
            <w:szCs w:val="28"/>
          </w:rPr>
          <w:delText>Fill out the parameter form.</w:delText>
        </w:r>
      </w:del>
    </w:p>
    <w:p w14:paraId="310EC7F0" w14:textId="6E123E2A" w:rsidR="0046204B" w:rsidDel="00066B5C" w:rsidRDefault="0046204B" w:rsidP="0046204B">
      <w:pPr>
        <w:pStyle w:val="ListParagraph"/>
        <w:numPr>
          <w:ilvl w:val="0"/>
          <w:numId w:val="95"/>
        </w:numPr>
        <w:rPr>
          <w:del w:id="873" w:author="Vikas Gautam" w:date="2023-05-12T13:43:00Z"/>
          <w:rFonts w:cstheme="minorHAnsi"/>
          <w:szCs w:val="28"/>
        </w:rPr>
      </w:pPr>
      <w:del w:id="874" w:author="Vikas Gautam" w:date="2023-05-12T13:43:00Z">
        <w:r w:rsidDel="00066B5C">
          <w:rPr>
            <w:rFonts w:cstheme="minorHAnsi"/>
            <w:szCs w:val="28"/>
          </w:rPr>
          <w:delText>Click on save button and wait for the validation.</w:delText>
        </w:r>
      </w:del>
    </w:p>
    <w:p w14:paraId="6EF095B3" w14:textId="727E4314" w:rsidR="0046204B" w:rsidDel="00066B5C" w:rsidRDefault="0046204B" w:rsidP="0046204B">
      <w:pPr>
        <w:pStyle w:val="ListParagraph"/>
        <w:numPr>
          <w:ilvl w:val="0"/>
          <w:numId w:val="95"/>
        </w:numPr>
        <w:rPr>
          <w:del w:id="875" w:author="Vikas Gautam" w:date="2023-05-12T13:43:00Z"/>
          <w:rFonts w:cstheme="minorHAnsi"/>
          <w:szCs w:val="28"/>
        </w:rPr>
      </w:pPr>
      <w:del w:id="876" w:author="Vikas Gautam" w:date="2023-05-12T13:43:00Z">
        <w:r w:rsidDel="00066B5C">
          <w:rPr>
            <w:rFonts w:cstheme="minorHAnsi"/>
            <w:szCs w:val="28"/>
          </w:rPr>
          <w:delText>Click on review and create.</w:delText>
        </w:r>
      </w:del>
    </w:p>
    <w:p w14:paraId="42EF8C97" w14:textId="3996117A" w:rsidR="00314A59" w:rsidRPr="006051CD" w:rsidDel="009678CD" w:rsidRDefault="00314A59" w:rsidP="00314A59">
      <w:pPr>
        <w:pStyle w:val="Heading2"/>
        <w:rPr>
          <w:ins w:id="877" w:author="Pramod Ashok Nimbhore" w:date="2023-03-14T13:34:00Z"/>
          <w:del w:id="878" w:author="Vikas Gautam" w:date="2023-05-12T13:56:00Z"/>
        </w:rPr>
      </w:pPr>
      <w:ins w:id="879" w:author="Pramod Ashok Nimbhore" w:date="2023-03-14T13:34:00Z">
        <w:del w:id="880" w:author="Vikas Gautam" w:date="2023-05-12T13:56:00Z">
          <w:r w:rsidDel="009678CD">
            <w:delText>GSLB Location</w:delText>
          </w:r>
        </w:del>
      </w:ins>
      <w:del w:id="881" w:author="Vikas Gautam" w:date="2023-05-12T13:56:00Z">
        <w:r w:rsidDel="009678CD">
          <w:delText>2</w:delText>
        </w:r>
      </w:del>
      <w:ins w:id="882" w:author="Pramod Ashok Nimbhore" w:date="2023-03-14T13:34:00Z">
        <w:del w:id="883" w:author="Vikas Gautam" w:date="2023-05-12T13:56:00Z">
          <w:r w:rsidDel="009678CD">
            <w:delText xml:space="preserve"> Setup [M</w:delText>
          </w:r>
        </w:del>
      </w:ins>
      <w:del w:id="884" w:author="Vikas Gautam" w:date="2023-05-12T13:56:00Z">
        <w:r w:rsidDel="009678CD">
          <w:delText>ember c</w:delText>
        </w:r>
      </w:del>
      <w:ins w:id="885" w:author="Pramod Ashok Nimbhore" w:date="2023-03-14T13:34:00Z">
        <w:del w:id="886" w:author="Vikas Gautam" w:date="2023-05-12T13:56:00Z">
          <w:r w:rsidDel="009678CD">
            <w:delText xml:space="preserve">ontroller] using </w:delText>
          </w:r>
        </w:del>
      </w:ins>
      <w:del w:id="887" w:author="Vikas Gautam" w:date="2023-05-12T13:56:00Z">
        <w:r w:rsidDel="009678CD">
          <w:delText>Azure Arm</w:delText>
        </w:r>
      </w:del>
      <w:ins w:id="888" w:author="Pramod Ashok Nimbhore" w:date="2023-03-14T13:34:00Z">
        <w:del w:id="889" w:author="Vikas Gautam" w:date="2023-05-12T13:56:00Z">
          <w:r w:rsidDel="009678CD">
            <w:delText xml:space="preserve"> 3NIC-3VM</w:delText>
          </w:r>
        </w:del>
      </w:ins>
    </w:p>
    <w:p w14:paraId="559B2F54" w14:textId="4D29535B" w:rsidR="00314A59" w:rsidDel="008E04B2" w:rsidRDefault="00314A59" w:rsidP="00314A59">
      <w:pPr>
        <w:rPr>
          <w:del w:id="890" w:author="Vikas Gautam" w:date="2023-05-12T13:56:00Z"/>
          <w:rFonts w:cstheme="minorHAnsi"/>
          <w:szCs w:val="28"/>
        </w:rPr>
      </w:pPr>
      <w:del w:id="891" w:author="Vikas Gautam" w:date="2023-05-12T13:56:00Z">
        <w:r w:rsidDel="009678CD">
          <w:rPr>
            <w:rFonts w:cstheme="minorHAnsi"/>
            <w:szCs w:val="28"/>
          </w:rPr>
          <w:delText xml:space="preserve"> </w:delText>
        </w:r>
      </w:del>
    </w:p>
    <w:p w14:paraId="5E128B36" w14:textId="05298E85" w:rsidR="00314A59" w:rsidDel="008E04B2" w:rsidRDefault="00314A59" w:rsidP="00314A59">
      <w:pPr>
        <w:rPr>
          <w:del w:id="892" w:author="Vikas Gautam" w:date="2023-05-12T13:56:00Z"/>
          <w:rFonts w:cstheme="minorHAnsi"/>
          <w:szCs w:val="28"/>
        </w:rPr>
      </w:pPr>
      <w:del w:id="893" w:author="Vikas Gautam" w:date="2023-05-12T13:56:00Z">
        <w:r w:rsidDel="008E04B2">
          <w:rPr>
            <w:rFonts w:cstheme="minorHAnsi"/>
            <w:szCs w:val="28"/>
          </w:rPr>
          <w:delText xml:space="preserve">User will have to follow the same steps which we have given for </w:delText>
        </w:r>
      </w:del>
    </w:p>
    <w:p w14:paraId="51C40529" w14:textId="42D0F568" w:rsidR="00314A59" w:rsidDel="008E04B2" w:rsidRDefault="00314A59" w:rsidP="00314A59">
      <w:pPr>
        <w:rPr>
          <w:del w:id="894" w:author="Vikas Gautam" w:date="2023-05-12T13:56:00Z"/>
          <w:rFonts w:cstheme="minorHAnsi"/>
          <w:szCs w:val="28"/>
        </w:rPr>
      </w:pPr>
      <w:del w:id="895" w:author="Vikas Gautam" w:date="2023-05-12T13:56:00Z">
        <w:r w:rsidDel="008E04B2">
          <w:fldChar w:fldCharType="begin"/>
        </w:r>
        <w:r w:rsidDel="008E04B2">
          <w:delInstrText xml:space="preserve"> HYPERLINK  \l "_GSLB_Location1_Setup" </w:delInstrText>
        </w:r>
        <w:r w:rsidDel="008E04B2">
          <w:fldChar w:fldCharType="separate"/>
        </w:r>
      </w:del>
      <w:ins w:id="896" w:author="Pramod Ashok Nimbhore" w:date="2023-03-14T13:34:00Z">
        <w:del w:id="897" w:author="Vikas Gautam" w:date="2023-05-12T13:56:00Z">
          <w:r w:rsidRPr="00314A59" w:rsidDel="008E04B2">
            <w:rPr>
              <w:rStyle w:val="Hyperlink"/>
            </w:rPr>
            <w:delText xml:space="preserve">GSLB Location1 Setup [Master Controller] using </w:delText>
          </w:r>
        </w:del>
      </w:ins>
      <w:del w:id="898" w:author="Vikas Gautam" w:date="2023-05-12T13:56:00Z">
        <w:r w:rsidRPr="00314A59" w:rsidDel="008E04B2">
          <w:rPr>
            <w:rStyle w:val="Hyperlink"/>
          </w:rPr>
          <w:delText>Azure Arm</w:delText>
        </w:r>
      </w:del>
      <w:ins w:id="899" w:author="Pramod Ashok Nimbhore" w:date="2023-03-14T13:34:00Z">
        <w:del w:id="900" w:author="Vikas Gautam" w:date="2023-05-12T13:56:00Z">
          <w:r w:rsidRPr="00314A59" w:rsidDel="008E04B2">
            <w:rPr>
              <w:rStyle w:val="Hyperlink"/>
            </w:rPr>
            <w:delText xml:space="preserve"> 3NIC-3VM</w:delText>
          </w:r>
        </w:del>
      </w:ins>
      <w:del w:id="901" w:author="Vikas Gautam" w:date="2023-05-12T13:56:00Z">
        <w:r w:rsidDel="008E04B2">
          <w:fldChar w:fldCharType="end"/>
        </w:r>
      </w:del>
    </w:p>
    <w:p w14:paraId="2463993E" w14:textId="77777777" w:rsidR="00560C23" w:rsidRPr="00314A59" w:rsidDel="000A25DB" w:rsidRDefault="00560C23" w:rsidP="00314A59">
      <w:pPr>
        <w:rPr>
          <w:ins w:id="902" w:author="Pramod Ashok Nimbhore" w:date="2023-03-14T14:58:00Z"/>
          <w:del w:id="903" w:author="Vikas Gautam" w:date="2023-05-15T22:56:00Z"/>
          <w:rFonts w:cstheme="minorHAnsi"/>
          <w:szCs w:val="28"/>
        </w:rPr>
      </w:pPr>
    </w:p>
    <w:p w14:paraId="395D0942" w14:textId="501F1712" w:rsidR="00E205FB" w:rsidRPr="00F61D79" w:rsidDel="00AA3948" w:rsidRDefault="0046204B" w:rsidP="00E205FB">
      <w:pPr>
        <w:rPr>
          <w:del w:id="904" w:author="Vikas Gautam" w:date="2023-05-12T14:01:00Z"/>
          <w:rFonts w:cstheme="minorHAnsi"/>
          <w:i/>
          <w:iCs/>
          <w:color w:val="FF0000"/>
          <w:szCs w:val="28"/>
          <w:rPrChange w:id="905" w:author="Vikas Gautam" w:date="2023-05-12T13:59:00Z">
            <w:rPr>
              <w:del w:id="906" w:author="Vikas Gautam" w:date="2023-05-12T14:01:00Z"/>
              <w:rFonts w:cstheme="minorHAnsi"/>
              <w:i/>
              <w:iCs/>
              <w:szCs w:val="28"/>
            </w:rPr>
          </w:rPrChange>
        </w:rPr>
      </w:pPr>
      <w:del w:id="907" w:author="Vikas Gautam" w:date="2023-05-12T14:01:00Z">
        <w:r w:rsidRPr="00F61D79" w:rsidDel="00AA3948">
          <w:rPr>
            <w:rFonts w:cstheme="minorHAnsi"/>
            <w:i/>
            <w:iCs/>
            <w:color w:val="FF0000"/>
            <w:szCs w:val="28"/>
            <w:rPrChange w:id="908" w:author="Vikas Gautam" w:date="2023-05-12T13:59:00Z">
              <w:rPr>
                <w:rFonts w:cstheme="minorHAnsi"/>
                <w:i/>
                <w:iCs/>
                <w:szCs w:val="28"/>
              </w:rPr>
            </w:rPrChange>
          </w:rPr>
          <w:delText xml:space="preserve">Note: - </w:delText>
        </w:r>
        <w:r w:rsidR="00E205FB" w:rsidRPr="00F61D79" w:rsidDel="00AA3948">
          <w:rPr>
            <w:rFonts w:cstheme="minorHAnsi"/>
            <w:i/>
            <w:iCs/>
            <w:color w:val="FF0000"/>
            <w:szCs w:val="28"/>
            <w:rPrChange w:id="909" w:author="Vikas Gautam" w:date="2023-05-12T13:59:00Z">
              <w:rPr>
                <w:rFonts w:cstheme="minorHAnsi"/>
                <w:i/>
                <w:iCs/>
                <w:szCs w:val="28"/>
              </w:rPr>
            </w:rPrChange>
          </w:rPr>
          <w:delText>if user wants to deploy same template in another region then, user will have to change the below required parameters before deployment in another region.</w:delText>
        </w:r>
      </w:del>
    </w:p>
    <w:p w14:paraId="4138F09C" w14:textId="42523867" w:rsidR="00E205FB" w:rsidRPr="00F61D79" w:rsidDel="00AA3948" w:rsidRDefault="00E205FB" w:rsidP="00E205FB">
      <w:pPr>
        <w:jc w:val="both"/>
        <w:rPr>
          <w:del w:id="910" w:author="Vikas Gautam" w:date="2023-05-12T14:01:00Z"/>
          <w:color w:val="FF0000"/>
          <w:rPrChange w:id="911" w:author="Vikas Gautam" w:date="2023-05-12T13:59:00Z">
            <w:rPr>
              <w:del w:id="912" w:author="Vikas Gautam" w:date="2023-05-12T14:01:00Z"/>
            </w:rPr>
          </w:rPrChange>
        </w:rPr>
      </w:pPr>
      <w:del w:id="913" w:author="Vikas Gautam" w:date="2023-05-12T14:01:00Z">
        <w:r w:rsidRPr="00F61D79" w:rsidDel="00AA3948">
          <w:rPr>
            <w:color w:val="FF0000"/>
            <w:rPrChange w:id="914" w:author="Vikas Gautam" w:date="2023-05-12T13:59:00Z">
              <w:rPr/>
            </w:rPrChange>
          </w:rPr>
          <w:delText>Required to be changed:</w:delText>
        </w:r>
      </w:del>
    </w:p>
    <w:p w14:paraId="40735D06" w14:textId="26493A92" w:rsidR="00E205FB" w:rsidRPr="00F61D79" w:rsidDel="006324F6" w:rsidRDefault="00E205FB" w:rsidP="00E205FB">
      <w:pPr>
        <w:pStyle w:val="ListParagraph"/>
        <w:numPr>
          <w:ilvl w:val="0"/>
          <w:numId w:val="69"/>
        </w:numPr>
        <w:spacing w:line="240" w:lineRule="auto"/>
        <w:jc w:val="both"/>
        <w:rPr>
          <w:del w:id="915" w:author="Vikas Gautam" w:date="2023-05-12T13:57:00Z"/>
          <w:color w:val="FF0000"/>
          <w:sz w:val="24"/>
          <w:szCs w:val="24"/>
          <w:rPrChange w:id="916" w:author="Vikas Gautam" w:date="2023-05-12T13:59:00Z">
            <w:rPr>
              <w:del w:id="917" w:author="Vikas Gautam" w:date="2023-05-12T13:57:00Z"/>
              <w:sz w:val="24"/>
              <w:szCs w:val="24"/>
            </w:rPr>
          </w:rPrChange>
        </w:rPr>
      </w:pPr>
      <w:del w:id="918" w:author="Vikas Gautam" w:date="2023-05-12T13:57:00Z">
        <w:r w:rsidRPr="00F61D79" w:rsidDel="006324F6">
          <w:rPr>
            <w:color w:val="FF0000"/>
            <w:sz w:val="24"/>
            <w:szCs w:val="24"/>
            <w:rPrChange w:id="919" w:author="Vikas Gautam" w:date="2023-05-12T13:59:00Z">
              <w:rPr>
                <w:sz w:val="24"/>
                <w:szCs w:val="24"/>
              </w:rPr>
            </w:rPrChange>
          </w:rPr>
          <w:delText>region</w:delText>
        </w:r>
      </w:del>
    </w:p>
    <w:p w14:paraId="24C48C8B" w14:textId="371BBB80" w:rsidR="00E205FB" w:rsidRPr="00F61D79" w:rsidDel="00AA3948" w:rsidRDefault="00E205FB" w:rsidP="00E205FB">
      <w:pPr>
        <w:pStyle w:val="ListParagraph"/>
        <w:numPr>
          <w:ilvl w:val="0"/>
          <w:numId w:val="69"/>
        </w:numPr>
        <w:spacing w:line="240" w:lineRule="auto"/>
        <w:jc w:val="both"/>
        <w:rPr>
          <w:del w:id="920" w:author="Vikas Gautam" w:date="2023-05-12T14:01:00Z"/>
          <w:color w:val="FF0000"/>
          <w:sz w:val="24"/>
          <w:szCs w:val="24"/>
          <w:rPrChange w:id="921" w:author="Vikas Gautam" w:date="2023-05-12T13:59:00Z">
            <w:rPr>
              <w:del w:id="922" w:author="Vikas Gautam" w:date="2023-05-12T14:01:00Z"/>
              <w:sz w:val="24"/>
              <w:szCs w:val="24"/>
            </w:rPr>
          </w:rPrChange>
        </w:rPr>
      </w:pPr>
      <w:del w:id="923" w:author="Vikas Gautam" w:date="2023-05-12T14:01:00Z">
        <w:r w:rsidRPr="00F61D79" w:rsidDel="00AA3948">
          <w:rPr>
            <w:color w:val="FF0000"/>
            <w:sz w:val="24"/>
            <w:szCs w:val="24"/>
            <w:rPrChange w:id="924" w:author="Vikas Gautam" w:date="2023-05-12T13:59:00Z">
              <w:rPr>
                <w:sz w:val="24"/>
                <w:szCs w:val="24"/>
              </w:rPr>
            </w:rPrChange>
          </w:rPr>
          <w:delText>networkSecurityGroupName_Management</w:delText>
        </w:r>
      </w:del>
    </w:p>
    <w:p w14:paraId="23507069" w14:textId="7860062E" w:rsidR="00E205FB" w:rsidRPr="00F61D79" w:rsidDel="00AA3948" w:rsidRDefault="00E205FB" w:rsidP="00E205FB">
      <w:pPr>
        <w:pStyle w:val="ListParagraph"/>
        <w:numPr>
          <w:ilvl w:val="0"/>
          <w:numId w:val="69"/>
        </w:numPr>
        <w:spacing w:line="240" w:lineRule="auto"/>
        <w:jc w:val="both"/>
        <w:rPr>
          <w:del w:id="925" w:author="Vikas Gautam" w:date="2023-05-12T14:01:00Z"/>
          <w:color w:val="FF0000"/>
          <w:sz w:val="24"/>
          <w:szCs w:val="24"/>
          <w:rPrChange w:id="926" w:author="Vikas Gautam" w:date="2023-05-12T13:59:00Z">
            <w:rPr>
              <w:del w:id="927" w:author="Vikas Gautam" w:date="2023-05-12T14:01:00Z"/>
              <w:sz w:val="24"/>
              <w:szCs w:val="24"/>
            </w:rPr>
          </w:rPrChange>
        </w:rPr>
      </w:pPr>
      <w:del w:id="928" w:author="Vikas Gautam" w:date="2023-05-12T14:01:00Z">
        <w:r w:rsidRPr="00F61D79" w:rsidDel="00AA3948">
          <w:rPr>
            <w:color w:val="FF0000"/>
            <w:sz w:val="24"/>
            <w:szCs w:val="24"/>
            <w:rPrChange w:id="929" w:author="Vikas Gautam" w:date="2023-05-12T13:59:00Z">
              <w:rPr>
                <w:sz w:val="24"/>
                <w:szCs w:val="24"/>
              </w:rPr>
            </w:rPrChange>
          </w:rPr>
          <w:delText>networkSecurityGroupName_data1</w:delText>
        </w:r>
      </w:del>
    </w:p>
    <w:p w14:paraId="5FF543A9" w14:textId="483C7F82" w:rsidR="00E205FB" w:rsidRPr="00F61D79" w:rsidDel="00AA3948" w:rsidRDefault="00E205FB" w:rsidP="00E205FB">
      <w:pPr>
        <w:pStyle w:val="ListParagraph"/>
        <w:numPr>
          <w:ilvl w:val="0"/>
          <w:numId w:val="69"/>
        </w:numPr>
        <w:spacing w:line="240" w:lineRule="auto"/>
        <w:jc w:val="both"/>
        <w:rPr>
          <w:del w:id="930" w:author="Vikas Gautam" w:date="2023-05-12T14:01:00Z"/>
          <w:color w:val="FF0000"/>
          <w:sz w:val="24"/>
          <w:szCs w:val="24"/>
          <w:rPrChange w:id="931" w:author="Vikas Gautam" w:date="2023-05-12T13:59:00Z">
            <w:rPr>
              <w:del w:id="932" w:author="Vikas Gautam" w:date="2023-05-12T14:01:00Z"/>
              <w:sz w:val="24"/>
              <w:szCs w:val="24"/>
            </w:rPr>
          </w:rPrChange>
        </w:rPr>
      </w:pPr>
      <w:del w:id="933" w:author="Vikas Gautam" w:date="2023-05-12T14:01:00Z">
        <w:r w:rsidRPr="00F61D79" w:rsidDel="00AA3948">
          <w:rPr>
            <w:color w:val="FF0000"/>
            <w:sz w:val="24"/>
            <w:szCs w:val="24"/>
            <w:rPrChange w:id="934" w:author="Vikas Gautam" w:date="2023-05-12T13:59:00Z">
              <w:rPr>
                <w:sz w:val="24"/>
                <w:szCs w:val="24"/>
              </w:rPr>
            </w:rPrChange>
          </w:rPr>
          <w:delText>networkSecurityGroupName_data2</w:delText>
        </w:r>
      </w:del>
    </w:p>
    <w:p w14:paraId="5F318A3A" w14:textId="665582D6" w:rsidR="00E205FB" w:rsidRPr="00F61D79" w:rsidDel="00AA3948" w:rsidRDefault="00E205FB" w:rsidP="00E205FB">
      <w:pPr>
        <w:pStyle w:val="ListParagraph"/>
        <w:numPr>
          <w:ilvl w:val="0"/>
          <w:numId w:val="69"/>
        </w:numPr>
        <w:spacing w:line="240" w:lineRule="auto"/>
        <w:jc w:val="both"/>
        <w:rPr>
          <w:del w:id="935" w:author="Vikas Gautam" w:date="2023-05-12T14:01:00Z"/>
          <w:color w:val="FF0000"/>
          <w:sz w:val="24"/>
          <w:szCs w:val="24"/>
          <w:rPrChange w:id="936" w:author="Vikas Gautam" w:date="2023-05-12T13:59:00Z">
            <w:rPr>
              <w:del w:id="937" w:author="Vikas Gautam" w:date="2023-05-12T14:01:00Z"/>
              <w:sz w:val="24"/>
              <w:szCs w:val="24"/>
            </w:rPr>
          </w:rPrChange>
        </w:rPr>
      </w:pPr>
      <w:del w:id="938" w:author="Vikas Gautam" w:date="2023-05-12T14:01:00Z">
        <w:r w:rsidRPr="00F61D79" w:rsidDel="00AA3948">
          <w:rPr>
            <w:color w:val="FF0000"/>
            <w:sz w:val="24"/>
            <w:szCs w:val="24"/>
            <w:rPrChange w:id="939" w:author="Vikas Gautam" w:date="2023-05-12T13:59:00Z">
              <w:rPr>
                <w:sz w:val="24"/>
                <w:szCs w:val="24"/>
              </w:rPr>
            </w:rPrChange>
          </w:rPr>
          <w:delText>storageAccountName</w:delText>
        </w:r>
      </w:del>
    </w:p>
    <w:p w14:paraId="0A90B920" w14:textId="1E95E9BE" w:rsidR="00E205FB" w:rsidRPr="00F61D79" w:rsidDel="00AA3948" w:rsidRDefault="00E205FB" w:rsidP="00E205FB">
      <w:pPr>
        <w:pStyle w:val="ListParagraph"/>
        <w:numPr>
          <w:ilvl w:val="0"/>
          <w:numId w:val="69"/>
        </w:numPr>
        <w:spacing w:line="240" w:lineRule="auto"/>
        <w:jc w:val="both"/>
        <w:rPr>
          <w:del w:id="940" w:author="Vikas Gautam" w:date="2023-05-12T14:01:00Z"/>
          <w:color w:val="FF0000"/>
          <w:sz w:val="24"/>
          <w:szCs w:val="24"/>
          <w:rPrChange w:id="941" w:author="Vikas Gautam" w:date="2023-05-12T13:59:00Z">
            <w:rPr>
              <w:del w:id="942" w:author="Vikas Gautam" w:date="2023-05-12T14:01:00Z"/>
              <w:sz w:val="24"/>
              <w:szCs w:val="24"/>
            </w:rPr>
          </w:rPrChange>
        </w:rPr>
      </w:pPr>
      <w:del w:id="943" w:author="Vikas Gautam" w:date="2023-05-12T14:01:00Z">
        <w:r w:rsidRPr="00F61D79" w:rsidDel="00AA3948">
          <w:rPr>
            <w:color w:val="FF0000"/>
            <w:sz w:val="24"/>
            <w:szCs w:val="24"/>
            <w:rPrChange w:id="944" w:author="Vikas Gautam" w:date="2023-05-12T13:59:00Z">
              <w:rPr>
                <w:sz w:val="24"/>
                <w:szCs w:val="24"/>
              </w:rPr>
            </w:rPrChange>
          </w:rPr>
          <w:delText>vnetName</w:delText>
        </w:r>
      </w:del>
    </w:p>
    <w:p w14:paraId="6D1AC33C" w14:textId="1E24E3DD" w:rsidR="00E205FB" w:rsidRPr="00F61D79" w:rsidDel="00AA3948" w:rsidRDefault="00E205FB" w:rsidP="00E205FB">
      <w:pPr>
        <w:pStyle w:val="ListParagraph"/>
        <w:numPr>
          <w:ilvl w:val="0"/>
          <w:numId w:val="69"/>
        </w:numPr>
        <w:spacing w:line="240" w:lineRule="auto"/>
        <w:jc w:val="both"/>
        <w:rPr>
          <w:del w:id="945" w:author="Vikas Gautam" w:date="2023-05-12T14:01:00Z"/>
          <w:color w:val="FF0000"/>
          <w:sz w:val="24"/>
          <w:szCs w:val="24"/>
          <w:rPrChange w:id="946" w:author="Vikas Gautam" w:date="2023-05-12T13:59:00Z">
            <w:rPr>
              <w:del w:id="947" w:author="Vikas Gautam" w:date="2023-05-12T14:01:00Z"/>
              <w:sz w:val="24"/>
              <w:szCs w:val="24"/>
            </w:rPr>
          </w:rPrChange>
        </w:rPr>
      </w:pPr>
      <w:del w:id="948" w:author="Vikas Gautam" w:date="2023-05-12T14:01:00Z">
        <w:r w:rsidRPr="00F61D79" w:rsidDel="00AA3948">
          <w:rPr>
            <w:color w:val="FF0000"/>
            <w:sz w:val="24"/>
            <w:szCs w:val="24"/>
            <w:rPrChange w:id="949" w:author="Vikas Gautam" w:date="2023-05-12T13:59:00Z">
              <w:rPr>
                <w:sz w:val="24"/>
                <w:szCs w:val="24"/>
              </w:rPr>
            </w:rPrChange>
          </w:rPr>
          <w:delText>All the private addresses according to their address prefixes.</w:delText>
        </w:r>
      </w:del>
    </w:p>
    <w:p w14:paraId="36C0C0FF" w14:textId="0CDDA172" w:rsidR="00E205FB" w:rsidRPr="008A5142" w:rsidDel="00AA3948" w:rsidRDefault="00E205FB" w:rsidP="00E205FB">
      <w:pPr>
        <w:pStyle w:val="ListParagraph"/>
        <w:numPr>
          <w:ilvl w:val="0"/>
          <w:numId w:val="70"/>
        </w:numPr>
        <w:spacing w:line="240" w:lineRule="auto"/>
        <w:jc w:val="both"/>
        <w:rPr>
          <w:del w:id="950" w:author="Vikas Gautam" w:date="2023-05-12T14:01:00Z"/>
          <w:sz w:val="24"/>
          <w:szCs w:val="24"/>
        </w:rPr>
      </w:pPr>
      <w:del w:id="951" w:author="Vikas Gautam" w:date="2023-05-12T14:01:00Z">
        <w:r w:rsidRPr="008A5142" w:rsidDel="00AA3948">
          <w:rPr>
            <w:sz w:val="24"/>
            <w:szCs w:val="24"/>
          </w:rPr>
          <w:delText>mgmt_PrivateAddress1</w:delText>
        </w:r>
      </w:del>
    </w:p>
    <w:p w14:paraId="1BB8B534" w14:textId="38775A2D" w:rsidR="00E205FB" w:rsidRPr="008A5142" w:rsidDel="00AA3948" w:rsidRDefault="00E205FB" w:rsidP="00E205FB">
      <w:pPr>
        <w:pStyle w:val="ListParagraph"/>
        <w:numPr>
          <w:ilvl w:val="0"/>
          <w:numId w:val="70"/>
        </w:numPr>
        <w:spacing w:line="240" w:lineRule="auto"/>
        <w:jc w:val="both"/>
        <w:rPr>
          <w:del w:id="952" w:author="Vikas Gautam" w:date="2023-05-12T14:01:00Z"/>
          <w:sz w:val="24"/>
          <w:szCs w:val="24"/>
        </w:rPr>
      </w:pPr>
      <w:del w:id="953" w:author="Vikas Gautam" w:date="2023-05-12T14:01:00Z">
        <w:r w:rsidRPr="008A5142" w:rsidDel="00AA3948">
          <w:rPr>
            <w:sz w:val="24"/>
            <w:szCs w:val="24"/>
          </w:rPr>
          <w:delText>mgmt_PrivateAddress2</w:delText>
        </w:r>
      </w:del>
    </w:p>
    <w:p w14:paraId="180C5912" w14:textId="7021052E" w:rsidR="00E205FB" w:rsidDel="00AA3948" w:rsidRDefault="00E205FB" w:rsidP="00E205FB">
      <w:pPr>
        <w:pStyle w:val="ListParagraph"/>
        <w:numPr>
          <w:ilvl w:val="0"/>
          <w:numId w:val="70"/>
        </w:numPr>
        <w:spacing w:line="240" w:lineRule="auto"/>
        <w:jc w:val="both"/>
        <w:rPr>
          <w:del w:id="954" w:author="Vikas Gautam" w:date="2023-05-12T14:01:00Z"/>
          <w:sz w:val="24"/>
          <w:szCs w:val="24"/>
        </w:rPr>
      </w:pPr>
      <w:del w:id="955" w:author="Vikas Gautam" w:date="2023-05-12T14:01:00Z">
        <w:r w:rsidRPr="008A5142" w:rsidDel="00AA3948">
          <w:rPr>
            <w:sz w:val="24"/>
            <w:szCs w:val="24"/>
          </w:rPr>
          <w:delText>mgmt_PrivateAddress3</w:delText>
        </w:r>
      </w:del>
    </w:p>
    <w:p w14:paraId="2CC1BE77" w14:textId="08BD7C55" w:rsidR="00E205FB" w:rsidRPr="008A5142" w:rsidDel="00AA3948" w:rsidRDefault="00E205FB" w:rsidP="00E205FB">
      <w:pPr>
        <w:pStyle w:val="ListParagraph"/>
        <w:numPr>
          <w:ilvl w:val="0"/>
          <w:numId w:val="70"/>
        </w:numPr>
        <w:spacing w:line="240" w:lineRule="auto"/>
        <w:jc w:val="both"/>
        <w:rPr>
          <w:del w:id="956" w:author="Vikas Gautam" w:date="2023-05-12T14:01:00Z"/>
          <w:sz w:val="24"/>
          <w:szCs w:val="24"/>
        </w:rPr>
      </w:pPr>
      <w:del w:id="957" w:author="Vikas Gautam" w:date="2023-05-12T14:01:00Z">
        <w:r w:rsidRPr="008A5142" w:rsidDel="00AA3948">
          <w:rPr>
            <w:sz w:val="24"/>
            <w:szCs w:val="24"/>
          </w:rPr>
          <w:delText>mgmt_PrivateAddress4</w:delText>
        </w:r>
      </w:del>
    </w:p>
    <w:p w14:paraId="1FB4942E" w14:textId="4B1670D5" w:rsidR="00E205FB" w:rsidRPr="008A5142" w:rsidDel="00AA3948" w:rsidRDefault="00E205FB" w:rsidP="00E205FB">
      <w:pPr>
        <w:pStyle w:val="ListParagraph"/>
        <w:numPr>
          <w:ilvl w:val="0"/>
          <w:numId w:val="70"/>
        </w:numPr>
        <w:spacing w:line="240" w:lineRule="auto"/>
        <w:jc w:val="both"/>
        <w:rPr>
          <w:del w:id="958" w:author="Vikas Gautam" w:date="2023-05-12T14:01:00Z"/>
          <w:sz w:val="24"/>
          <w:szCs w:val="24"/>
        </w:rPr>
      </w:pPr>
      <w:del w:id="959" w:author="Vikas Gautam" w:date="2023-05-12T14:01:00Z">
        <w:r w:rsidRPr="008A5142" w:rsidDel="00AA3948">
          <w:rPr>
            <w:sz w:val="24"/>
            <w:szCs w:val="24"/>
          </w:rPr>
          <w:delText>mgmt_PrivateAddress5</w:delText>
        </w:r>
      </w:del>
    </w:p>
    <w:p w14:paraId="6DA55DFC" w14:textId="329A5166" w:rsidR="00E205FB" w:rsidRPr="008A5142" w:rsidDel="00AA3948" w:rsidRDefault="00E205FB" w:rsidP="00E205FB">
      <w:pPr>
        <w:pStyle w:val="ListParagraph"/>
        <w:numPr>
          <w:ilvl w:val="0"/>
          <w:numId w:val="70"/>
        </w:numPr>
        <w:spacing w:line="240" w:lineRule="auto"/>
        <w:jc w:val="both"/>
        <w:rPr>
          <w:del w:id="960" w:author="Vikas Gautam" w:date="2023-05-12T14:01:00Z"/>
          <w:sz w:val="24"/>
          <w:szCs w:val="24"/>
        </w:rPr>
      </w:pPr>
      <w:del w:id="961" w:author="Vikas Gautam" w:date="2023-05-12T14:01:00Z">
        <w:r w:rsidRPr="008A5142" w:rsidDel="00AA3948">
          <w:rPr>
            <w:sz w:val="24"/>
            <w:szCs w:val="24"/>
          </w:rPr>
          <w:delText>data1_PrivateAddress1</w:delText>
        </w:r>
      </w:del>
    </w:p>
    <w:p w14:paraId="7C136C01" w14:textId="38DA5C55" w:rsidR="00E205FB" w:rsidRPr="008A5142" w:rsidDel="00AA3948" w:rsidRDefault="00E205FB" w:rsidP="00E205FB">
      <w:pPr>
        <w:pStyle w:val="ListParagraph"/>
        <w:numPr>
          <w:ilvl w:val="0"/>
          <w:numId w:val="70"/>
        </w:numPr>
        <w:spacing w:line="240" w:lineRule="auto"/>
        <w:jc w:val="both"/>
        <w:rPr>
          <w:del w:id="962" w:author="Vikas Gautam" w:date="2023-05-12T14:01:00Z"/>
          <w:sz w:val="24"/>
          <w:szCs w:val="24"/>
        </w:rPr>
      </w:pPr>
      <w:del w:id="963" w:author="Vikas Gautam" w:date="2023-05-12T14:01:00Z">
        <w:r w:rsidRPr="008A5142" w:rsidDel="00AA3948">
          <w:rPr>
            <w:sz w:val="24"/>
            <w:szCs w:val="24"/>
          </w:rPr>
          <w:delText>data1_PrivateAddress2</w:delText>
        </w:r>
      </w:del>
    </w:p>
    <w:p w14:paraId="10234C17" w14:textId="396748EF" w:rsidR="00E205FB" w:rsidRPr="008A5142" w:rsidDel="00AA3948" w:rsidRDefault="00E205FB" w:rsidP="00E205FB">
      <w:pPr>
        <w:pStyle w:val="ListParagraph"/>
        <w:numPr>
          <w:ilvl w:val="0"/>
          <w:numId w:val="70"/>
        </w:numPr>
        <w:spacing w:line="240" w:lineRule="auto"/>
        <w:jc w:val="both"/>
        <w:rPr>
          <w:del w:id="964" w:author="Vikas Gautam" w:date="2023-05-12T14:01:00Z"/>
          <w:sz w:val="24"/>
          <w:szCs w:val="24"/>
        </w:rPr>
      </w:pPr>
      <w:del w:id="965" w:author="Vikas Gautam" w:date="2023-05-12T14:01:00Z">
        <w:r w:rsidRPr="008A5142" w:rsidDel="00AA3948">
          <w:rPr>
            <w:sz w:val="24"/>
            <w:szCs w:val="24"/>
          </w:rPr>
          <w:delText>data1_PrivateAddress3</w:delText>
        </w:r>
      </w:del>
    </w:p>
    <w:p w14:paraId="352ACD39" w14:textId="409746B0" w:rsidR="00E205FB" w:rsidRPr="008A5142" w:rsidDel="00AA3948" w:rsidRDefault="00E205FB" w:rsidP="00E205FB">
      <w:pPr>
        <w:pStyle w:val="ListParagraph"/>
        <w:numPr>
          <w:ilvl w:val="0"/>
          <w:numId w:val="70"/>
        </w:numPr>
        <w:spacing w:line="240" w:lineRule="auto"/>
        <w:jc w:val="both"/>
        <w:rPr>
          <w:del w:id="966" w:author="Vikas Gautam" w:date="2023-05-12T14:01:00Z"/>
          <w:sz w:val="24"/>
          <w:szCs w:val="24"/>
        </w:rPr>
      </w:pPr>
      <w:del w:id="967" w:author="Vikas Gautam" w:date="2023-05-12T14:01:00Z">
        <w:r w:rsidRPr="008A5142" w:rsidDel="00AA3948">
          <w:rPr>
            <w:sz w:val="24"/>
            <w:szCs w:val="24"/>
          </w:rPr>
          <w:delText>data1_PrivateAddress_secondary1</w:delText>
        </w:r>
      </w:del>
    </w:p>
    <w:p w14:paraId="460FC665" w14:textId="68D8E009" w:rsidR="00E205FB" w:rsidRPr="008A5142" w:rsidDel="00AA3948" w:rsidRDefault="00E205FB" w:rsidP="00E205FB">
      <w:pPr>
        <w:pStyle w:val="ListParagraph"/>
        <w:numPr>
          <w:ilvl w:val="0"/>
          <w:numId w:val="70"/>
        </w:numPr>
        <w:spacing w:line="240" w:lineRule="auto"/>
        <w:jc w:val="both"/>
        <w:rPr>
          <w:del w:id="968" w:author="Vikas Gautam" w:date="2023-05-12T14:01:00Z"/>
          <w:sz w:val="24"/>
          <w:szCs w:val="24"/>
        </w:rPr>
      </w:pPr>
      <w:del w:id="969" w:author="Vikas Gautam" w:date="2023-05-12T14:01:00Z">
        <w:r w:rsidRPr="008A5142" w:rsidDel="00AA3948">
          <w:rPr>
            <w:sz w:val="24"/>
            <w:szCs w:val="24"/>
          </w:rPr>
          <w:delText>data1_PrivateAddress_secondary2</w:delText>
        </w:r>
      </w:del>
    </w:p>
    <w:p w14:paraId="663ADD7E" w14:textId="1B6A9FB9" w:rsidR="00E205FB" w:rsidDel="00AA3948" w:rsidRDefault="00E205FB" w:rsidP="00E205FB">
      <w:pPr>
        <w:pStyle w:val="ListParagraph"/>
        <w:numPr>
          <w:ilvl w:val="0"/>
          <w:numId w:val="70"/>
        </w:numPr>
        <w:spacing w:line="240" w:lineRule="auto"/>
        <w:jc w:val="both"/>
        <w:rPr>
          <w:del w:id="970" w:author="Vikas Gautam" w:date="2023-05-12T14:01:00Z"/>
          <w:sz w:val="24"/>
          <w:szCs w:val="24"/>
        </w:rPr>
      </w:pPr>
      <w:del w:id="971" w:author="Vikas Gautam" w:date="2023-05-12T14:01:00Z">
        <w:r w:rsidRPr="008A5142" w:rsidDel="00AA3948">
          <w:rPr>
            <w:sz w:val="24"/>
            <w:szCs w:val="24"/>
          </w:rPr>
          <w:delText>data1_PrivateAddress_secondary3</w:delText>
        </w:r>
      </w:del>
    </w:p>
    <w:p w14:paraId="7B500B94" w14:textId="5C47EC95" w:rsidR="00E205FB" w:rsidRPr="008A5142" w:rsidDel="00AA3948" w:rsidRDefault="00E205FB" w:rsidP="00E205FB">
      <w:pPr>
        <w:pStyle w:val="ListParagraph"/>
        <w:numPr>
          <w:ilvl w:val="0"/>
          <w:numId w:val="70"/>
        </w:numPr>
        <w:spacing w:line="240" w:lineRule="auto"/>
        <w:jc w:val="both"/>
        <w:rPr>
          <w:del w:id="972" w:author="Vikas Gautam" w:date="2023-05-12T14:01:00Z"/>
          <w:sz w:val="24"/>
          <w:szCs w:val="24"/>
        </w:rPr>
      </w:pPr>
      <w:del w:id="973" w:author="Vikas Gautam" w:date="2023-05-12T14:01:00Z">
        <w:r w:rsidRPr="008A5142" w:rsidDel="00AA3948">
          <w:rPr>
            <w:sz w:val="24"/>
            <w:szCs w:val="24"/>
          </w:rPr>
          <w:delText>data2_PrivateAddress1</w:delText>
        </w:r>
      </w:del>
    </w:p>
    <w:p w14:paraId="48D920AE" w14:textId="559A2FE1" w:rsidR="00E205FB" w:rsidRPr="008A5142" w:rsidDel="00AA3948" w:rsidRDefault="00E205FB" w:rsidP="00E205FB">
      <w:pPr>
        <w:pStyle w:val="ListParagraph"/>
        <w:numPr>
          <w:ilvl w:val="0"/>
          <w:numId w:val="70"/>
        </w:numPr>
        <w:spacing w:line="240" w:lineRule="auto"/>
        <w:jc w:val="both"/>
        <w:rPr>
          <w:del w:id="974" w:author="Vikas Gautam" w:date="2023-05-12T14:01:00Z"/>
          <w:sz w:val="24"/>
          <w:szCs w:val="24"/>
        </w:rPr>
      </w:pPr>
      <w:del w:id="975" w:author="Vikas Gautam" w:date="2023-05-12T14:01:00Z">
        <w:r w:rsidRPr="008A5142" w:rsidDel="00AA3948">
          <w:rPr>
            <w:sz w:val="24"/>
            <w:szCs w:val="24"/>
          </w:rPr>
          <w:delText>data2_PrivateAddress2</w:delText>
        </w:r>
      </w:del>
    </w:p>
    <w:p w14:paraId="4CC78D0D" w14:textId="0288FA18" w:rsidR="00E205FB" w:rsidRPr="008A5142" w:rsidDel="00AA3948" w:rsidRDefault="00E205FB" w:rsidP="00E205FB">
      <w:pPr>
        <w:pStyle w:val="ListParagraph"/>
        <w:numPr>
          <w:ilvl w:val="0"/>
          <w:numId w:val="70"/>
        </w:numPr>
        <w:spacing w:line="240" w:lineRule="auto"/>
        <w:jc w:val="both"/>
        <w:rPr>
          <w:del w:id="976" w:author="Vikas Gautam" w:date="2023-05-12T14:01:00Z"/>
          <w:sz w:val="24"/>
          <w:szCs w:val="24"/>
        </w:rPr>
      </w:pPr>
      <w:del w:id="977" w:author="Vikas Gautam" w:date="2023-05-12T14:01:00Z">
        <w:r w:rsidRPr="008A5142" w:rsidDel="00AA3948">
          <w:rPr>
            <w:sz w:val="24"/>
            <w:szCs w:val="24"/>
          </w:rPr>
          <w:delText>data2_PrivateAddress3</w:delText>
        </w:r>
      </w:del>
    </w:p>
    <w:p w14:paraId="60AE97F4" w14:textId="7F047A3B" w:rsidR="00E205FB" w:rsidDel="00AA3948" w:rsidRDefault="00E205FB" w:rsidP="00E205FB">
      <w:pPr>
        <w:pStyle w:val="ListParagraph"/>
        <w:numPr>
          <w:ilvl w:val="0"/>
          <w:numId w:val="70"/>
        </w:numPr>
        <w:spacing w:line="240" w:lineRule="auto"/>
        <w:jc w:val="both"/>
        <w:rPr>
          <w:del w:id="978" w:author="Vikas Gautam" w:date="2023-05-12T14:01:00Z"/>
          <w:sz w:val="24"/>
          <w:szCs w:val="24"/>
        </w:rPr>
      </w:pPr>
      <w:del w:id="979" w:author="Vikas Gautam" w:date="2023-05-12T14:01:00Z">
        <w:r w:rsidRPr="008A5142" w:rsidDel="00AA3948">
          <w:rPr>
            <w:sz w:val="24"/>
            <w:szCs w:val="24"/>
          </w:rPr>
          <w:delText>data2_PrivateAddress4</w:delText>
        </w:r>
      </w:del>
    </w:p>
    <w:p w14:paraId="70DADDD4" w14:textId="500C3526" w:rsidR="00E205FB" w:rsidDel="00AA3948" w:rsidRDefault="00E205FB" w:rsidP="00E205FB">
      <w:pPr>
        <w:pStyle w:val="ListParagraph"/>
        <w:numPr>
          <w:ilvl w:val="0"/>
          <w:numId w:val="70"/>
        </w:numPr>
        <w:spacing w:line="240" w:lineRule="auto"/>
        <w:jc w:val="both"/>
        <w:rPr>
          <w:del w:id="980" w:author="Vikas Gautam" w:date="2023-05-12T14:01:00Z"/>
          <w:sz w:val="24"/>
          <w:szCs w:val="24"/>
        </w:rPr>
      </w:pPr>
      <w:del w:id="981" w:author="Vikas Gautam" w:date="2023-05-12T14:01:00Z">
        <w:r w:rsidRPr="00E205FB" w:rsidDel="00AA3948">
          <w:rPr>
            <w:sz w:val="24"/>
            <w:szCs w:val="24"/>
          </w:rPr>
          <w:delText>data2_PrivateAddress5</w:delText>
        </w:r>
      </w:del>
    </w:p>
    <w:p w14:paraId="79E607BA" w14:textId="1BFA9360" w:rsidR="00E205FB" w:rsidDel="00AA3948" w:rsidRDefault="00E205FB" w:rsidP="00E205FB">
      <w:pPr>
        <w:pStyle w:val="ListParagraph"/>
        <w:spacing w:line="240" w:lineRule="auto"/>
        <w:ind w:left="1440"/>
        <w:jc w:val="both"/>
        <w:rPr>
          <w:del w:id="982" w:author="Vikas Gautam" w:date="2023-05-12T14:01:00Z"/>
          <w:sz w:val="24"/>
          <w:szCs w:val="24"/>
        </w:rPr>
      </w:pPr>
    </w:p>
    <w:p w14:paraId="76F49806" w14:textId="1E0EC1FD" w:rsidR="00560C23" w:rsidRPr="00AA3948" w:rsidDel="00D53B79" w:rsidRDefault="00560C23">
      <w:pPr>
        <w:rPr>
          <w:ins w:id="983" w:author="Pramod Ashok Nimbhore" w:date="2023-03-14T14:58:00Z"/>
          <w:del w:id="984" w:author="Vikas Gautam" w:date="2023-05-15T22:56:00Z"/>
          <w:sz w:val="24"/>
          <w:szCs w:val="24"/>
          <w:rPrChange w:id="985" w:author="Vikas Gautam" w:date="2023-05-12T14:01:00Z">
            <w:rPr>
              <w:ins w:id="986" w:author="Pramod Ashok Nimbhore" w:date="2023-03-14T14:58:00Z"/>
              <w:del w:id="987" w:author="Vikas Gautam" w:date="2023-05-15T22:56:00Z"/>
            </w:rPr>
          </w:rPrChange>
        </w:rPr>
        <w:pPrChange w:id="988" w:author="Vikas Gautam" w:date="2023-05-15T22:56:00Z">
          <w:pPr>
            <w:pStyle w:val="ListParagraph"/>
            <w:spacing w:line="240" w:lineRule="auto"/>
            <w:ind w:left="1440"/>
            <w:jc w:val="both"/>
          </w:pPr>
        </w:pPrChange>
      </w:pPr>
    </w:p>
    <w:p w14:paraId="7417D26B" w14:textId="358CF0E2" w:rsidR="000803C5" w:rsidRPr="00876107" w:rsidRDefault="000803C5">
      <w:pPr>
        <w:pStyle w:val="Heading1"/>
        <w:rPr>
          <w:ins w:id="989" w:author="Vikas Gautam" w:date="2023-05-12T14:07:00Z"/>
        </w:rPr>
        <w:pPrChange w:id="990" w:author="Vikas Gautam" w:date="2023-05-15T23:54:00Z">
          <w:pPr/>
        </w:pPrChange>
      </w:pPr>
      <w:bookmarkStart w:id="991" w:name="_Toc130546494"/>
      <w:bookmarkStart w:id="992" w:name="_Toc140482109"/>
      <w:ins w:id="993" w:author="Vikas Gautam" w:date="2023-05-12T14:07:00Z">
        <w:r>
          <w:t>Chapter 2 - Let us Verify.</w:t>
        </w:r>
        <w:bookmarkEnd w:id="992"/>
      </w:ins>
    </w:p>
    <w:p w14:paraId="50F05A0B" w14:textId="4A512926" w:rsidR="000803C5" w:rsidRDefault="000803C5" w:rsidP="000803C5">
      <w:pPr>
        <w:rPr>
          <w:ins w:id="994" w:author="Vikas Gautam" w:date="2023-05-12T14:07:00Z"/>
        </w:rPr>
      </w:pPr>
      <w:ins w:id="995" w:author="Vikas Gautam" w:date="2023-05-12T14:07:00Z">
        <w:r>
          <w:t>All the resources are created.</w:t>
        </w:r>
      </w:ins>
    </w:p>
    <w:p w14:paraId="2FBB258C" w14:textId="4AF5F3F0" w:rsidR="000803C5" w:rsidRDefault="000803C5" w:rsidP="000803C5">
      <w:pPr>
        <w:pStyle w:val="BodyText"/>
        <w:numPr>
          <w:ilvl w:val="0"/>
          <w:numId w:val="96"/>
        </w:numPr>
        <w:rPr>
          <w:ins w:id="996" w:author="Vikas Gautam" w:date="2023-05-12T14:07:00Z"/>
          <w:rFonts w:cstheme="minorHAnsi"/>
        </w:rPr>
      </w:pPr>
      <w:ins w:id="997" w:author="Vikas Gautam" w:date="2023-05-12T14:07:00Z">
        <w:r>
          <w:rPr>
            <w:rFonts w:cstheme="minorHAnsi"/>
          </w:rPr>
          <w:lastRenderedPageBreak/>
          <w:t xml:space="preserve">3 vThunder should get </w:t>
        </w:r>
        <w:proofErr w:type="gramStart"/>
        <w:r>
          <w:rPr>
            <w:rFonts w:cstheme="minorHAnsi"/>
          </w:rPr>
          <w:t>created</w:t>
        </w:r>
        <w:proofErr w:type="gramEnd"/>
      </w:ins>
    </w:p>
    <w:p w14:paraId="399C45A0" w14:textId="77777777" w:rsidR="000803C5" w:rsidRDefault="000803C5" w:rsidP="000803C5">
      <w:pPr>
        <w:pStyle w:val="BodyText"/>
        <w:ind w:left="360"/>
        <w:rPr>
          <w:ins w:id="998" w:author="Vikas Gautam" w:date="2023-05-12T14:07:00Z"/>
          <w:rFonts w:cstheme="minorHAnsi"/>
        </w:rPr>
      </w:pPr>
    </w:p>
    <w:p w14:paraId="3B27D5D4" w14:textId="2288270A" w:rsidR="000803C5" w:rsidRDefault="00F229BC" w:rsidP="000803C5">
      <w:pPr>
        <w:pStyle w:val="BodyText"/>
        <w:ind w:left="360"/>
        <w:rPr>
          <w:ins w:id="999" w:author="Vikas Gautam" w:date="2023-05-12T14:07:00Z"/>
          <w:rFonts w:cstheme="minorHAnsi"/>
        </w:rPr>
      </w:pPr>
      <w:r w:rsidRPr="00F229BC">
        <w:rPr>
          <w:rFonts w:cstheme="minorHAnsi"/>
          <w:noProof/>
        </w:rPr>
        <w:drawing>
          <wp:inline distT="0" distB="0" distL="0" distR="0" wp14:anchorId="5C4E75A2" wp14:editId="16F4916D">
            <wp:extent cx="5731510" cy="495935"/>
            <wp:effectExtent l="0" t="0" r="2540" b="0"/>
            <wp:docPr id="114618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82228" name=""/>
                    <pic:cNvPicPr/>
                  </pic:nvPicPr>
                  <pic:blipFill>
                    <a:blip r:embed="rId64"/>
                    <a:stretch>
                      <a:fillRect/>
                    </a:stretch>
                  </pic:blipFill>
                  <pic:spPr>
                    <a:xfrm>
                      <a:off x="0" y="0"/>
                      <a:ext cx="5731510" cy="495935"/>
                    </a:xfrm>
                    <a:prstGeom prst="rect">
                      <a:avLst/>
                    </a:prstGeom>
                  </pic:spPr>
                </pic:pic>
              </a:graphicData>
            </a:graphic>
          </wp:inline>
        </w:drawing>
      </w:r>
    </w:p>
    <w:p w14:paraId="097F5B13" w14:textId="0CC754D3" w:rsidR="000803C5" w:rsidRDefault="000803C5" w:rsidP="00AE32C4">
      <w:pPr>
        <w:pStyle w:val="BodyText"/>
        <w:rPr>
          <w:ins w:id="1000" w:author="Vikas Gautam" w:date="2023-05-12T14:07:00Z"/>
          <w:rFonts w:cstheme="minorHAnsi"/>
        </w:rPr>
      </w:pPr>
    </w:p>
    <w:p w14:paraId="75D59BAD" w14:textId="77777777" w:rsidR="000803C5" w:rsidRDefault="000803C5" w:rsidP="000803C5">
      <w:pPr>
        <w:pStyle w:val="BodyText"/>
        <w:ind w:firstLine="360"/>
        <w:rPr>
          <w:ins w:id="1001" w:author="Vikas Gautam" w:date="2023-05-12T14:07:00Z"/>
          <w:rFonts w:cstheme="minorHAnsi"/>
        </w:rPr>
      </w:pPr>
    </w:p>
    <w:p w14:paraId="1EC22965" w14:textId="79A59B71" w:rsidR="000803C5" w:rsidRDefault="000803C5" w:rsidP="000803C5">
      <w:pPr>
        <w:pStyle w:val="BodyText"/>
        <w:numPr>
          <w:ilvl w:val="0"/>
          <w:numId w:val="96"/>
        </w:numPr>
        <w:rPr>
          <w:ins w:id="1002" w:author="Vikas Gautam" w:date="2023-05-12T14:07:00Z"/>
          <w:rFonts w:cstheme="minorHAnsi"/>
        </w:rPr>
      </w:pPr>
      <w:ins w:id="1003" w:author="Vikas Gautam" w:date="2023-05-12T14:07:00Z">
        <w:r>
          <w:rPr>
            <w:rFonts w:cstheme="minorHAnsi"/>
          </w:rPr>
          <w:t xml:space="preserve">3 network security group should get </w:t>
        </w:r>
        <w:proofErr w:type="gramStart"/>
        <w:r>
          <w:rPr>
            <w:rFonts w:cstheme="minorHAnsi"/>
          </w:rPr>
          <w:t>created</w:t>
        </w:r>
        <w:proofErr w:type="gramEnd"/>
      </w:ins>
    </w:p>
    <w:p w14:paraId="19BAD0C0" w14:textId="77777777" w:rsidR="000803C5" w:rsidRDefault="000803C5" w:rsidP="000803C5">
      <w:pPr>
        <w:pStyle w:val="BodyText"/>
        <w:ind w:left="360"/>
        <w:rPr>
          <w:ins w:id="1004" w:author="Vikas Gautam" w:date="2023-05-12T14:07:00Z"/>
          <w:rFonts w:cstheme="minorHAnsi"/>
        </w:rPr>
      </w:pPr>
    </w:p>
    <w:p w14:paraId="2EE70D0C" w14:textId="5CE00879" w:rsidR="000803C5" w:rsidRDefault="00646DF5" w:rsidP="000803C5">
      <w:pPr>
        <w:pStyle w:val="BodyText"/>
        <w:ind w:left="360"/>
        <w:rPr>
          <w:ins w:id="1005" w:author="Vikas Gautam" w:date="2023-05-12T14:07:00Z"/>
          <w:rFonts w:cstheme="minorHAnsi"/>
        </w:rPr>
      </w:pPr>
      <w:r w:rsidRPr="00646DF5">
        <w:rPr>
          <w:rFonts w:cstheme="minorHAnsi"/>
          <w:noProof/>
        </w:rPr>
        <w:drawing>
          <wp:inline distT="0" distB="0" distL="0" distR="0" wp14:anchorId="19B1E932" wp14:editId="09F2EED1">
            <wp:extent cx="5731510" cy="372745"/>
            <wp:effectExtent l="0" t="0" r="2540" b="8255"/>
            <wp:docPr id="1347009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09864" name=""/>
                    <pic:cNvPicPr/>
                  </pic:nvPicPr>
                  <pic:blipFill>
                    <a:blip r:embed="rId65"/>
                    <a:stretch>
                      <a:fillRect/>
                    </a:stretch>
                  </pic:blipFill>
                  <pic:spPr>
                    <a:xfrm>
                      <a:off x="0" y="0"/>
                      <a:ext cx="5731510" cy="372745"/>
                    </a:xfrm>
                    <a:prstGeom prst="rect">
                      <a:avLst/>
                    </a:prstGeom>
                  </pic:spPr>
                </pic:pic>
              </a:graphicData>
            </a:graphic>
          </wp:inline>
        </w:drawing>
      </w:r>
    </w:p>
    <w:p w14:paraId="70EC6125" w14:textId="77777777" w:rsidR="000803C5" w:rsidRDefault="000803C5" w:rsidP="000803C5">
      <w:pPr>
        <w:pStyle w:val="BodyText"/>
        <w:ind w:left="360"/>
        <w:rPr>
          <w:ins w:id="1006" w:author="Vikas Gautam" w:date="2023-05-12T14:07:00Z"/>
          <w:rFonts w:cstheme="minorHAnsi"/>
        </w:rPr>
      </w:pPr>
    </w:p>
    <w:p w14:paraId="3757B5D6" w14:textId="4889F82A" w:rsidR="000803C5" w:rsidRDefault="000803C5" w:rsidP="000803C5">
      <w:pPr>
        <w:pStyle w:val="BodyText"/>
        <w:numPr>
          <w:ilvl w:val="0"/>
          <w:numId w:val="96"/>
        </w:numPr>
        <w:rPr>
          <w:ins w:id="1007" w:author="Vikas Gautam" w:date="2023-05-12T14:07:00Z"/>
          <w:rFonts w:cstheme="minorHAnsi"/>
        </w:rPr>
      </w:pPr>
      <w:ins w:id="1008" w:author="Vikas Gautam" w:date="2023-05-12T14:07:00Z">
        <w:r>
          <w:rPr>
            <w:rFonts w:cstheme="minorHAnsi"/>
          </w:rPr>
          <w:t xml:space="preserve">Management and data interface should get created for each </w:t>
        </w:r>
        <w:proofErr w:type="gramStart"/>
        <w:r>
          <w:rPr>
            <w:rFonts w:cstheme="minorHAnsi"/>
          </w:rPr>
          <w:t>vThunder</w:t>
        </w:r>
        <w:proofErr w:type="gramEnd"/>
        <w:r>
          <w:rPr>
            <w:rFonts w:cstheme="minorHAnsi"/>
          </w:rPr>
          <w:t xml:space="preserve"> </w:t>
        </w:r>
      </w:ins>
    </w:p>
    <w:p w14:paraId="3AE7B413" w14:textId="77777777" w:rsidR="000803C5" w:rsidRDefault="000803C5" w:rsidP="000803C5">
      <w:pPr>
        <w:pStyle w:val="BodyText"/>
        <w:ind w:left="360"/>
        <w:rPr>
          <w:ins w:id="1009" w:author="Vikas Gautam" w:date="2023-05-12T14:07:00Z"/>
          <w:rFonts w:cstheme="minorHAnsi"/>
        </w:rPr>
      </w:pPr>
    </w:p>
    <w:p w14:paraId="65F414DE" w14:textId="465919BD" w:rsidR="000803C5" w:rsidRDefault="00447A7B" w:rsidP="000803C5">
      <w:pPr>
        <w:pStyle w:val="BodyText"/>
        <w:ind w:left="360"/>
        <w:rPr>
          <w:ins w:id="1010" w:author="Vikas Gautam" w:date="2023-05-12T14:07:00Z"/>
          <w:rFonts w:cstheme="minorHAnsi"/>
        </w:rPr>
      </w:pPr>
      <w:r w:rsidRPr="00447A7B">
        <w:rPr>
          <w:rFonts w:cstheme="minorHAnsi"/>
          <w:noProof/>
        </w:rPr>
        <w:drawing>
          <wp:inline distT="0" distB="0" distL="0" distR="0" wp14:anchorId="633D4B63" wp14:editId="25A054E8">
            <wp:extent cx="5731510" cy="802005"/>
            <wp:effectExtent l="0" t="0" r="2540" b="0"/>
            <wp:docPr id="780193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93187" name=""/>
                    <pic:cNvPicPr/>
                  </pic:nvPicPr>
                  <pic:blipFill>
                    <a:blip r:embed="rId66"/>
                    <a:stretch>
                      <a:fillRect/>
                    </a:stretch>
                  </pic:blipFill>
                  <pic:spPr>
                    <a:xfrm>
                      <a:off x="0" y="0"/>
                      <a:ext cx="5731510" cy="802005"/>
                    </a:xfrm>
                    <a:prstGeom prst="rect">
                      <a:avLst/>
                    </a:prstGeom>
                  </pic:spPr>
                </pic:pic>
              </a:graphicData>
            </a:graphic>
          </wp:inline>
        </w:drawing>
      </w:r>
    </w:p>
    <w:p w14:paraId="5FD16BED" w14:textId="77777777" w:rsidR="000803C5" w:rsidRDefault="000803C5" w:rsidP="000803C5">
      <w:pPr>
        <w:pStyle w:val="BodyText"/>
        <w:ind w:left="360"/>
        <w:rPr>
          <w:ins w:id="1011" w:author="Vikas Gautam" w:date="2023-05-12T14:07:00Z"/>
          <w:rFonts w:cstheme="minorHAnsi"/>
        </w:rPr>
      </w:pPr>
    </w:p>
    <w:p w14:paraId="002656CB" w14:textId="7CBC390A" w:rsidR="000803C5" w:rsidRDefault="000803C5" w:rsidP="000803C5">
      <w:pPr>
        <w:pStyle w:val="BodyText"/>
        <w:numPr>
          <w:ilvl w:val="0"/>
          <w:numId w:val="96"/>
        </w:numPr>
        <w:rPr>
          <w:rFonts w:cstheme="minorHAnsi"/>
        </w:rPr>
      </w:pPr>
      <w:ins w:id="1012" w:author="Vikas Gautam" w:date="2023-05-12T14:07:00Z">
        <w:r>
          <w:rPr>
            <w:rFonts w:cstheme="minorHAnsi"/>
          </w:rPr>
          <w:t xml:space="preserve">Public </w:t>
        </w:r>
      </w:ins>
      <w:r w:rsidR="0078460D">
        <w:rPr>
          <w:rFonts w:cstheme="minorHAnsi"/>
        </w:rPr>
        <w:t>IP</w:t>
      </w:r>
      <w:ins w:id="1013" w:author="Vikas Gautam" w:date="2023-05-12T14:07:00Z">
        <w:r>
          <w:rPr>
            <w:rFonts w:cstheme="minorHAnsi"/>
          </w:rPr>
          <w:t>’s should get created for each vThunder</w:t>
        </w:r>
      </w:ins>
      <w:r w:rsidR="00AE32C4">
        <w:rPr>
          <w:rFonts w:cstheme="minorHAnsi"/>
        </w:rPr>
        <w:t xml:space="preserve"> from </w:t>
      </w:r>
      <w:commentRangeStart w:id="1014"/>
      <w:r>
        <w:fldChar w:fldCharType="begin"/>
      </w:r>
      <w:r>
        <w:instrText>HYPERLINK "https://a10networks.sharepoint.com/:w:/s/A10CloudNativeTeam/EanQ-4ABcDBJgm1Nx3LHqA4BGRDv6URC79D2Z8vpfJkOVw?e=4NB714"</w:instrText>
      </w:r>
      <w:r>
        <w:fldChar w:fldCharType="separate"/>
      </w:r>
      <w:proofErr w:type="spellStart"/>
      <w:r w:rsidR="00AE32C4" w:rsidRPr="0016181A">
        <w:rPr>
          <w:rStyle w:val="Hyperlink"/>
        </w:rPr>
        <w:t>ARM_TEMPL_VN_SUBNETS_NSG.json</w:t>
      </w:r>
      <w:proofErr w:type="spellEnd"/>
      <w:r>
        <w:rPr>
          <w:rStyle w:val="Hyperlink"/>
        </w:rPr>
        <w:fldChar w:fldCharType="end"/>
      </w:r>
      <w:commentRangeEnd w:id="1014"/>
      <w:r w:rsidR="00CE01A9">
        <w:rPr>
          <w:rStyle w:val="CommentReference"/>
          <w:rFonts w:eastAsiaTheme="minorHAnsi" w:cstheme="minorBidi"/>
          <w:lang w:val="en-IN"/>
        </w:rPr>
        <w:commentReference w:id="1014"/>
      </w:r>
    </w:p>
    <w:p w14:paraId="69B193B4" w14:textId="77777777" w:rsidR="00F229BC" w:rsidRDefault="00F229BC" w:rsidP="00F229BC">
      <w:pPr>
        <w:pStyle w:val="BodyText"/>
        <w:ind w:left="720"/>
        <w:rPr>
          <w:ins w:id="1015" w:author="Vikas Gautam" w:date="2023-05-12T14:07:00Z"/>
          <w:rFonts w:cstheme="minorHAnsi"/>
        </w:rPr>
      </w:pPr>
    </w:p>
    <w:p w14:paraId="59DC483E" w14:textId="352B70AB" w:rsidR="000803C5" w:rsidRDefault="00F229BC" w:rsidP="000803C5">
      <w:pPr>
        <w:pStyle w:val="BodyText"/>
        <w:ind w:left="360"/>
        <w:rPr>
          <w:ins w:id="1016" w:author="Vikas Gautam" w:date="2023-05-12T14:07:00Z"/>
          <w:rFonts w:cstheme="minorHAnsi"/>
        </w:rPr>
      </w:pPr>
      <w:r w:rsidRPr="00F229BC">
        <w:rPr>
          <w:rFonts w:cstheme="minorHAnsi"/>
          <w:noProof/>
        </w:rPr>
        <w:drawing>
          <wp:inline distT="0" distB="0" distL="0" distR="0" wp14:anchorId="5E8E13DB" wp14:editId="2BAE5CAE">
            <wp:extent cx="5731510" cy="904875"/>
            <wp:effectExtent l="0" t="0" r="2540" b="9525"/>
            <wp:docPr id="110629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9135" name="Picture 1" descr="A screenshot of a computer&#10;&#10;Description automatically generated"/>
                    <pic:cNvPicPr/>
                  </pic:nvPicPr>
                  <pic:blipFill>
                    <a:blip r:embed="rId67"/>
                    <a:stretch>
                      <a:fillRect/>
                    </a:stretch>
                  </pic:blipFill>
                  <pic:spPr>
                    <a:xfrm>
                      <a:off x="0" y="0"/>
                      <a:ext cx="5731510" cy="904875"/>
                    </a:xfrm>
                    <a:prstGeom prst="rect">
                      <a:avLst/>
                    </a:prstGeom>
                  </pic:spPr>
                </pic:pic>
              </a:graphicData>
            </a:graphic>
          </wp:inline>
        </w:drawing>
      </w:r>
    </w:p>
    <w:p w14:paraId="72CC4997" w14:textId="77777777" w:rsidR="000803C5" w:rsidRDefault="000803C5" w:rsidP="000803C5">
      <w:pPr>
        <w:pStyle w:val="BodyText"/>
        <w:rPr>
          <w:ins w:id="1017" w:author="Vikas Gautam" w:date="2023-05-12T14:07:00Z"/>
          <w:rFonts w:cstheme="minorHAnsi"/>
        </w:rPr>
      </w:pPr>
    </w:p>
    <w:p w14:paraId="223010A1" w14:textId="6FAC96B6" w:rsidR="000803C5" w:rsidRDefault="000803C5" w:rsidP="000803C5">
      <w:pPr>
        <w:pStyle w:val="BodyText"/>
        <w:numPr>
          <w:ilvl w:val="0"/>
          <w:numId w:val="96"/>
        </w:numPr>
        <w:rPr>
          <w:ins w:id="1018" w:author="Vikas Gautam" w:date="2023-05-12T14:07:00Z"/>
          <w:rFonts w:cstheme="minorHAnsi"/>
        </w:rPr>
      </w:pPr>
      <w:ins w:id="1019" w:author="Vikas Gautam" w:date="2023-05-12T14:07:00Z">
        <w:r>
          <w:rPr>
            <w:rFonts w:cstheme="minorHAnsi"/>
          </w:rPr>
          <w:t>A virtual private network sh</w:t>
        </w:r>
      </w:ins>
      <w:r w:rsidR="00AE32C4">
        <w:rPr>
          <w:rFonts w:cstheme="minorHAnsi"/>
        </w:rPr>
        <w:t xml:space="preserve">ould get created </w:t>
      </w:r>
      <w:commentRangeStart w:id="1020"/>
      <w:r w:rsidR="00AE32C4">
        <w:rPr>
          <w:rFonts w:cstheme="minorHAnsi"/>
        </w:rPr>
        <w:t>from</w:t>
      </w:r>
      <w:commentRangeEnd w:id="1020"/>
      <w:r w:rsidR="00CE01A9">
        <w:rPr>
          <w:rStyle w:val="CommentReference"/>
          <w:rFonts w:eastAsiaTheme="minorHAnsi" w:cstheme="minorBidi"/>
          <w:lang w:val="en-IN"/>
        </w:rPr>
        <w:commentReference w:id="1020"/>
      </w:r>
      <w:r w:rsidR="00AE32C4">
        <w:rPr>
          <w:rFonts w:cstheme="minorHAnsi"/>
        </w:rPr>
        <w:t xml:space="preserve"> </w:t>
      </w:r>
      <w:hyperlink r:id="rId68" w:history="1">
        <w:proofErr w:type="spellStart"/>
        <w:r w:rsidR="00AE32C4" w:rsidRPr="0016181A">
          <w:rPr>
            <w:rStyle w:val="Hyperlink"/>
          </w:rPr>
          <w:t>ARM_TEMPL_VN_SUBNETS_NSG.json</w:t>
        </w:r>
        <w:proofErr w:type="spellEnd"/>
      </w:hyperlink>
    </w:p>
    <w:p w14:paraId="28FAC42F" w14:textId="761F9F84" w:rsidR="000803C5" w:rsidRDefault="000803C5" w:rsidP="000803C5">
      <w:pPr>
        <w:pStyle w:val="BodyText"/>
        <w:rPr>
          <w:rFonts w:cstheme="minorHAnsi"/>
        </w:rPr>
      </w:pPr>
      <w:ins w:id="1021" w:author="Vikas Gautam" w:date="2023-05-12T14:07:00Z">
        <w:r>
          <w:rPr>
            <w:rFonts w:cstheme="minorHAnsi"/>
          </w:rPr>
          <w:t xml:space="preserve">   </w:t>
        </w:r>
      </w:ins>
      <w:r w:rsidR="00F229BC" w:rsidRPr="00F229BC">
        <w:rPr>
          <w:rFonts w:cstheme="minorHAnsi"/>
          <w:noProof/>
        </w:rPr>
        <w:drawing>
          <wp:inline distT="0" distB="0" distL="0" distR="0" wp14:anchorId="36378E61" wp14:editId="1946CFA1">
            <wp:extent cx="5731510" cy="693420"/>
            <wp:effectExtent l="0" t="0" r="2540" b="0"/>
            <wp:docPr id="1308896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96534" name=""/>
                    <pic:cNvPicPr/>
                  </pic:nvPicPr>
                  <pic:blipFill>
                    <a:blip r:embed="rId69"/>
                    <a:stretch>
                      <a:fillRect/>
                    </a:stretch>
                  </pic:blipFill>
                  <pic:spPr>
                    <a:xfrm>
                      <a:off x="0" y="0"/>
                      <a:ext cx="5731510" cy="693420"/>
                    </a:xfrm>
                    <a:prstGeom prst="rect">
                      <a:avLst/>
                    </a:prstGeom>
                  </pic:spPr>
                </pic:pic>
              </a:graphicData>
            </a:graphic>
          </wp:inline>
        </w:drawing>
      </w:r>
    </w:p>
    <w:p w14:paraId="0160EB9C" w14:textId="77777777" w:rsidR="00F229BC" w:rsidRDefault="00F229BC" w:rsidP="000803C5">
      <w:pPr>
        <w:pStyle w:val="BodyText"/>
        <w:rPr>
          <w:ins w:id="1022" w:author="Vikas Gautam" w:date="2023-05-15T22:56:00Z"/>
          <w:rFonts w:cstheme="minorHAnsi"/>
        </w:rPr>
      </w:pPr>
    </w:p>
    <w:p w14:paraId="7761133B" w14:textId="77777777" w:rsidR="0055297B" w:rsidRDefault="0055297B">
      <w:pPr>
        <w:pStyle w:val="BodyText"/>
        <w:numPr>
          <w:ilvl w:val="0"/>
          <w:numId w:val="96"/>
        </w:numPr>
        <w:rPr>
          <w:ins w:id="1023" w:author="Vikas Gautam" w:date="2023-05-29T17:11:00Z"/>
          <w:rFonts w:cstheme="minorHAnsi"/>
        </w:rPr>
      </w:pPr>
      <w:ins w:id="1024" w:author="Vikas Gautam" w:date="2023-05-29T17:11:00Z">
        <w:r>
          <w:rPr>
            <w:rFonts w:cstheme="minorHAnsi"/>
          </w:rPr>
          <w:t>GUI – Login and Verify</w:t>
        </w:r>
      </w:ins>
    </w:p>
    <w:p w14:paraId="7E0095F1" w14:textId="33FFB4E4" w:rsidR="00D53B79" w:rsidRPr="005E0107" w:rsidRDefault="0070736E" w:rsidP="00D53B79">
      <w:pPr>
        <w:pStyle w:val="ListParagraph"/>
        <w:numPr>
          <w:ilvl w:val="0"/>
          <w:numId w:val="26"/>
        </w:numPr>
        <w:rPr>
          <w:ins w:id="1025" w:author="Vikas Gautam" w:date="2023-05-15T22:56:00Z"/>
          <w:rFonts w:ascii="Calibri" w:hAnsi="Calibri" w:cs="Calibri"/>
          <w:lang w:eastAsia="en-IN"/>
        </w:rPr>
      </w:pPr>
      <w:ins w:id="1026" w:author="Vikas Gautam" w:date="2023-05-29T21:21:00Z">
        <w:r>
          <w:rPr>
            <w:rFonts w:ascii="Calibri" w:hAnsi="Calibri" w:cs="Calibri"/>
            <w:lang w:eastAsia="en-IN"/>
          </w:rPr>
          <w:softHyphen/>
        </w:r>
      </w:ins>
      <w:ins w:id="1027" w:author="Vikas Gautam" w:date="2023-05-15T22:56:00Z">
        <w:r w:rsidR="00D53B79">
          <w:rPr>
            <w:rFonts w:ascii="Calibri" w:hAnsi="Calibri" w:cs="Calibri"/>
            <w:lang w:eastAsia="en-IN"/>
          </w:rPr>
          <w:t xml:space="preserve">Go to azure home page -&gt; </w:t>
        </w:r>
        <w:r w:rsidR="00D53B79">
          <w:rPr>
            <w:rFonts w:ascii="Calibri" w:hAnsi="Calibri" w:cs="Calibri"/>
            <w:i/>
            <w:iCs/>
            <w:color w:val="2F5496" w:themeColor="accent1" w:themeShade="BF"/>
            <w:lang w:eastAsia="en-IN"/>
          </w:rPr>
          <w:t>search resource groups-</w:t>
        </w:r>
        <w:r w:rsidR="00D53B79" w:rsidRPr="00D23705">
          <w:rPr>
            <w:rFonts w:ascii="Calibri" w:hAnsi="Calibri" w:cs="Calibri"/>
            <w:i/>
            <w:iCs/>
            <w:color w:val="2F5496" w:themeColor="accent1" w:themeShade="BF"/>
            <w:lang w:eastAsia="en-IN"/>
          </w:rPr>
          <w:t xml:space="preserve">&gt; </w:t>
        </w:r>
        <w:r w:rsidR="00D53B79">
          <w:rPr>
            <w:rFonts w:ascii="Calibri" w:hAnsi="Calibri" w:cs="Calibri"/>
            <w:i/>
            <w:iCs/>
            <w:color w:val="2F5496" w:themeColor="accent1" w:themeShade="BF"/>
            <w:lang w:eastAsia="en-IN"/>
          </w:rPr>
          <w:t>resource group name</w:t>
        </w:r>
      </w:ins>
    </w:p>
    <w:p w14:paraId="7785292C" w14:textId="77777777" w:rsidR="00D53B79" w:rsidRPr="00B40962" w:rsidRDefault="00D53B79" w:rsidP="00D53B79">
      <w:pPr>
        <w:pStyle w:val="ListParagraph"/>
        <w:numPr>
          <w:ilvl w:val="0"/>
          <w:numId w:val="26"/>
        </w:numPr>
        <w:rPr>
          <w:ins w:id="1028" w:author="Vikas Gautam" w:date="2023-05-15T22:56:00Z"/>
          <w:rFonts w:eastAsia="Times New Roman"/>
          <w:szCs w:val="28"/>
          <w:lang w:eastAsia="en-IN"/>
        </w:rPr>
      </w:pPr>
      <w:ins w:id="1029" w:author="Vikas Gautam" w:date="2023-05-15T22:56:00Z">
        <w:r w:rsidRPr="00B40962">
          <w:rPr>
            <w:rFonts w:eastAsia="Times New Roman"/>
            <w:szCs w:val="28"/>
            <w:lang w:eastAsia="en-IN"/>
          </w:rPr>
          <w:t>Verify all above resources created.</w:t>
        </w:r>
      </w:ins>
    </w:p>
    <w:p w14:paraId="4A89691B" w14:textId="77777777" w:rsidR="00D53B79" w:rsidRPr="00B40962" w:rsidRDefault="00D53B79" w:rsidP="00D53B79">
      <w:pPr>
        <w:pStyle w:val="ListParagraph"/>
        <w:numPr>
          <w:ilvl w:val="0"/>
          <w:numId w:val="26"/>
        </w:numPr>
        <w:rPr>
          <w:ins w:id="1030" w:author="Vikas Gautam" w:date="2023-05-15T22:56:00Z"/>
        </w:rPr>
      </w:pPr>
      <w:ins w:id="1031" w:author="Vikas Gautam" w:date="2023-05-15T22:56:00Z">
        <w:r w:rsidRPr="00B40962">
          <w:t xml:space="preserve">Verify status check of </w:t>
        </w:r>
        <w:r>
          <w:t>vThunder</w:t>
        </w:r>
        <w:r w:rsidRPr="00B40962">
          <w:t xml:space="preserve"> instance we created. </w:t>
        </w:r>
      </w:ins>
    </w:p>
    <w:p w14:paraId="14920ED9" w14:textId="77777777" w:rsidR="00D53B79" w:rsidRPr="001B03AF" w:rsidRDefault="00D53B79" w:rsidP="00D53B79">
      <w:pPr>
        <w:pStyle w:val="ListParagraph"/>
        <w:numPr>
          <w:ilvl w:val="0"/>
          <w:numId w:val="26"/>
        </w:numPr>
        <w:spacing w:after="0" w:line="240" w:lineRule="auto"/>
        <w:jc w:val="both"/>
        <w:textAlignment w:val="baseline"/>
        <w:rPr>
          <w:ins w:id="1032" w:author="Vikas Gautam" w:date="2023-05-15T22:56:00Z"/>
          <w:rFonts w:ascii="Segoe UI" w:eastAsia="Times New Roman" w:hAnsi="Segoe UI" w:cs="Segoe UI"/>
          <w:szCs w:val="28"/>
          <w:lang w:eastAsia="en-IN"/>
        </w:rPr>
      </w:pPr>
      <w:ins w:id="1033" w:author="Vikas Gautam" w:date="2023-05-15T22:56:00Z">
        <w:r w:rsidRPr="001B03AF">
          <w:rPr>
            <w:rFonts w:ascii="Calibri" w:eastAsia="Times New Roman" w:hAnsi="Calibri" w:cs="Calibri"/>
            <w:szCs w:val="28"/>
            <w:lang w:eastAsia="en-IN"/>
          </w:rPr>
          <w:t>Open any browser and type http://&lt;</w:t>
        </w:r>
        <w:r>
          <w:rPr>
            <w:rFonts w:ascii="Calibri" w:eastAsia="Times New Roman" w:hAnsi="Calibri" w:cs="Calibri"/>
            <w:szCs w:val="28"/>
            <w:lang w:eastAsia="en-IN"/>
          </w:rPr>
          <w:t>vThunder</w:t>
        </w:r>
        <w:r w:rsidRPr="001B03AF">
          <w:rPr>
            <w:rFonts w:ascii="Calibri" w:eastAsia="Times New Roman" w:hAnsi="Calibri" w:cs="Calibri"/>
            <w:szCs w:val="28"/>
            <w:lang w:eastAsia="en-IN"/>
          </w:rPr>
          <w:t>_public_IP&gt;  </w:t>
        </w:r>
      </w:ins>
    </w:p>
    <w:p w14:paraId="42504CBC" w14:textId="77777777" w:rsidR="00D53B79" w:rsidRPr="001B03AF" w:rsidRDefault="00D53B79" w:rsidP="00D53B79">
      <w:pPr>
        <w:pStyle w:val="ListParagraph"/>
        <w:numPr>
          <w:ilvl w:val="0"/>
          <w:numId w:val="26"/>
        </w:numPr>
        <w:spacing w:after="0" w:line="240" w:lineRule="auto"/>
        <w:jc w:val="both"/>
        <w:textAlignment w:val="baseline"/>
        <w:rPr>
          <w:ins w:id="1034" w:author="Vikas Gautam" w:date="2023-05-15T22:56:00Z"/>
          <w:rFonts w:ascii="Segoe UI" w:eastAsia="Times New Roman" w:hAnsi="Segoe UI" w:cs="Segoe UI"/>
          <w:szCs w:val="28"/>
          <w:lang w:eastAsia="en-IN"/>
        </w:rPr>
      </w:pPr>
      <w:ins w:id="1035" w:author="Vikas Gautam" w:date="2023-05-15T22:56:00Z">
        <w:r w:rsidRPr="001B03AF">
          <w:rPr>
            <w:rFonts w:ascii="Calibri" w:eastAsia="Times New Roman" w:hAnsi="Calibri" w:cs="Calibri"/>
            <w:szCs w:val="28"/>
            <w:lang w:eastAsia="en-IN"/>
          </w:rPr>
          <w:lastRenderedPageBreak/>
          <w:t>Enter username – admin </w:t>
        </w:r>
      </w:ins>
    </w:p>
    <w:p w14:paraId="1D9CA117" w14:textId="77777777" w:rsidR="00D53B79" w:rsidRPr="001B03AF" w:rsidRDefault="00D53B79" w:rsidP="00D53B79">
      <w:pPr>
        <w:pStyle w:val="ListParagraph"/>
        <w:numPr>
          <w:ilvl w:val="0"/>
          <w:numId w:val="26"/>
        </w:numPr>
        <w:spacing w:after="0" w:line="240" w:lineRule="auto"/>
        <w:jc w:val="both"/>
        <w:textAlignment w:val="baseline"/>
        <w:rPr>
          <w:ins w:id="1036" w:author="Vikas Gautam" w:date="2023-05-15T22:56:00Z"/>
          <w:rFonts w:ascii="Calibri" w:eastAsia="Times New Roman" w:hAnsi="Calibri" w:cs="Calibri"/>
          <w:szCs w:val="28"/>
          <w:lang w:eastAsia="en-IN"/>
        </w:rPr>
      </w:pPr>
      <w:ins w:id="1037" w:author="Vikas Gautam" w:date="2023-05-15T22:56:00Z">
        <w:r w:rsidRPr="001B03AF">
          <w:rPr>
            <w:rFonts w:ascii="Calibri" w:eastAsia="Times New Roman" w:hAnsi="Calibri" w:cs="Calibri"/>
            <w:szCs w:val="28"/>
            <w:lang w:eastAsia="en-IN"/>
          </w:rPr>
          <w:t xml:space="preserve">Enter Password </w:t>
        </w:r>
        <w:r>
          <w:rPr>
            <w:rFonts w:ascii="Calibri" w:eastAsia="Times New Roman" w:hAnsi="Calibri" w:cs="Calibri"/>
            <w:szCs w:val="28"/>
            <w:lang w:eastAsia="en-IN"/>
          </w:rPr>
          <w:t>– a10(default)</w:t>
        </w:r>
      </w:ins>
    </w:p>
    <w:p w14:paraId="1CDCAC33" w14:textId="77777777" w:rsidR="00D53B79" w:rsidRPr="005021D1" w:rsidRDefault="00D53B79" w:rsidP="00D53B79">
      <w:pPr>
        <w:pStyle w:val="ListParagraph"/>
        <w:rPr>
          <w:ins w:id="1038" w:author="Vikas Gautam" w:date="2023-05-15T22:56:00Z"/>
          <w:rFonts w:ascii="Calibri" w:eastAsia="Times New Roman" w:hAnsi="Calibri" w:cs="Calibri"/>
          <w:i/>
          <w:iCs/>
          <w:color w:val="2F5496" w:themeColor="accent1" w:themeShade="BF"/>
          <w:lang w:eastAsia="en-IN"/>
        </w:rPr>
      </w:pPr>
      <w:ins w:id="1039" w:author="Vikas Gautam" w:date="2023-05-15T22:56:00Z">
        <w:r w:rsidRPr="00BF30BD" w:rsidDel="00F5309D">
          <w:rPr>
            <w:rFonts w:eastAsia="Times New Roman"/>
            <w:noProof/>
            <w:szCs w:val="28"/>
          </w:rPr>
          <w:t xml:space="preserve"> </w:t>
        </w:r>
      </w:ins>
    </w:p>
    <w:p w14:paraId="58C6E6E2" w14:textId="77777777" w:rsidR="00D53B79" w:rsidRPr="00182A0C" w:rsidRDefault="00D53B79" w:rsidP="00D53B79">
      <w:pPr>
        <w:spacing w:after="0" w:line="240" w:lineRule="auto"/>
        <w:textAlignment w:val="baseline"/>
        <w:rPr>
          <w:ins w:id="1040" w:author="Vikas Gautam" w:date="2023-05-15T22:56:00Z"/>
          <w:rFonts w:ascii="Segoe UI" w:eastAsia="Times New Roman" w:hAnsi="Segoe UI" w:cs="Segoe UI"/>
          <w:szCs w:val="28"/>
          <w:lang w:eastAsia="en-IN"/>
        </w:rPr>
      </w:pPr>
      <w:ins w:id="1041" w:author="Vikas Gautam" w:date="2023-05-15T22:56:00Z">
        <w:r w:rsidRPr="00182A0C">
          <w:rPr>
            <w:rFonts w:ascii="Calibri" w:eastAsia="Times New Roman" w:hAnsi="Calibri" w:cs="Calibri"/>
            <w:szCs w:val="28"/>
            <w:lang w:eastAsia="en-IN"/>
          </w:rPr>
          <w:t> </w:t>
        </w:r>
      </w:ins>
    </w:p>
    <w:p w14:paraId="61945B71" w14:textId="77777777" w:rsidR="00D53B79" w:rsidRDefault="00D53B79" w:rsidP="00D53B79">
      <w:pPr>
        <w:spacing w:after="0" w:line="240" w:lineRule="auto"/>
        <w:ind w:firstLine="720"/>
        <w:textAlignment w:val="baseline"/>
        <w:rPr>
          <w:ins w:id="1042" w:author="Vikas Gautam" w:date="2023-05-15T22:56:00Z"/>
          <w:rFonts w:ascii="Calibri" w:eastAsia="Times New Roman" w:hAnsi="Calibri" w:cs="Calibri"/>
          <w:lang w:eastAsia="en-IN"/>
        </w:rPr>
      </w:pPr>
      <w:ins w:id="1043" w:author="Vikas Gautam" w:date="2023-05-15T22:56:00Z">
        <w:r w:rsidRPr="002A710C">
          <w:rPr>
            <w:rFonts w:ascii="Calibri" w:eastAsia="Times New Roman" w:hAnsi="Calibri" w:cs="Calibri"/>
            <w:noProof/>
            <w:lang w:eastAsia="en-IN"/>
          </w:rPr>
          <w:drawing>
            <wp:inline distT="0" distB="0" distL="0" distR="0" wp14:anchorId="1384FB1C" wp14:editId="6FA21AB7">
              <wp:extent cx="4989830" cy="227312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11744" cy="2283108"/>
                      </a:xfrm>
                      <a:prstGeom prst="rect">
                        <a:avLst/>
                      </a:prstGeom>
                    </pic:spPr>
                  </pic:pic>
                </a:graphicData>
              </a:graphic>
            </wp:inline>
          </w:drawing>
        </w:r>
      </w:ins>
    </w:p>
    <w:p w14:paraId="63FEA558" w14:textId="77777777" w:rsidR="00D53B79" w:rsidRPr="00E205FB" w:rsidRDefault="00D53B79" w:rsidP="000803C5">
      <w:pPr>
        <w:pStyle w:val="BodyText"/>
        <w:rPr>
          <w:ins w:id="1044" w:author="Vikas Gautam" w:date="2023-05-12T14:07:00Z"/>
          <w:rFonts w:cstheme="minorHAnsi"/>
        </w:rPr>
      </w:pPr>
    </w:p>
    <w:p w14:paraId="2291AE59" w14:textId="34E2C9B5" w:rsidR="00B40962" w:rsidRDefault="00387D54" w:rsidP="00B40962">
      <w:pPr>
        <w:pStyle w:val="Heading1"/>
      </w:pPr>
      <w:del w:id="1045" w:author="Vikas Gautam" w:date="2023-05-12T14:02:00Z">
        <w:r w:rsidDel="007E62E5">
          <w:delText xml:space="preserve">Chapter 2 - </w:delText>
        </w:r>
      </w:del>
      <w:bookmarkStart w:id="1046" w:name="_Toc140482110"/>
      <w:r w:rsidR="00B40962">
        <w:t>Annexure</w:t>
      </w:r>
      <w:bookmarkEnd w:id="991"/>
      <w:bookmarkEnd w:id="1046"/>
    </w:p>
    <w:p w14:paraId="49DA63B3" w14:textId="14D18B70" w:rsidR="00B40962" w:rsidRDefault="00B40962" w:rsidP="00B40962">
      <w:pPr>
        <w:pStyle w:val="Heading2"/>
      </w:pPr>
      <w:bookmarkStart w:id="1047" w:name="_Annexure_1-_Parameters"/>
      <w:bookmarkStart w:id="1048" w:name="_Toc130546495"/>
      <w:bookmarkStart w:id="1049" w:name="_Hlk130545376"/>
      <w:bookmarkStart w:id="1050" w:name="_Hlk140352441"/>
      <w:bookmarkStart w:id="1051" w:name="_Toc140482111"/>
      <w:bookmarkEnd w:id="1047"/>
      <w:r>
        <w:t>Annexure 1- Parameters</w:t>
      </w:r>
      <w:bookmarkEnd w:id="1048"/>
      <w:bookmarkEnd w:id="1051"/>
    </w:p>
    <w:bookmarkEnd w:id="1049"/>
    <w:p w14:paraId="40B143C5" w14:textId="2DBBE40C" w:rsidR="00B40962" w:rsidRDefault="00DB210A">
      <w:pPr>
        <w:pStyle w:val="ListParagraph"/>
        <w:numPr>
          <w:ilvl w:val="0"/>
          <w:numId w:val="73"/>
        </w:numPr>
        <w:spacing w:after="0" w:line="240" w:lineRule="auto"/>
        <w:pPrChange w:id="1052" w:author="Vikas Gautam" w:date="2023-05-15T23:07:00Z">
          <w:pPr>
            <w:pStyle w:val="ListParagraph"/>
            <w:numPr>
              <w:numId w:val="73"/>
            </w:numPr>
            <w:ind w:hanging="360"/>
          </w:pPr>
        </w:pPrChange>
      </w:pPr>
      <w:r>
        <w:t>Virtual Network</w:t>
      </w:r>
    </w:p>
    <w:p w14:paraId="6B81A984" w14:textId="40AA0D31" w:rsidR="00B40962" w:rsidRDefault="005C3645">
      <w:pPr>
        <w:spacing w:after="0" w:line="240" w:lineRule="auto"/>
        <w:ind w:firstLine="720"/>
      </w:pPr>
      <w:ins w:id="1053" w:author="Vikas Gautam" w:date="2023-05-15T23:06:00Z">
        <w:r>
          <w:t xml:space="preserve">Description: </w:t>
        </w:r>
      </w:ins>
      <w:r w:rsidR="00B40962">
        <w:t xml:space="preserve">CIDR subnet for </w:t>
      </w:r>
      <w:proofErr w:type="spellStart"/>
      <w:r w:rsidR="00B40962">
        <w:t>vp</w:t>
      </w:r>
      <w:r w:rsidR="00560FFD">
        <w:t>n</w:t>
      </w:r>
      <w:proofErr w:type="spellEnd"/>
    </w:p>
    <w:p w14:paraId="68511BB2" w14:textId="13E3B5A8" w:rsidR="00B40962" w:rsidRDefault="00B40962" w:rsidP="005C3645">
      <w:pPr>
        <w:spacing w:after="0" w:line="240" w:lineRule="auto"/>
        <w:ind w:firstLine="720"/>
        <w:rPr>
          <w:ins w:id="1054" w:author="Vikas Gautam" w:date="2023-05-15T23:07:00Z"/>
          <w:color w:val="4472C4" w:themeColor="accent1"/>
        </w:rPr>
      </w:pPr>
      <w:r>
        <w:t>Default</w:t>
      </w:r>
      <w:r w:rsidR="00DB210A">
        <w:t xml:space="preserve"> </w:t>
      </w:r>
      <w:r w:rsidR="002E2A34">
        <w:t xml:space="preserve">name: </w:t>
      </w:r>
      <w:proofErr w:type="spellStart"/>
      <w:r w:rsidR="002E2A34">
        <w:t>vth-vnet</w:t>
      </w:r>
      <w:proofErr w:type="spellEnd"/>
    </w:p>
    <w:p w14:paraId="44732C36" w14:textId="1FD567AD" w:rsidR="007A1326" w:rsidRPr="006D4C12" w:rsidRDefault="007A1326">
      <w:pPr>
        <w:spacing w:after="0" w:line="240" w:lineRule="auto"/>
        <w:ind w:firstLine="720"/>
        <w:rPr>
          <w:color w:val="4472C4" w:themeColor="accent1"/>
        </w:rPr>
        <w:pPrChange w:id="1055" w:author="Vikas Gautam" w:date="2023-05-15T23:07:00Z">
          <w:pPr/>
        </w:pPrChange>
      </w:pPr>
    </w:p>
    <w:p w14:paraId="1FA24833" w14:textId="5A1379F7" w:rsidR="002E2A34" w:rsidRDefault="002E2A34" w:rsidP="002E2A34">
      <w:pPr>
        <w:pStyle w:val="ListParagraph"/>
        <w:numPr>
          <w:ilvl w:val="0"/>
          <w:numId w:val="73"/>
        </w:numPr>
        <w:spacing w:after="0" w:line="240" w:lineRule="auto"/>
      </w:pPr>
      <w:proofErr w:type="spellStart"/>
      <w:r>
        <w:t>ResourceGroup</w:t>
      </w:r>
      <w:proofErr w:type="spellEnd"/>
    </w:p>
    <w:p w14:paraId="47BAAE06" w14:textId="1A442732" w:rsidR="002E2A34" w:rsidRDefault="002E2A34" w:rsidP="002E2A34">
      <w:pPr>
        <w:pStyle w:val="ListParagraph"/>
        <w:spacing w:after="0" w:line="240" w:lineRule="auto"/>
      </w:pPr>
      <w:r>
        <w:t xml:space="preserve">Description: </w:t>
      </w:r>
      <w:r w:rsidR="00DD5708">
        <w:t>VNET</w:t>
      </w:r>
      <w:r>
        <w:t>, subnet public IP’s Resource group Name</w:t>
      </w:r>
    </w:p>
    <w:p w14:paraId="772FF158" w14:textId="0318682F" w:rsidR="002E2A34" w:rsidRDefault="002E2A34" w:rsidP="002E2A34">
      <w:pPr>
        <w:pStyle w:val="ListParagraph"/>
        <w:spacing w:after="0" w:line="240" w:lineRule="auto"/>
      </w:pPr>
      <w:r>
        <w:t>Default name: vth-rg1</w:t>
      </w:r>
    </w:p>
    <w:p w14:paraId="7366C3B7" w14:textId="77777777" w:rsidR="002E2A34" w:rsidRDefault="002E2A34" w:rsidP="002E2A34">
      <w:pPr>
        <w:pStyle w:val="ListParagraph"/>
        <w:spacing w:after="0" w:line="240" w:lineRule="auto"/>
      </w:pPr>
    </w:p>
    <w:p w14:paraId="0AA0677D" w14:textId="1BD6EF2D" w:rsidR="00B40962" w:rsidRDefault="00B40962">
      <w:pPr>
        <w:pStyle w:val="ListParagraph"/>
        <w:numPr>
          <w:ilvl w:val="0"/>
          <w:numId w:val="73"/>
        </w:numPr>
        <w:spacing w:after="0" w:line="240" w:lineRule="auto"/>
        <w:pPrChange w:id="1056" w:author="Vikas Gautam" w:date="2023-05-15T23:07:00Z">
          <w:pPr>
            <w:pStyle w:val="ListParagraph"/>
            <w:numPr>
              <w:numId w:val="73"/>
            </w:numPr>
            <w:ind w:hanging="360"/>
          </w:pPr>
        </w:pPrChange>
      </w:pPr>
      <w:r>
        <w:t>Subnet</w:t>
      </w:r>
      <w:ins w:id="1057" w:author="Vikas Gautam" w:date="2023-05-15T23:07:00Z">
        <w:r w:rsidR="007A1326">
          <w:t xml:space="preserve"> </w:t>
        </w:r>
      </w:ins>
      <w:r>
        <w:t>Management</w:t>
      </w:r>
    </w:p>
    <w:p w14:paraId="46AEE87F" w14:textId="1277EE17" w:rsidR="00B40962" w:rsidRDefault="007A1326">
      <w:pPr>
        <w:pStyle w:val="ListParagraph"/>
        <w:spacing w:after="0" w:line="240" w:lineRule="auto"/>
        <w:pPrChange w:id="1058" w:author="Vikas Gautam" w:date="2023-05-15T23:07:00Z">
          <w:pPr/>
        </w:pPrChange>
      </w:pPr>
      <w:ins w:id="1059" w:author="Vikas Gautam" w:date="2023-05-15T23:07:00Z">
        <w:r>
          <w:t xml:space="preserve">Description: </w:t>
        </w:r>
      </w:ins>
      <w:r w:rsidR="00B40962">
        <w:t>CIDR subnet for management interface.</w:t>
      </w:r>
    </w:p>
    <w:p w14:paraId="3F1A31EB" w14:textId="504E2B26" w:rsidR="00B40962" w:rsidRDefault="00B40962" w:rsidP="007A1326">
      <w:pPr>
        <w:pStyle w:val="ListParagraph"/>
        <w:spacing w:after="0" w:line="240" w:lineRule="auto"/>
        <w:rPr>
          <w:ins w:id="1060" w:author="Vikas Gautam" w:date="2023-05-15T23:08:00Z"/>
        </w:rPr>
      </w:pPr>
      <w:r>
        <w:t>Default</w:t>
      </w:r>
      <w:r w:rsidR="002E2A34">
        <w:t xml:space="preserve"> name: </w:t>
      </w:r>
      <w:proofErr w:type="spellStart"/>
      <w:r w:rsidR="002E2A34">
        <w:t>subnet_mgmt</w:t>
      </w:r>
      <w:proofErr w:type="spellEnd"/>
    </w:p>
    <w:p w14:paraId="6E5210E8" w14:textId="77777777" w:rsidR="007A1326" w:rsidRPr="007A1326" w:rsidRDefault="007A1326">
      <w:pPr>
        <w:pStyle w:val="ListParagraph"/>
        <w:spacing w:after="0" w:line="240" w:lineRule="auto"/>
        <w:rPr>
          <w:rPrChange w:id="1061" w:author="Vikas Gautam" w:date="2023-05-15T23:07:00Z">
            <w:rPr>
              <w:color w:val="4472C4" w:themeColor="accent1"/>
            </w:rPr>
          </w:rPrChange>
        </w:rPr>
        <w:pPrChange w:id="1062" w:author="Vikas Gautam" w:date="2023-05-15T23:07:00Z">
          <w:pPr/>
        </w:pPrChange>
      </w:pPr>
    </w:p>
    <w:p w14:paraId="6AF9DFC8" w14:textId="69BF4DA4" w:rsidR="00B40962" w:rsidRDefault="00B40962">
      <w:pPr>
        <w:pStyle w:val="ListParagraph"/>
        <w:numPr>
          <w:ilvl w:val="0"/>
          <w:numId w:val="73"/>
        </w:numPr>
        <w:spacing w:after="0"/>
        <w:pPrChange w:id="1063" w:author="Vikas Gautam" w:date="2023-05-15T23:09:00Z">
          <w:pPr>
            <w:pStyle w:val="ListParagraph"/>
            <w:numPr>
              <w:numId w:val="73"/>
            </w:numPr>
            <w:ind w:hanging="360"/>
          </w:pPr>
        </w:pPrChange>
      </w:pPr>
      <w:r>
        <w:t>Subnet</w:t>
      </w:r>
      <w:ins w:id="1064" w:author="Vikas Gautam" w:date="2023-05-15T23:09:00Z">
        <w:r w:rsidR="00421C64">
          <w:t xml:space="preserve"> </w:t>
        </w:r>
      </w:ins>
      <w:r>
        <w:t>Data</w:t>
      </w:r>
      <w:ins w:id="1065" w:author="Vikas Gautam" w:date="2023-05-15T23:09:00Z">
        <w:r w:rsidR="00421C64">
          <w:t xml:space="preserve"> </w:t>
        </w:r>
      </w:ins>
      <w:r>
        <w:t>In</w:t>
      </w:r>
    </w:p>
    <w:p w14:paraId="0F0AEC94" w14:textId="6A6FB73A" w:rsidR="00B40962" w:rsidRDefault="00B621BC">
      <w:pPr>
        <w:spacing w:after="0"/>
        <w:ind w:firstLine="720"/>
        <w:pPrChange w:id="1066" w:author="Vikas Gautam" w:date="2023-05-15T23:09:00Z">
          <w:pPr/>
        </w:pPrChange>
      </w:pPr>
      <w:ins w:id="1067" w:author="Vikas Gautam" w:date="2023-05-15T23:10:00Z">
        <w:r>
          <w:t xml:space="preserve">Description: </w:t>
        </w:r>
      </w:ins>
      <w:r w:rsidR="00B40962">
        <w:t>CIDR subnet for data-in interface.</w:t>
      </w:r>
    </w:p>
    <w:p w14:paraId="3122930D" w14:textId="0AC95DAF" w:rsidR="00B40962" w:rsidRDefault="00B40962">
      <w:pPr>
        <w:spacing w:after="0"/>
        <w:ind w:firstLine="720"/>
        <w:rPr>
          <w:color w:val="4472C4" w:themeColor="accent1"/>
        </w:rPr>
      </w:pPr>
      <w:r>
        <w:t>Default</w:t>
      </w:r>
      <w:r w:rsidR="002E2A34">
        <w:t xml:space="preserve"> name: </w:t>
      </w:r>
      <w:proofErr w:type="spellStart"/>
      <w:r w:rsidR="002E2A34">
        <w:t>subnet_data_in</w:t>
      </w:r>
      <w:proofErr w:type="spellEnd"/>
    </w:p>
    <w:p w14:paraId="6C09B56F" w14:textId="77777777" w:rsidR="00DB210A" w:rsidRDefault="00DB210A" w:rsidP="00DB210A">
      <w:pPr>
        <w:spacing w:after="0"/>
        <w:ind w:firstLine="720"/>
      </w:pPr>
    </w:p>
    <w:p w14:paraId="167036C9" w14:textId="6454228C" w:rsidR="00B40962" w:rsidRDefault="00B40962">
      <w:pPr>
        <w:pStyle w:val="ListParagraph"/>
        <w:numPr>
          <w:ilvl w:val="0"/>
          <w:numId w:val="73"/>
        </w:numPr>
        <w:spacing w:after="0"/>
        <w:pPrChange w:id="1068" w:author="Vikas Gautam" w:date="2023-05-15T23:10:00Z">
          <w:pPr>
            <w:pStyle w:val="ListParagraph"/>
            <w:numPr>
              <w:numId w:val="73"/>
            </w:numPr>
            <w:ind w:hanging="360"/>
          </w:pPr>
        </w:pPrChange>
      </w:pPr>
      <w:r>
        <w:t>Subnet</w:t>
      </w:r>
      <w:ins w:id="1069" w:author="Vikas Gautam" w:date="2023-05-15T23:10:00Z">
        <w:r w:rsidR="00B621BC">
          <w:t xml:space="preserve"> </w:t>
        </w:r>
      </w:ins>
      <w:r>
        <w:t>Data</w:t>
      </w:r>
      <w:ins w:id="1070" w:author="Vikas Gautam" w:date="2023-05-15T23:09:00Z">
        <w:r w:rsidR="00B621BC">
          <w:t xml:space="preserve"> </w:t>
        </w:r>
      </w:ins>
      <w:r>
        <w:t>Out</w:t>
      </w:r>
    </w:p>
    <w:p w14:paraId="69F2876C" w14:textId="4C2C2514" w:rsidR="00B40962" w:rsidRDefault="00532266">
      <w:pPr>
        <w:spacing w:after="0"/>
        <w:ind w:left="720"/>
        <w:pPrChange w:id="1071" w:author="Vikas Gautam" w:date="2023-05-15T23:10:00Z">
          <w:pPr/>
        </w:pPrChange>
      </w:pPr>
      <w:ins w:id="1072" w:author="Vikas Gautam" w:date="2023-05-15T23:10:00Z">
        <w:r>
          <w:t xml:space="preserve">Description: </w:t>
        </w:r>
      </w:ins>
      <w:r w:rsidR="00B40962">
        <w:t>CIDR subnet for data-out interface.</w:t>
      </w:r>
    </w:p>
    <w:p w14:paraId="096A510F" w14:textId="327AB505" w:rsidR="00532266" w:rsidRPr="006D4C12" w:rsidRDefault="00B40962">
      <w:pPr>
        <w:spacing w:after="0"/>
        <w:ind w:left="720"/>
        <w:rPr>
          <w:color w:val="4472C4" w:themeColor="accent1"/>
        </w:rPr>
        <w:pPrChange w:id="1073" w:author="Vikas Gautam" w:date="2023-05-15T23:10:00Z">
          <w:pPr/>
        </w:pPrChange>
      </w:pPr>
      <w:r>
        <w:t>Default</w:t>
      </w:r>
      <w:r w:rsidR="002E2A34">
        <w:t xml:space="preserve"> name: </w:t>
      </w:r>
      <w:proofErr w:type="spellStart"/>
      <w:r w:rsidR="002E2A34">
        <w:t>subnet_data_out</w:t>
      </w:r>
      <w:proofErr w:type="spellEnd"/>
    </w:p>
    <w:p w14:paraId="108EC84D" w14:textId="77777777" w:rsidR="00532266" w:rsidRDefault="00532266">
      <w:pPr>
        <w:spacing w:after="0"/>
        <w:ind w:left="720"/>
        <w:pPrChange w:id="1074" w:author="Vikas Gautam" w:date="2023-05-15T23:11:00Z">
          <w:pPr/>
        </w:pPrChange>
      </w:pPr>
    </w:p>
    <w:p w14:paraId="3CF95806" w14:textId="050E7DB8" w:rsidR="00B40962" w:rsidRDefault="002E2A34">
      <w:pPr>
        <w:pStyle w:val="ListParagraph"/>
        <w:numPr>
          <w:ilvl w:val="0"/>
          <w:numId w:val="73"/>
        </w:numPr>
        <w:spacing w:after="0"/>
        <w:pPrChange w:id="1075" w:author="Vikas Gautam" w:date="2023-05-15T23:11:00Z">
          <w:pPr>
            <w:pStyle w:val="ListParagraph"/>
            <w:numPr>
              <w:numId w:val="73"/>
            </w:numPr>
            <w:ind w:hanging="360"/>
          </w:pPr>
        </w:pPrChange>
      </w:pPr>
      <w:r w:rsidRPr="002E2A34">
        <w:lastRenderedPageBreak/>
        <w:t>NIC Management VM1</w:t>
      </w:r>
    </w:p>
    <w:p w14:paraId="44B2C3C8" w14:textId="10B1422F" w:rsidR="00B40962" w:rsidRDefault="00532266">
      <w:pPr>
        <w:spacing w:after="0"/>
        <w:ind w:left="720"/>
        <w:pPrChange w:id="1076" w:author="Vikas Gautam" w:date="2023-05-15T23:11:00Z">
          <w:pPr/>
        </w:pPrChange>
      </w:pPr>
      <w:ins w:id="1077" w:author="Vikas Gautam" w:date="2023-05-15T23:11:00Z">
        <w:r>
          <w:t>Description:</w:t>
        </w:r>
      </w:ins>
      <w:r w:rsidR="002E2A34">
        <w:t xml:space="preserve"> Management </w:t>
      </w:r>
      <w:proofErr w:type="spellStart"/>
      <w:r w:rsidR="002E2A34">
        <w:t>nic</w:t>
      </w:r>
      <w:proofErr w:type="spellEnd"/>
      <w:r w:rsidR="002E2A34">
        <w:t xml:space="preserve"> name of vThunder 1</w:t>
      </w:r>
      <w:r w:rsidR="00B40962">
        <w:t>.</w:t>
      </w:r>
    </w:p>
    <w:p w14:paraId="190DB530" w14:textId="5B6188EA" w:rsidR="00B40962" w:rsidRDefault="00B40962" w:rsidP="00532266">
      <w:pPr>
        <w:spacing w:after="0"/>
        <w:ind w:left="720"/>
        <w:rPr>
          <w:ins w:id="1078" w:author="Vikas Gautam" w:date="2023-05-15T23:11:00Z"/>
          <w:color w:val="4472C4" w:themeColor="accent1"/>
        </w:rPr>
      </w:pPr>
      <w:r>
        <w:t>Default</w:t>
      </w:r>
      <w:r w:rsidR="002E2A34">
        <w:t xml:space="preserve"> name: </w:t>
      </w:r>
      <w:r w:rsidR="002E2A34" w:rsidRPr="002E2A34">
        <w:t>vth-inst1-mgmt-nic</w:t>
      </w:r>
    </w:p>
    <w:p w14:paraId="654BF35A" w14:textId="77777777" w:rsidR="00532266" w:rsidRDefault="00532266">
      <w:pPr>
        <w:spacing w:after="0"/>
        <w:ind w:left="720"/>
        <w:pPrChange w:id="1079" w:author="Vikas Gautam" w:date="2023-05-15T23:11:00Z">
          <w:pPr/>
        </w:pPrChange>
      </w:pPr>
    </w:p>
    <w:p w14:paraId="3DECAAA2" w14:textId="657C30AE" w:rsidR="00B40962" w:rsidRDefault="002E2A34">
      <w:pPr>
        <w:pStyle w:val="ListParagraph"/>
        <w:numPr>
          <w:ilvl w:val="0"/>
          <w:numId w:val="73"/>
        </w:numPr>
        <w:spacing w:after="0"/>
        <w:pPrChange w:id="1080" w:author="Vikas Gautam" w:date="2023-05-15T23:11:00Z">
          <w:pPr>
            <w:pStyle w:val="ListParagraph"/>
            <w:numPr>
              <w:numId w:val="73"/>
            </w:numPr>
            <w:ind w:hanging="360"/>
          </w:pPr>
        </w:pPrChange>
      </w:pPr>
      <w:r w:rsidRPr="002E2A34">
        <w:t xml:space="preserve">NIC </w:t>
      </w:r>
      <w:proofErr w:type="spellStart"/>
      <w:r w:rsidRPr="002E2A34">
        <w:t>DataIn</w:t>
      </w:r>
      <w:proofErr w:type="spellEnd"/>
      <w:r w:rsidRPr="002E2A34">
        <w:t xml:space="preserve"> VM1</w:t>
      </w:r>
    </w:p>
    <w:p w14:paraId="3B5AEB88" w14:textId="59AD0CBA" w:rsidR="00B40962" w:rsidRDefault="00532266">
      <w:pPr>
        <w:spacing w:after="0"/>
        <w:ind w:left="720"/>
        <w:pPrChange w:id="1081" w:author="Vikas Gautam" w:date="2023-05-15T23:11:00Z">
          <w:pPr/>
        </w:pPrChange>
      </w:pPr>
      <w:ins w:id="1082" w:author="Vikas Gautam" w:date="2023-05-15T23:11:00Z">
        <w:r>
          <w:t>Description:</w:t>
        </w:r>
      </w:ins>
      <w:r w:rsidR="002E2A34">
        <w:t xml:space="preserve"> </w:t>
      </w:r>
      <w:proofErr w:type="spellStart"/>
      <w:r w:rsidR="002E2A34">
        <w:t>DataIn</w:t>
      </w:r>
      <w:proofErr w:type="spellEnd"/>
      <w:r w:rsidR="002E2A34">
        <w:t xml:space="preserve"> </w:t>
      </w:r>
      <w:proofErr w:type="spellStart"/>
      <w:r w:rsidR="002E2A34">
        <w:t>nic</w:t>
      </w:r>
      <w:proofErr w:type="spellEnd"/>
      <w:r w:rsidR="002E2A34">
        <w:t xml:space="preserve"> name of vThunder 1</w:t>
      </w:r>
      <w:r w:rsidR="00B40962">
        <w:t>.</w:t>
      </w:r>
    </w:p>
    <w:p w14:paraId="27485EC4" w14:textId="1EEFF973" w:rsidR="00560FFD" w:rsidRDefault="00B40962">
      <w:pPr>
        <w:spacing w:after="0"/>
        <w:ind w:left="720"/>
        <w:rPr>
          <w:ins w:id="1083" w:author="Vikas Gautam" w:date="2023-05-15T23:11:00Z"/>
          <w:color w:val="4472C4" w:themeColor="accent1"/>
        </w:rPr>
        <w:pPrChange w:id="1084" w:author="Vikas Gautam" w:date="2023-05-15T23:11:00Z">
          <w:pPr>
            <w:ind w:left="720"/>
          </w:pPr>
        </w:pPrChange>
      </w:pPr>
      <w:r>
        <w:t>Default</w:t>
      </w:r>
      <w:r w:rsidR="002E2A34">
        <w:t xml:space="preserve"> name: </w:t>
      </w:r>
      <w:r w:rsidR="002E2A34" w:rsidRPr="002E2A34">
        <w:t>vth-inst1-datain-nic</w:t>
      </w:r>
    </w:p>
    <w:p w14:paraId="2F6D0301" w14:textId="77777777" w:rsidR="00532266" w:rsidRPr="00560FFD" w:rsidRDefault="00532266">
      <w:pPr>
        <w:ind w:left="720"/>
        <w:rPr>
          <w:color w:val="4472C4" w:themeColor="accent1"/>
        </w:rPr>
        <w:pPrChange w:id="1085" w:author="Vikas Gautam" w:date="2023-05-15T23:11:00Z">
          <w:pPr/>
        </w:pPrChange>
      </w:pPr>
    </w:p>
    <w:p w14:paraId="5B36FA1C" w14:textId="2749BA80" w:rsidR="00560FFD" w:rsidRDefault="002E2A34">
      <w:pPr>
        <w:pStyle w:val="ListParagraph"/>
        <w:numPr>
          <w:ilvl w:val="0"/>
          <w:numId w:val="73"/>
        </w:numPr>
        <w:spacing w:after="0"/>
        <w:pPrChange w:id="1086" w:author="Vikas Gautam" w:date="2023-05-15T23:12:00Z">
          <w:pPr>
            <w:pStyle w:val="ListParagraph"/>
            <w:numPr>
              <w:numId w:val="73"/>
            </w:numPr>
            <w:ind w:hanging="360"/>
          </w:pPr>
        </w:pPrChange>
      </w:pPr>
      <w:r w:rsidRPr="002E2A34">
        <w:t xml:space="preserve">NIC </w:t>
      </w:r>
      <w:proofErr w:type="spellStart"/>
      <w:r w:rsidRPr="002E2A34">
        <w:t>DataOut</w:t>
      </w:r>
      <w:proofErr w:type="spellEnd"/>
      <w:r w:rsidRPr="002E2A34">
        <w:t xml:space="preserve"> VM1</w:t>
      </w:r>
    </w:p>
    <w:p w14:paraId="10C1EC7E" w14:textId="29C9A00A" w:rsidR="00560FFD" w:rsidRDefault="008C1872">
      <w:pPr>
        <w:spacing w:after="0"/>
        <w:ind w:left="720"/>
        <w:pPrChange w:id="1087" w:author="Vikas Gautam" w:date="2023-05-15T23:12:00Z">
          <w:pPr/>
        </w:pPrChange>
      </w:pPr>
      <w:ins w:id="1088" w:author="Vikas Gautam" w:date="2023-05-15T23:12:00Z">
        <w:r>
          <w:t>Description:</w:t>
        </w:r>
      </w:ins>
      <w:r w:rsidR="002E2A34">
        <w:t xml:space="preserve"> </w:t>
      </w:r>
      <w:proofErr w:type="spellStart"/>
      <w:r w:rsidR="002E2A34">
        <w:t>DataOut</w:t>
      </w:r>
      <w:proofErr w:type="spellEnd"/>
      <w:r w:rsidR="002E2A34">
        <w:t xml:space="preserve"> </w:t>
      </w:r>
      <w:proofErr w:type="spellStart"/>
      <w:r w:rsidR="002E2A34">
        <w:t>nic</w:t>
      </w:r>
      <w:proofErr w:type="spellEnd"/>
      <w:r w:rsidR="002E2A34">
        <w:t xml:space="preserve"> name of vThunder1</w:t>
      </w:r>
      <w:r w:rsidR="00560FFD">
        <w:t>.</w:t>
      </w:r>
    </w:p>
    <w:p w14:paraId="3671C058" w14:textId="22946887" w:rsidR="00560FFD" w:rsidRDefault="00560FFD" w:rsidP="008C1872">
      <w:pPr>
        <w:spacing w:after="0"/>
        <w:ind w:left="720"/>
      </w:pPr>
      <w:r>
        <w:t>Default</w:t>
      </w:r>
      <w:r w:rsidR="002E2A34">
        <w:t xml:space="preserve"> name: </w:t>
      </w:r>
      <w:r w:rsidR="002E2A34" w:rsidRPr="002E2A34">
        <w:t>vth-inst1-dataout-nic</w:t>
      </w:r>
    </w:p>
    <w:p w14:paraId="64344A98" w14:textId="77777777" w:rsidR="002E2A34" w:rsidRDefault="002E2A34" w:rsidP="008C1872">
      <w:pPr>
        <w:spacing w:after="0"/>
        <w:ind w:left="720"/>
      </w:pPr>
    </w:p>
    <w:p w14:paraId="47A2522F" w14:textId="016669CC" w:rsidR="002E2A34" w:rsidRDefault="002E2A34">
      <w:pPr>
        <w:pStyle w:val="ListParagraph"/>
        <w:numPr>
          <w:ilvl w:val="0"/>
          <w:numId w:val="73"/>
        </w:numPr>
        <w:spacing w:after="0"/>
        <w:pPrChange w:id="1089" w:author="Vikas Gautam" w:date="2023-05-15T23:11:00Z">
          <w:pPr>
            <w:pStyle w:val="ListParagraph"/>
            <w:numPr>
              <w:numId w:val="73"/>
            </w:numPr>
            <w:ind w:hanging="360"/>
          </w:pPr>
        </w:pPrChange>
      </w:pPr>
      <w:r w:rsidRPr="002E2A34">
        <w:t>NIC Management VM</w:t>
      </w:r>
      <w:r>
        <w:t>2</w:t>
      </w:r>
    </w:p>
    <w:p w14:paraId="3937A912" w14:textId="72266CBD" w:rsidR="002E2A34" w:rsidRDefault="002E2A34">
      <w:pPr>
        <w:spacing w:after="0"/>
        <w:ind w:left="720"/>
        <w:pPrChange w:id="1090" w:author="Vikas Gautam" w:date="2023-05-15T23:11:00Z">
          <w:pPr/>
        </w:pPrChange>
      </w:pPr>
      <w:ins w:id="1091" w:author="Vikas Gautam" w:date="2023-05-15T23:11:00Z">
        <w:r>
          <w:t>Description:</w:t>
        </w:r>
      </w:ins>
      <w:r>
        <w:t xml:space="preserve"> Management </w:t>
      </w:r>
      <w:proofErr w:type="spellStart"/>
      <w:r>
        <w:t>nic</w:t>
      </w:r>
      <w:proofErr w:type="spellEnd"/>
      <w:r>
        <w:t xml:space="preserve"> name of vThunder 2.</w:t>
      </w:r>
    </w:p>
    <w:p w14:paraId="275DE2C5" w14:textId="2DDEBF0D" w:rsidR="002E2A34" w:rsidRDefault="002E2A34" w:rsidP="002E2A34">
      <w:pPr>
        <w:spacing w:after="0"/>
        <w:ind w:left="720"/>
        <w:rPr>
          <w:ins w:id="1092" w:author="Vikas Gautam" w:date="2023-05-15T23:11:00Z"/>
          <w:color w:val="4472C4" w:themeColor="accent1"/>
        </w:rPr>
      </w:pPr>
      <w:r>
        <w:t xml:space="preserve">Default name: </w:t>
      </w:r>
      <w:r w:rsidRPr="002E2A34">
        <w:t>vth-inst</w:t>
      </w:r>
      <w:r>
        <w:t>2</w:t>
      </w:r>
      <w:r w:rsidRPr="002E2A34">
        <w:t>-mgmt-nic</w:t>
      </w:r>
    </w:p>
    <w:p w14:paraId="57D16121" w14:textId="77777777" w:rsidR="002E2A34" w:rsidRDefault="002E2A34">
      <w:pPr>
        <w:spacing w:after="0"/>
        <w:ind w:left="720"/>
        <w:pPrChange w:id="1093" w:author="Vikas Gautam" w:date="2023-05-15T23:11:00Z">
          <w:pPr/>
        </w:pPrChange>
      </w:pPr>
    </w:p>
    <w:p w14:paraId="1688065C" w14:textId="161102C2" w:rsidR="002E2A34" w:rsidRDefault="002E2A34">
      <w:pPr>
        <w:pStyle w:val="ListParagraph"/>
        <w:numPr>
          <w:ilvl w:val="0"/>
          <w:numId w:val="73"/>
        </w:numPr>
        <w:spacing w:after="0"/>
        <w:pPrChange w:id="1094" w:author="Vikas Gautam" w:date="2023-05-15T23:11:00Z">
          <w:pPr>
            <w:pStyle w:val="ListParagraph"/>
            <w:numPr>
              <w:numId w:val="73"/>
            </w:numPr>
            <w:ind w:hanging="360"/>
          </w:pPr>
        </w:pPrChange>
      </w:pPr>
      <w:r w:rsidRPr="002E2A34">
        <w:t xml:space="preserve">NIC </w:t>
      </w:r>
      <w:proofErr w:type="spellStart"/>
      <w:r w:rsidRPr="002E2A34">
        <w:t>DataIn</w:t>
      </w:r>
      <w:proofErr w:type="spellEnd"/>
      <w:r w:rsidRPr="002E2A34">
        <w:t xml:space="preserve"> VM</w:t>
      </w:r>
      <w:r>
        <w:t>2</w:t>
      </w:r>
    </w:p>
    <w:p w14:paraId="7B68A2F4" w14:textId="106177EC" w:rsidR="002E2A34" w:rsidRDefault="002E2A34">
      <w:pPr>
        <w:spacing w:after="0"/>
        <w:ind w:left="720"/>
        <w:pPrChange w:id="1095" w:author="Vikas Gautam" w:date="2023-05-15T23:11:00Z">
          <w:pPr/>
        </w:pPrChange>
      </w:pPr>
      <w:ins w:id="1096" w:author="Vikas Gautam" w:date="2023-05-15T23:11:00Z">
        <w:r>
          <w:t>Description:</w:t>
        </w:r>
      </w:ins>
      <w:r>
        <w:t xml:space="preserve"> </w:t>
      </w:r>
      <w:proofErr w:type="spellStart"/>
      <w:r>
        <w:t>DataIn</w:t>
      </w:r>
      <w:proofErr w:type="spellEnd"/>
      <w:r>
        <w:t xml:space="preserve"> </w:t>
      </w:r>
      <w:proofErr w:type="spellStart"/>
      <w:r>
        <w:t>nic</w:t>
      </w:r>
      <w:proofErr w:type="spellEnd"/>
      <w:r>
        <w:t xml:space="preserve"> name of vThunder 2.</w:t>
      </w:r>
    </w:p>
    <w:p w14:paraId="784058EF" w14:textId="3A13528A" w:rsidR="002E2A34" w:rsidRDefault="002E2A34">
      <w:pPr>
        <w:spacing w:after="0"/>
        <w:ind w:left="720"/>
        <w:rPr>
          <w:ins w:id="1097" w:author="Vikas Gautam" w:date="2023-05-15T23:11:00Z"/>
          <w:color w:val="4472C4" w:themeColor="accent1"/>
        </w:rPr>
        <w:pPrChange w:id="1098" w:author="Vikas Gautam" w:date="2023-05-15T23:11:00Z">
          <w:pPr>
            <w:ind w:left="720"/>
          </w:pPr>
        </w:pPrChange>
      </w:pPr>
      <w:r>
        <w:t xml:space="preserve">Default name: </w:t>
      </w:r>
      <w:r w:rsidRPr="002E2A34">
        <w:t>vth-inst</w:t>
      </w:r>
      <w:r>
        <w:t>2</w:t>
      </w:r>
      <w:r w:rsidRPr="002E2A34">
        <w:t>-datain-nic</w:t>
      </w:r>
    </w:p>
    <w:p w14:paraId="57A0B10C" w14:textId="77777777" w:rsidR="002E2A34" w:rsidRPr="00560FFD" w:rsidRDefault="002E2A34">
      <w:pPr>
        <w:ind w:left="720"/>
        <w:rPr>
          <w:color w:val="4472C4" w:themeColor="accent1"/>
        </w:rPr>
        <w:pPrChange w:id="1099" w:author="Vikas Gautam" w:date="2023-05-15T23:11:00Z">
          <w:pPr/>
        </w:pPrChange>
      </w:pPr>
    </w:p>
    <w:p w14:paraId="4AB50CAC" w14:textId="77BE560E" w:rsidR="002E2A34" w:rsidRDefault="002E2A34">
      <w:pPr>
        <w:pStyle w:val="ListParagraph"/>
        <w:numPr>
          <w:ilvl w:val="0"/>
          <w:numId w:val="73"/>
        </w:numPr>
        <w:spacing w:after="0"/>
        <w:pPrChange w:id="1100" w:author="Vikas Gautam" w:date="2023-05-15T23:12:00Z">
          <w:pPr>
            <w:pStyle w:val="ListParagraph"/>
            <w:numPr>
              <w:numId w:val="73"/>
            </w:numPr>
            <w:ind w:hanging="360"/>
          </w:pPr>
        </w:pPrChange>
      </w:pPr>
      <w:r w:rsidRPr="002E2A34">
        <w:t xml:space="preserve">NIC </w:t>
      </w:r>
      <w:proofErr w:type="spellStart"/>
      <w:r w:rsidRPr="002E2A34">
        <w:t>DataOut</w:t>
      </w:r>
      <w:proofErr w:type="spellEnd"/>
      <w:r w:rsidRPr="002E2A34">
        <w:t xml:space="preserve"> VM</w:t>
      </w:r>
      <w:r>
        <w:t>2</w:t>
      </w:r>
    </w:p>
    <w:p w14:paraId="1EB4113B" w14:textId="236E6B26" w:rsidR="002E2A34" w:rsidRDefault="002E2A34">
      <w:pPr>
        <w:spacing w:after="0"/>
        <w:ind w:left="720"/>
        <w:pPrChange w:id="1101" w:author="Vikas Gautam" w:date="2023-05-15T23:12:00Z">
          <w:pPr/>
        </w:pPrChange>
      </w:pPr>
      <w:ins w:id="1102" w:author="Vikas Gautam" w:date="2023-05-15T23:12:00Z">
        <w:r>
          <w:t>Description:</w:t>
        </w:r>
      </w:ins>
      <w:r>
        <w:t xml:space="preserve"> </w:t>
      </w:r>
      <w:proofErr w:type="spellStart"/>
      <w:r>
        <w:t>DataOut</w:t>
      </w:r>
      <w:proofErr w:type="spellEnd"/>
      <w:r>
        <w:t xml:space="preserve"> </w:t>
      </w:r>
      <w:proofErr w:type="spellStart"/>
      <w:r>
        <w:t>nic</w:t>
      </w:r>
      <w:proofErr w:type="spellEnd"/>
      <w:r>
        <w:t xml:space="preserve"> name of vThunder 2.</w:t>
      </w:r>
    </w:p>
    <w:p w14:paraId="7D05C9BD" w14:textId="5897A2C4" w:rsidR="002E2A34" w:rsidRDefault="002E2A34" w:rsidP="002E2A34">
      <w:pPr>
        <w:spacing w:after="0"/>
        <w:ind w:left="720"/>
      </w:pPr>
      <w:r>
        <w:t xml:space="preserve">Default name: </w:t>
      </w:r>
      <w:r w:rsidRPr="002E2A34">
        <w:t>vth-inst</w:t>
      </w:r>
      <w:r>
        <w:t>2</w:t>
      </w:r>
      <w:r w:rsidRPr="002E2A34">
        <w:t>-dataout-nic</w:t>
      </w:r>
    </w:p>
    <w:p w14:paraId="1E4F757D" w14:textId="77777777" w:rsidR="002E2A34" w:rsidRDefault="002E2A34" w:rsidP="002E2A34">
      <w:pPr>
        <w:spacing w:after="0"/>
        <w:ind w:left="720"/>
      </w:pPr>
    </w:p>
    <w:p w14:paraId="4B9502E0" w14:textId="604CB70B" w:rsidR="002E2A34" w:rsidRDefault="002E2A34">
      <w:pPr>
        <w:pStyle w:val="ListParagraph"/>
        <w:numPr>
          <w:ilvl w:val="0"/>
          <w:numId w:val="73"/>
        </w:numPr>
        <w:spacing w:after="0"/>
        <w:pPrChange w:id="1103" w:author="Vikas Gautam" w:date="2023-05-15T23:11:00Z">
          <w:pPr>
            <w:pStyle w:val="ListParagraph"/>
            <w:numPr>
              <w:numId w:val="73"/>
            </w:numPr>
            <w:ind w:hanging="360"/>
          </w:pPr>
        </w:pPrChange>
      </w:pPr>
      <w:r w:rsidRPr="002E2A34">
        <w:t>NIC Management VM</w:t>
      </w:r>
      <w:r>
        <w:t>3</w:t>
      </w:r>
    </w:p>
    <w:p w14:paraId="2E9C388C" w14:textId="62CC256F" w:rsidR="002E2A34" w:rsidRDefault="002E2A34">
      <w:pPr>
        <w:spacing w:after="0"/>
        <w:ind w:left="720"/>
        <w:pPrChange w:id="1104" w:author="Vikas Gautam" w:date="2023-05-15T23:11:00Z">
          <w:pPr/>
        </w:pPrChange>
      </w:pPr>
      <w:ins w:id="1105" w:author="Vikas Gautam" w:date="2023-05-15T23:11:00Z">
        <w:r>
          <w:t>Description:</w:t>
        </w:r>
      </w:ins>
      <w:r>
        <w:t xml:space="preserve"> Management </w:t>
      </w:r>
      <w:proofErr w:type="spellStart"/>
      <w:r>
        <w:t>nic</w:t>
      </w:r>
      <w:proofErr w:type="spellEnd"/>
      <w:r>
        <w:t xml:space="preserve"> name of vThunder 3.</w:t>
      </w:r>
    </w:p>
    <w:p w14:paraId="3A321F49" w14:textId="3A946CE1" w:rsidR="002E2A34" w:rsidRDefault="002E2A34" w:rsidP="002E2A34">
      <w:pPr>
        <w:spacing w:after="0"/>
        <w:ind w:left="720"/>
        <w:rPr>
          <w:ins w:id="1106" w:author="Vikas Gautam" w:date="2023-05-15T23:11:00Z"/>
          <w:color w:val="4472C4" w:themeColor="accent1"/>
        </w:rPr>
      </w:pPr>
      <w:r>
        <w:t xml:space="preserve">Default name: </w:t>
      </w:r>
      <w:r w:rsidRPr="002E2A34">
        <w:t>vth-inst</w:t>
      </w:r>
      <w:r>
        <w:t>3</w:t>
      </w:r>
      <w:r w:rsidRPr="002E2A34">
        <w:t>-mgmt-nic</w:t>
      </w:r>
    </w:p>
    <w:p w14:paraId="2FE717DA" w14:textId="77777777" w:rsidR="002E2A34" w:rsidRDefault="002E2A34">
      <w:pPr>
        <w:spacing w:after="0"/>
        <w:ind w:left="720"/>
        <w:pPrChange w:id="1107" w:author="Vikas Gautam" w:date="2023-05-15T23:11:00Z">
          <w:pPr/>
        </w:pPrChange>
      </w:pPr>
    </w:p>
    <w:p w14:paraId="4F8AC1FD" w14:textId="365E6815" w:rsidR="002E2A34" w:rsidRDefault="002E2A34">
      <w:pPr>
        <w:pStyle w:val="ListParagraph"/>
        <w:numPr>
          <w:ilvl w:val="0"/>
          <w:numId w:val="73"/>
        </w:numPr>
        <w:spacing w:after="0"/>
        <w:pPrChange w:id="1108" w:author="Vikas Gautam" w:date="2023-05-15T23:11:00Z">
          <w:pPr>
            <w:pStyle w:val="ListParagraph"/>
            <w:numPr>
              <w:numId w:val="73"/>
            </w:numPr>
            <w:ind w:hanging="360"/>
          </w:pPr>
        </w:pPrChange>
      </w:pPr>
      <w:r w:rsidRPr="002E2A34">
        <w:t xml:space="preserve">NIC </w:t>
      </w:r>
      <w:proofErr w:type="spellStart"/>
      <w:r w:rsidRPr="002E2A34">
        <w:t>DataIn</w:t>
      </w:r>
      <w:proofErr w:type="spellEnd"/>
      <w:r w:rsidRPr="002E2A34">
        <w:t xml:space="preserve"> VM</w:t>
      </w:r>
      <w:r>
        <w:t>3</w:t>
      </w:r>
    </w:p>
    <w:p w14:paraId="1940DECE" w14:textId="07CA9B9E" w:rsidR="002E2A34" w:rsidRDefault="002E2A34">
      <w:pPr>
        <w:spacing w:after="0"/>
        <w:ind w:left="720"/>
        <w:pPrChange w:id="1109" w:author="Vikas Gautam" w:date="2023-05-15T23:11:00Z">
          <w:pPr/>
        </w:pPrChange>
      </w:pPr>
      <w:ins w:id="1110" w:author="Vikas Gautam" w:date="2023-05-15T23:11:00Z">
        <w:r>
          <w:t>Description:</w:t>
        </w:r>
      </w:ins>
      <w:r>
        <w:t xml:space="preserve"> </w:t>
      </w:r>
      <w:proofErr w:type="spellStart"/>
      <w:r>
        <w:t>DataIn</w:t>
      </w:r>
      <w:proofErr w:type="spellEnd"/>
      <w:r>
        <w:t xml:space="preserve"> </w:t>
      </w:r>
      <w:proofErr w:type="spellStart"/>
      <w:r>
        <w:t>nic</w:t>
      </w:r>
      <w:proofErr w:type="spellEnd"/>
      <w:r>
        <w:t xml:space="preserve"> name of vThunder 3.</w:t>
      </w:r>
    </w:p>
    <w:p w14:paraId="68B03AC8" w14:textId="472997E0" w:rsidR="002E2A34" w:rsidRDefault="002E2A34">
      <w:pPr>
        <w:spacing w:after="0"/>
        <w:ind w:left="720"/>
        <w:rPr>
          <w:ins w:id="1111" w:author="Vikas Gautam" w:date="2023-05-15T23:11:00Z"/>
          <w:color w:val="4472C4" w:themeColor="accent1"/>
        </w:rPr>
        <w:pPrChange w:id="1112" w:author="Vikas Gautam" w:date="2023-05-15T23:11:00Z">
          <w:pPr>
            <w:ind w:left="720"/>
          </w:pPr>
        </w:pPrChange>
      </w:pPr>
      <w:r>
        <w:t xml:space="preserve">Default name: </w:t>
      </w:r>
      <w:r w:rsidRPr="002E2A34">
        <w:t>vth-inst</w:t>
      </w:r>
      <w:r>
        <w:t>3</w:t>
      </w:r>
      <w:r w:rsidRPr="002E2A34">
        <w:t>-datain-nic</w:t>
      </w:r>
    </w:p>
    <w:p w14:paraId="4BCC0277" w14:textId="77777777" w:rsidR="002E2A34" w:rsidRPr="00560FFD" w:rsidRDefault="002E2A34">
      <w:pPr>
        <w:ind w:left="720"/>
        <w:rPr>
          <w:color w:val="4472C4" w:themeColor="accent1"/>
        </w:rPr>
        <w:pPrChange w:id="1113" w:author="Vikas Gautam" w:date="2023-05-15T23:11:00Z">
          <w:pPr/>
        </w:pPrChange>
      </w:pPr>
    </w:p>
    <w:p w14:paraId="698097E0" w14:textId="55CC42CA" w:rsidR="00252FBC" w:rsidRDefault="00252FBC" w:rsidP="00051CC9">
      <w:pPr>
        <w:pStyle w:val="ListParagraph"/>
        <w:numPr>
          <w:ilvl w:val="0"/>
          <w:numId w:val="73"/>
        </w:numPr>
        <w:spacing w:after="0"/>
      </w:pPr>
      <w:r>
        <w:t xml:space="preserve"> </w:t>
      </w:r>
      <w:r w:rsidRPr="00252FBC">
        <w:t>Public IP Name VM1</w:t>
      </w:r>
    </w:p>
    <w:p w14:paraId="24632BDB" w14:textId="2F5EF04B" w:rsidR="002E2A34" w:rsidRDefault="002E2A34" w:rsidP="00252FBC">
      <w:pPr>
        <w:pStyle w:val="ListParagraph"/>
        <w:spacing w:after="0"/>
      </w:pPr>
      <w:ins w:id="1114" w:author="Vikas Gautam" w:date="2023-05-15T23:12:00Z">
        <w:r>
          <w:t>Description:</w:t>
        </w:r>
      </w:ins>
      <w:r>
        <w:t xml:space="preserve"> </w:t>
      </w:r>
      <w:r w:rsidR="00252FBC">
        <w:t xml:space="preserve">Public IP name of </w:t>
      </w:r>
      <w:r>
        <w:t>vThunder</w:t>
      </w:r>
      <w:r w:rsidR="00252FBC">
        <w:t>1</w:t>
      </w:r>
      <w:r>
        <w:t>.</w:t>
      </w:r>
    </w:p>
    <w:p w14:paraId="67532D99" w14:textId="687D93E0" w:rsidR="00B77DBE" w:rsidRDefault="002E2A34" w:rsidP="002E2A34">
      <w:pPr>
        <w:spacing w:after="0"/>
        <w:ind w:left="720"/>
        <w:rPr>
          <w:color w:val="4472C4" w:themeColor="accent1"/>
        </w:rPr>
      </w:pPr>
      <w:r>
        <w:t xml:space="preserve">Default name: </w:t>
      </w:r>
      <w:r w:rsidR="00252FBC" w:rsidRPr="00252FBC">
        <w:t>vth-inst1-mgmt-ip</w:t>
      </w:r>
    </w:p>
    <w:p w14:paraId="1A77AC50" w14:textId="77777777" w:rsidR="00252FBC" w:rsidRDefault="00252FBC" w:rsidP="00252FBC">
      <w:pPr>
        <w:spacing w:after="0"/>
        <w:ind w:left="720"/>
        <w:rPr>
          <w:color w:val="4472C4" w:themeColor="accent1"/>
        </w:rPr>
      </w:pPr>
    </w:p>
    <w:p w14:paraId="520326E6" w14:textId="097398A2" w:rsidR="00252FBC" w:rsidRDefault="00252FBC">
      <w:pPr>
        <w:pStyle w:val="ListParagraph"/>
        <w:numPr>
          <w:ilvl w:val="0"/>
          <w:numId w:val="73"/>
        </w:numPr>
        <w:spacing w:after="0"/>
        <w:pPrChange w:id="1115" w:author="Vikas Gautam" w:date="2023-05-15T23:12:00Z">
          <w:pPr>
            <w:pStyle w:val="ListParagraph"/>
            <w:numPr>
              <w:numId w:val="73"/>
            </w:numPr>
            <w:ind w:hanging="360"/>
          </w:pPr>
        </w:pPrChange>
      </w:pPr>
      <w:r>
        <w:t xml:space="preserve"> </w:t>
      </w:r>
      <w:r w:rsidRPr="00252FBC">
        <w:t>Secondary Public IP Name VM1</w:t>
      </w:r>
    </w:p>
    <w:p w14:paraId="5DF82696" w14:textId="792402DD" w:rsidR="00252FBC" w:rsidRDefault="00252FBC">
      <w:pPr>
        <w:spacing w:after="0"/>
        <w:ind w:left="720"/>
        <w:pPrChange w:id="1116" w:author="Vikas Gautam" w:date="2023-05-15T23:12:00Z">
          <w:pPr/>
        </w:pPrChange>
      </w:pPr>
      <w:ins w:id="1117" w:author="Vikas Gautam" w:date="2023-05-15T23:12:00Z">
        <w:r>
          <w:t>Description:</w:t>
        </w:r>
      </w:ins>
      <w:r>
        <w:t xml:space="preserve"> </w:t>
      </w:r>
      <w:proofErr w:type="spellStart"/>
      <w:r>
        <w:t>DataIn</w:t>
      </w:r>
      <w:proofErr w:type="spellEnd"/>
      <w:r>
        <w:t xml:space="preserve"> interface secondary public </w:t>
      </w:r>
      <w:r w:rsidR="0078460D">
        <w:t>IP</w:t>
      </w:r>
      <w:r>
        <w:t xml:space="preserve"> of vThunder1</w:t>
      </w:r>
    </w:p>
    <w:p w14:paraId="13ED2AF3" w14:textId="23C9FDA5" w:rsidR="00252FBC" w:rsidRDefault="00252FBC" w:rsidP="00252FBC">
      <w:pPr>
        <w:spacing w:after="0"/>
        <w:ind w:left="720"/>
      </w:pPr>
      <w:r>
        <w:t xml:space="preserve">Default name: </w:t>
      </w:r>
      <w:r w:rsidRPr="00252FBC">
        <w:t>vth-inst11-</w:t>
      </w:r>
      <w:r w:rsidR="00685D66">
        <w:t>dataIn</w:t>
      </w:r>
      <w:r w:rsidRPr="00252FBC">
        <w:t>-ip</w:t>
      </w:r>
    </w:p>
    <w:p w14:paraId="25BFFE58" w14:textId="77777777" w:rsidR="00252FBC" w:rsidRDefault="00252FBC" w:rsidP="00252FBC">
      <w:pPr>
        <w:spacing w:after="0"/>
        <w:ind w:left="720"/>
      </w:pPr>
    </w:p>
    <w:p w14:paraId="4717F116" w14:textId="1EC6CDBA" w:rsidR="00252FBC" w:rsidRDefault="00252FBC" w:rsidP="00252FBC">
      <w:pPr>
        <w:pStyle w:val="ListParagraph"/>
        <w:numPr>
          <w:ilvl w:val="0"/>
          <w:numId w:val="73"/>
        </w:numPr>
        <w:spacing w:after="0"/>
      </w:pPr>
      <w:r w:rsidRPr="00252FBC">
        <w:t>Public IP Name VM</w:t>
      </w:r>
      <w:r>
        <w:t>2</w:t>
      </w:r>
    </w:p>
    <w:p w14:paraId="7C88AF15" w14:textId="62053A69" w:rsidR="00252FBC" w:rsidRDefault="00252FBC" w:rsidP="00252FBC">
      <w:pPr>
        <w:pStyle w:val="ListParagraph"/>
        <w:spacing w:after="0"/>
      </w:pPr>
      <w:ins w:id="1118" w:author="Vikas Gautam" w:date="2023-05-15T23:12:00Z">
        <w:r>
          <w:t>Description:</w:t>
        </w:r>
      </w:ins>
      <w:r>
        <w:t xml:space="preserve"> Public IP name of vThunder2.</w:t>
      </w:r>
    </w:p>
    <w:p w14:paraId="22B1AD85" w14:textId="4B5FD78E" w:rsidR="00252FBC" w:rsidRDefault="00252FBC" w:rsidP="00252FBC">
      <w:pPr>
        <w:spacing w:after="0"/>
        <w:ind w:left="720"/>
        <w:rPr>
          <w:color w:val="4472C4" w:themeColor="accent1"/>
        </w:rPr>
      </w:pPr>
      <w:r>
        <w:t xml:space="preserve">Default name: </w:t>
      </w:r>
      <w:r w:rsidRPr="00252FBC">
        <w:t>vth-inst</w:t>
      </w:r>
      <w:r>
        <w:t>2</w:t>
      </w:r>
      <w:r w:rsidRPr="00252FBC">
        <w:t>-mgmt-ip</w:t>
      </w:r>
    </w:p>
    <w:p w14:paraId="155A8895" w14:textId="77777777" w:rsidR="00252FBC" w:rsidRDefault="00252FBC" w:rsidP="00252FBC">
      <w:pPr>
        <w:spacing w:after="0"/>
        <w:ind w:left="720"/>
        <w:rPr>
          <w:color w:val="4472C4" w:themeColor="accent1"/>
        </w:rPr>
      </w:pPr>
    </w:p>
    <w:p w14:paraId="4D36779F" w14:textId="74C3F2BB" w:rsidR="00252FBC" w:rsidRDefault="00252FBC">
      <w:pPr>
        <w:pStyle w:val="ListParagraph"/>
        <w:numPr>
          <w:ilvl w:val="0"/>
          <w:numId w:val="73"/>
        </w:numPr>
        <w:spacing w:after="0"/>
        <w:pPrChange w:id="1119" w:author="Vikas Gautam" w:date="2023-05-15T23:12:00Z">
          <w:pPr>
            <w:pStyle w:val="ListParagraph"/>
            <w:numPr>
              <w:numId w:val="73"/>
            </w:numPr>
            <w:ind w:hanging="360"/>
          </w:pPr>
        </w:pPrChange>
      </w:pPr>
      <w:r>
        <w:t xml:space="preserve"> </w:t>
      </w:r>
      <w:r w:rsidRPr="00252FBC">
        <w:t>Secondary Public IP Name VM</w:t>
      </w:r>
      <w:r w:rsidR="00C44A40">
        <w:t>2</w:t>
      </w:r>
    </w:p>
    <w:p w14:paraId="3D97F125" w14:textId="1FEE1D12" w:rsidR="00252FBC" w:rsidRDefault="00252FBC">
      <w:pPr>
        <w:spacing w:after="0"/>
        <w:ind w:left="720"/>
        <w:pPrChange w:id="1120" w:author="Vikas Gautam" w:date="2023-05-15T23:12:00Z">
          <w:pPr/>
        </w:pPrChange>
      </w:pPr>
      <w:ins w:id="1121" w:author="Vikas Gautam" w:date="2023-05-15T23:12:00Z">
        <w:r>
          <w:t>Description:</w:t>
        </w:r>
      </w:ins>
      <w:r>
        <w:t xml:space="preserve"> </w:t>
      </w:r>
      <w:proofErr w:type="spellStart"/>
      <w:r>
        <w:t>DataIn</w:t>
      </w:r>
      <w:proofErr w:type="spellEnd"/>
      <w:r>
        <w:t xml:space="preserve"> interface secondary public </w:t>
      </w:r>
      <w:r w:rsidR="0078460D">
        <w:t>IP</w:t>
      </w:r>
      <w:r>
        <w:t xml:space="preserve"> of vThunder</w:t>
      </w:r>
      <w:r w:rsidR="00C44A40">
        <w:t>2.</w:t>
      </w:r>
    </w:p>
    <w:p w14:paraId="090ADEE1" w14:textId="1B58C6A9" w:rsidR="00252FBC" w:rsidRDefault="00252FBC" w:rsidP="00252FBC">
      <w:pPr>
        <w:spacing w:after="0"/>
        <w:ind w:left="720"/>
      </w:pPr>
      <w:r>
        <w:t xml:space="preserve">Default name: </w:t>
      </w:r>
      <w:r w:rsidRPr="00252FBC">
        <w:t>vth-inst</w:t>
      </w:r>
      <w:r w:rsidR="00C44A40">
        <w:t>2</w:t>
      </w:r>
      <w:r w:rsidRPr="00252FBC">
        <w:t>-</w:t>
      </w:r>
      <w:r w:rsidR="00685D66">
        <w:t>dataIn</w:t>
      </w:r>
      <w:r w:rsidRPr="00252FBC">
        <w:t>-ip</w:t>
      </w:r>
    </w:p>
    <w:p w14:paraId="0DE4142D" w14:textId="77777777" w:rsidR="00C44A40" w:rsidRDefault="00C44A40" w:rsidP="00C44A40">
      <w:pPr>
        <w:spacing w:after="0"/>
        <w:ind w:left="720"/>
      </w:pPr>
    </w:p>
    <w:p w14:paraId="78E750A6" w14:textId="64320ED4" w:rsidR="00C44A40" w:rsidRDefault="00C44A40" w:rsidP="00C44A40">
      <w:pPr>
        <w:pStyle w:val="ListParagraph"/>
        <w:numPr>
          <w:ilvl w:val="0"/>
          <w:numId w:val="73"/>
        </w:numPr>
        <w:spacing w:after="0"/>
      </w:pPr>
      <w:r w:rsidRPr="00252FBC">
        <w:t>Public IP Name VM</w:t>
      </w:r>
      <w:r>
        <w:t>3</w:t>
      </w:r>
    </w:p>
    <w:p w14:paraId="5D0DD695" w14:textId="2F1A7D76" w:rsidR="00C44A40" w:rsidRDefault="00C44A40" w:rsidP="00C44A40">
      <w:pPr>
        <w:pStyle w:val="ListParagraph"/>
        <w:spacing w:after="0"/>
      </w:pPr>
      <w:ins w:id="1122" w:author="Vikas Gautam" w:date="2023-05-15T23:12:00Z">
        <w:r>
          <w:t>Description:</w:t>
        </w:r>
      </w:ins>
      <w:r>
        <w:t xml:space="preserve"> Public IP name of vThunder3.</w:t>
      </w:r>
    </w:p>
    <w:p w14:paraId="76EDE9B8" w14:textId="4673ED3E" w:rsidR="00C44A40" w:rsidRDefault="00C44A40" w:rsidP="00C44A40">
      <w:pPr>
        <w:spacing w:after="0"/>
        <w:ind w:left="720"/>
        <w:rPr>
          <w:color w:val="4472C4" w:themeColor="accent1"/>
        </w:rPr>
      </w:pPr>
      <w:r>
        <w:t xml:space="preserve">Default name: </w:t>
      </w:r>
      <w:r w:rsidRPr="00252FBC">
        <w:t>vth-inst</w:t>
      </w:r>
      <w:r>
        <w:t>3</w:t>
      </w:r>
      <w:r w:rsidRPr="00252FBC">
        <w:t>-mgmt-ip</w:t>
      </w:r>
    </w:p>
    <w:p w14:paraId="202C1EA6" w14:textId="77777777" w:rsidR="00C44A40" w:rsidRDefault="00C44A40" w:rsidP="00C44A40">
      <w:pPr>
        <w:spacing w:after="0"/>
        <w:ind w:left="720"/>
        <w:rPr>
          <w:color w:val="4472C4" w:themeColor="accent1"/>
        </w:rPr>
      </w:pPr>
    </w:p>
    <w:p w14:paraId="57A081DF" w14:textId="77777777" w:rsidR="00C44A40" w:rsidRDefault="00C44A40">
      <w:pPr>
        <w:pStyle w:val="ListParagraph"/>
        <w:numPr>
          <w:ilvl w:val="0"/>
          <w:numId w:val="73"/>
        </w:numPr>
        <w:spacing w:after="0"/>
        <w:pPrChange w:id="1123" w:author="Vikas Gautam" w:date="2023-05-15T23:12:00Z">
          <w:pPr>
            <w:pStyle w:val="ListParagraph"/>
            <w:numPr>
              <w:numId w:val="73"/>
            </w:numPr>
            <w:ind w:hanging="360"/>
          </w:pPr>
        </w:pPrChange>
      </w:pPr>
      <w:r>
        <w:t xml:space="preserve"> </w:t>
      </w:r>
      <w:r w:rsidRPr="00252FBC">
        <w:t>Secondary Public IP Name VM</w:t>
      </w:r>
      <w:r>
        <w:t>3</w:t>
      </w:r>
    </w:p>
    <w:p w14:paraId="43A3315C" w14:textId="2ACA767F" w:rsidR="00C44A40" w:rsidRDefault="00C44A40">
      <w:pPr>
        <w:spacing w:after="0"/>
        <w:ind w:left="720"/>
        <w:pPrChange w:id="1124" w:author="Vikas Gautam" w:date="2023-05-15T23:12:00Z">
          <w:pPr/>
        </w:pPrChange>
      </w:pPr>
      <w:ins w:id="1125" w:author="Vikas Gautam" w:date="2023-05-15T23:12:00Z">
        <w:r>
          <w:t>Description:</w:t>
        </w:r>
      </w:ins>
      <w:r>
        <w:t xml:space="preserve"> </w:t>
      </w:r>
      <w:proofErr w:type="spellStart"/>
      <w:r>
        <w:t>DataIn</w:t>
      </w:r>
      <w:proofErr w:type="spellEnd"/>
      <w:r>
        <w:t xml:space="preserve"> interface secondary public </w:t>
      </w:r>
      <w:r w:rsidR="0078460D">
        <w:t>IP</w:t>
      </w:r>
      <w:r>
        <w:t xml:space="preserve"> of vThunder3</w:t>
      </w:r>
    </w:p>
    <w:p w14:paraId="66A97F18" w14:textId="06BEDC03" w:rsidR="00C44A40" w:rsidRDefault="00C44A40" w:rsidP="00C44A40">
      <w:pPr>
        <w:spacing w:after="0"/>
        <w:ind w:left="720"/>
      </w:pPr>
      <w:r>
        <w:t xml:space="preserve">Default name: </w:t>
      </w:r>
      <w:r w:rsidRPr="00252FBC">
        <w:t>vth-inst</w:t>
      </w:r>
      <w:r>
        <w:t>3</w:t>
      </w:r>
      <w:r w:rsidRPr="00252FBC">
        <w:t>-</w:t>
      </w:r>
      <w:r w:rsidR="00685D66">
        <w:t>dataIn</w:t>
      </w:r>
      <w:r w:rsidRPr="00252FBC">
        <w:t>-ip</w:t>
      </w:r>
    </w:p>
    <w:p w14:paraId="0E55493D" w14:textId="77777777" w:rsidR="00C44A40" w:rsidRDefault="00C44A40" w:rsidP="00C44A40">
      <w:pPr>
        <w:spacing w:after="0"/>
        <w:ind w:left="720"/>
      </w:pPr>
    </w:p>
    <w:p w14:paraId="71C65F2D" w14:textId="4220840C" w:rsidR="00E960C9" w:rsidDel="007059DA" w:rsidRDefault="00E960C9" w:rsidP="00FB059B">
      <w:pPr>
        <w:rPr>
          <w:del w:id="1126" w:author="Vikas Gautam" w:date="2023-05-15T23:46:00Z"/>
        </w:rPr>
      </w:pPr>
    </w:p>
    <w:p w14:paraId="726E9E9D" w14:textId="77777777" w:rsidR="00273808" w:rsidRPr="004442B6" w:rsidRDefault="00273808" w:rsidP="004442B6">
      <w:pPr>
        <w:rPr>
          <w:lang w:val="en-US" w:eastAsia="zh-CN"/>
          <w:rPrChange w:id="1127" w:author="Vikas Gautam" w:date="2023-05-15T23:43:00Z">
            <w:rPr/>
          </w:rPrChange>
        </w:rPr>
      </w:pPr>
    </w:p>
    <w:p w14:paraId="6A1941FC" w14:textId="337A9192" w:rsidR="00E960C9" w:rsidDel="009708D3" w:rsidRDefault="00E960C9" w:rsidP="00E960C9">
      <w:pPr>
        <w:pStyle w:val="Heading2"/>
        <w:rPr>
          <w:del w:id="1128" w:author="Vikas Gautam" w:date="2023-05-12T14:03:00Z"/>
        </w:rPr>
      </w:pPr>
      <w:bookmarkStart w:id="1129" w:name="_Toc130546496"/>
      <w:del w:id="1130" w:author="Vikas Gautam" w:date="2023-05-12T14:03:00Z">
        <w:r w:rsidDel="009708D3">
          <w:delText>Annexure 2 – Resource</w:delText>
        </w:r>
        <w:r w:rsidDel="009818E3">
          <w:delText>s</w:delText>
        </w:r>
        <w:r w:rsidDel="009708D3">
          <w:delText xml:space="preserve"> created in 3NIC</w:delText>
        </w:r>
        <w:r w:rsidR="00053B39" w:rsidDel="009708D3">
          <w:delText>_</w:delText>
        </w:r>
        <w:r w:rsidDel="009708D3">
          <w:delText>3VM</w:delText>
        </w:r>
        <w:bookmarkEnd w:id="1129"/>
      </w:del>
    </w:p>
    <w:p w14:paraId="10F8D43F" w14:textId="532DF11F" w:rsidR="00DB6CB2" w:rsidRDefault="00DB6CB2" w:rsidP="00DB6CB2">
      <w:pPr>
        <w:pStyle w:val="Heading2"/>
      </w:pPr>
      <w:bookmarkStart w:id="1131" w:name="_Toc130546498"/>
      <w:bookmarkStart w:id="1132" w:name="_Toc134190222"/>
      <w:bookmarkStart w:id="1133" w:name="_Toc140482112"/>
      <w:bookmarkEnd w:id="1050"/>
      <w:r>
        <w:t xml:space="preserve">Annexure </w:t>
      </w:r>
      <w:ins w:id="1134" w:author="Vikas Gautam" w:date="2023-05-12T14:03:00Z">
        <w:r w:rsidR="009708D3">
          <w:t>2</w:t>
        </w:r>
      </w:ins>
      <w:del w:id="1135" w:author="Vikas Gautam" w:date="2023-05-12T14:03:00Z">
        <w:r w:rsidDel="009708D3">
          <w:delText>3</w:delText>
        </w:r>
      </w:del>
      <w:r>
        <w:t xml:space="preserve"> – </w:t>
      </w:r>
      <w:ins w:id="1136" w:author="Vikas Gautam" w:date="2023-05-12T14:03:00Z">
        <w:r w:rsidR="009708D3">
          <w:t>Resource list</w:t>
        </w:r>
      </w:ins>
      <w:bookmarkEnd w:id="1133"/>
      <w:del w:id="1137" w:author="Vikas Gautam" w:date="2023-05-12T14:03:00Z">
        <w:r w:rsidDel="009708D3">
          <w:delText>Gathering all the required info need from the template</w:delText>
        </w:r>
        <w:bookmarkEnd w:id="1131"/>
        <w:r w:rsidDel="009708D3">
          <w:delText>.</w:delText>
        </w:r>
      </w:del>
      <w:bookmarkEnd w:id="1132"/>
    </w:p>
    <w:p w14:paraId="34F32CC9" w14:textId="137557FD" w:rsidR="00DB6CB2" w:rsidRDefault="00DB6CB2" w:rsidP="00DB6CB2">
      <w:pPr>
        <w:rPr>
          <w:lang w:val="en-US" w:eastAsia="zh-CN"/>
        </w:rPr>
      </w:pPr>
      <w:r>
        <w:rPr>
          <w:lang w:val="en-US" w:eastAsia="zh-CN"/>
        </w:rPr>
        <w:t xml:space="preserve">User </w:t>
      </w:r>
      <w:del w:id="1138" w:author="Pramod Ashok Nimbhore" w:date="2023-03-14T16:00:00Z">
        <w:r>
          <w:rPr>
            <w:lang w:val="en-US" w:eastAsia="zh-CN"/>
          </w:rPr>
          <w:delText xml:space="preserve">can </w:delText>
        </w:r>
      </w:del>
      <w:ins w:id="1139" w:author="Pramod Ashok Nimbhore" w:date="2023-03-14T16:00:00Z">
        <w:r>
          <w:rPr>
            <w:lang w:val="en-US" w:eastAsia="zh-CN"/>
          </w:rPr>
          <w:t xml:space="preserve">need </w:t>
        </w:r>
      </w:ins>
      <w:r>
        <w:rPr>
          <w:lang w:val="en-US" w:eastAsia="zh-CN"/>
        </w:rPr>
        <w:t xml:space="preserve">find the information about the vThunder instances public </w:t>
      </w:r>
      <w:r w:rsidR="0078460D">
        <w:rPr>
          <w:lang w:val="en-US" w:eastAsia="zh-CN"/>
        </w:rPr>
        <w:t>IP</w:t>
      </w:r>
      <w:r>
        <w:rPr>
          <w:lang w:val="en-US" w:eastAsia="zh-CN"/>
        </w:rPr>
        <w:t xml:space="preserve">, private </w:t>
      </w:r>
      <w:r w:rsidR="0078460D">
        <w:rPr>
          <w:lang w:val="en-US" w:eastAsia="zh-CN"/>
        </w:rPr>
        <w:t>IP</w:t>
      </w:r>
      <w:r>
        <w:rPr>
          <w:lang w:val="en-US" w:eastAsia="zh-CN"/>
        </w:rPr>
        <w:t xml:space="preserve"> and secondary </w:t>
      </w:r>
      <w:proofErr w:type="gramStart"/>
      <w:r w:rsidR="0078460D">
        <w:rPr>
          <w:lang w:val="en-US" w:eastAsia="zh-CN"/>
        </w:rPr>
        <w:t>IP’</w:t>
      </w:r>
      <w:r>
        <w:rPr>
          <w:lang w:val="en-US" w:eastAsia="zh-CN"/>
        </w:rPr>
        <w:t>s</w:t>
      </w:r>
      <w:proofErr w:type="gramEnd"/>
    </w:p>
    <w:p w14:paraId="7009E1D3" w14:textId="09A5B1AE" w:rsidR="00DB6CB2" w:rsidRDefault="00DB6CB2" w:rsidP="00DB6CB2">
      <w:pPr>
        <w:rPr>
          <w:lang w:val="en-US" w:eastAsia="zh-CN"/>
        </w:rPr>
      </w:pPr>
      <w:r>
        <w:rPr>
          <w:lang w:val="en-US" w:eastAsia="zh-CN"/>
        </w:rPr>
        <w:t xml:space="preserve">Path: resourceGroup-&gt;vThunder-name-&gt;networking-&gt;interface-name-&gt;primary/secondary </w:t>
      </w:r>
      <w:r w:rsidR="0078460D">
        <w:rPr>
          <w:lang w:val="en-US" w:eastAsia="zh-CN"/>
        </w:rPr>
        <w:t>IP</w:t>
      </w:r>
    </w:p>
    <w:p w14:paraId="46294E71" w14:textId="31599E23" w:rsidR="00DB6CB2" w:rsidRPr="00AF031C" w:rsidRDefault="00286F95">
      <w:ins w:id="1140" w:author="Vikas Gautam" w:date="2023-05-15T23:46:00Z">
        <w:r>
          <w:t>v</w:t>
        </w:r>
      </w:ins>
      <w:del w:id="1141" w:author="Vikas Gautam" w:date="2023-05-15T23:46:00Z">
        <w:r w:rsidR="00DB6CB2" w:rsidRPr="007059DA" w:rsidDel="00286F95">
          <w:delText>V</w:delText>
        </w:r>
      </w:del>
      <w:r w:rsidR="00DB6CB2" w:rsidRPr="007059DA">
        <w:t>th-ins</w:t>
      </w:r>
      <w:r w:rsidR="009055BD">
        <w:t>t1</w:t>
      </w:r>
    </w:p>
    <w:p w14:paraId="39B32961" w14:textId="78ECA7F2" w:rsidR="00DB6CB2" w:rsidRDefault="00DB6CB2">
      <w:pPr>
        <w:pStyle w:val="TableParagraph"/>
        <w:numPr>
          <w:ilvl w:val="0"/>
          <w:numId w:val="105"/>
        </w:numPr>
        <w:rPr>
          <w:ins w:id="1142" w:author="Vikas Gautam" w:date="2023-05-15T23:46:00Z"/>
          <w:rFonts w:asciiTheme="minorHAnsi" w:eastAsiaTheme="minorHAnsi" w:hAnsiTheme="minorHAnsi" w:cstheme="minorBidi"/>
          <w:lang w:eastAsia="zh-CN"/>
        </w:rPr>
        <w:pPrChange w:id="1143" w:author="Vikas Gautam" w:date="2023-05-15T23:47:00Z">
          <w:pPr>
            <w:pStyle w:val="TableParagraph"/>
          </w:pPr>
        </w:pPrChange>
      </w:pPr>
      <w:r w:rsidRPr="007059DA">
        <w:rPr>
          <w:rFonts w:asciiTheme="minorHAnsi" w:eastAsiaTheme="minorHAnsi" w:hAnsiTheme="minorHAnsi" w:cstheme="minorBidi"/>
          <w:lang w:eastAsia="zh-CN"/>
          <w:rPrChange w:id="1144" w:author="Vikas Gautam" w:date="2023-05-15T23:46:00Z">
            <w:rPr>
              <w:rFonts w:eastAsiaTheme="minorHAnsi"/>
              <w:lang w:val="en-IN"/>
            </w:rPr>
          </w:rPrChange>
        </w:rPr>
        <w:t xml:space="preserve">Public </w:t>
      </w:r>
      <w:r w:rsidR="0078460D">
        <w:rPr>
          <w:rFonts w:asciiTheme="minorHAnsi" w:eastAsiaTheme="minorHAnsi" w:hAnsiTheme="minorHAnsi" w:cstheme="minorBidi"/>
          <w:lang w:eastAsia="zh-CN"/>
        </w:rPr>
        <w:t>IP</w:t>
      </w:r>
      <w:r w:rsidRPr="007059DA">
        <w:rPr>
          <w:rFonts w:asciiTheme="minorHAnsi" w:eastAsiaTheme="minorHAnsi" w:hAnsiTheme="minorHAnsi" w:cstheme="minorBidi"/>
          <w:lang w:eastAsia="zh-CN"/>
          <w:rPrChange w:id="1145" w:author="Vikas Gautam" w:date="2023-05-15T23:46:00Z">
            <w:rPr>
              <w:rFonts w:eastAsiaTheme="minorHAnsi"/>
              <w:lang w:val="en-IN"/>
            </w:rPr>
          </w:rPrChange>
        </w:rPr>
        <w:t xml:space="preserve"> address of management interface</w:t>
      </w:r>
      <w:del w:id="1146" w:author="Vikas Gautam" w:date="2023-05-15T23:48:00Z">
        <w:r w:rsidRPr="007059DA" w:rsidDel="00141CF2">
          <w:rPr>
            <w:rFonts w:asciiTheme="minorHAnsi" w:eastAsiaTheme="minorHAnsi" w:hAnsiTheme="minorHAnsi" w:cstheme="minorBidi"/>
            <w:lang w:eastAsia="zh-CN"/>
            <w:rPrChange w:id="1147" w:author="Vikas Gautam" w:date="2023-05-15T23:46:00Z">
              <w:rPr>
                <w:rFonts w:eastAsiaTheme="minorHAnsi"/>
                <w:lang w:val="en-IN"/>
              </w:rPr>
            </w:rPrChange>
          </w:rPr>
          <w:delText xml:space="preserve"> of vThunder1</w:delText>
        </w:r>
      </w:del>
    </w:p>
    <w:p w14:paraId="754C74EC" w14:textId="736BE6FE" w:rsidR="00286F95" w:rsidRPr="007059DA" w:rsidRDefault="00286F95">
      <w:pPr>
        <w:pStyle w:val="TableParagraph"/>
        <w:rPr>
          <w:ins w:id="1148" w:author="Pramod Ashok Nimbhore" w:date="2023-03-14T15:45:00Z"/>
          <w:lang w:eastAsia="zh-CN"/>
          <w:rPrChange w:id="1149" w:author="Vikas Gautam" w:date="2023-05-15T23:46:00Z">
            <w:rPr>
              <w:ins w:id="1150" w:author="Pramod Ashok Nimbhore" w:date="2023-03-14T15:45:00Z"/>
            </w:rPr>
          </w:rPrChange>
        </w:rPr>
        <w:pPrChange w:id="1151" w:author="Vikas Gautam" w:date="2023-05-15T23:46:00Z">
          <w:pPr/>
        </w:pPrChange>
      </w:pPr>
    </w:p>
    <w:p w14:paraId="29475065" w14:textId="1CAAC91F" w:rsidR="00DB6CB2" w:rsidRDefault="009055BD" w:rsidP="00DB6CB2">
      <w:pPr>
        <w:rPr>
          <w:rFonts w:ascii="Calibri" w:hAnsi="Calibri" w:cs="Calibri"/>
          <w:color w:val="000000"/>
          <w:spacing w:val="3"/>
          <w:sz w:val="25"/>
          <w:szCs w:val="25"/>
        </w:rPr>
      </w:pPr>
      <w:r w:rsidRPr="009055BD">
        <w:rPr>
          <w:rFonts w:ascii="Calibri" w:hAnsi="Calibri" w:cs="Calibri"/>
          <w:noProof/>
          <w:color w:val="000000"/>
          <w:spacing w:val="3"/>
          <w:sz w:val="25"/>
          <w:szCs w:val="25"/>
        </w:rPr>
        <w:lastRenderedPageBreak/>
        <w:drawing>
          <wp:inline distT="0" distB="0" distL="0" distR="0" wp14:anchorId="5EF25C03" wp14:editId="5D968783">
            <wp:extent cx="5731510" cy="1878965"/>
            <wp:effectExtent l="0" t="0" r="2540" b="6985"/>
            <wp:docPr id="320805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05503" name=""/>
                    <pic:cNvPicPr/>
                  </pic:nvPicPr>
                  <pic:blipFill>
                    <a:blip r:embed="rId70"/>
                    <a:stretch>
                      <a:fillRect/>
                    </a:stretch>
                  </pic:blipFill>
                  <pic:spPr>
                    <a:xfrm>
                      <a:off x="0" y="0"/>
                      <a:ext cx="5731510" cy="1878965"/>
                    </a:xfrm>
                    <a:prstGeom prst="rect">
                      <a:avLst/>
                    </a:prstGeom>
                  </pic:spPr>
                </pic:pic>
              </a:graphicData>
            </a:graphic>
          </wp:inline>
        </w:drawing>
      </w:r>
    </w:p>
    <w:p w14:paraId="1DFB7C27" w14:textId="77777777" w:rsidR="009055BD" w:rsidRDefault="009055BD" w:rsidP="00DB6CB2">
      <w:pPr>
        <w:rPr>
          <w:ins w:id="1152" w:author="Pramod Ashok Nimbhore" w:date="2023-03-14T17:27:00Z"/>
          <w:rFonts w:ascii="Calibri" w:hAnsi="Calibri" w:cs="Calibri"/>
          <w:color w:val="000000"/>
          <w:spacing w:val="3"/>
          <w:sz w:val="25"/>
          <w:szCs w:val="25"/>
        </w:rPr>
      </w:pPr>
    </w:p>
    <w:p w14:paraId="2FE40A95" w14:textId="35621517" w:rsidR="00DB6CB2" w:rsidRPr="00141CF2" w:rsidRDefault="00DB6CB2">
      <w:pPr>
        <w:pStyle w:val="ListParagraph"/>
        <w:numPr>
          <w:ilvl w:val="0"/>
          <w:numId w:val="105"/>
        </w:numPr>
        <w:rPr>
          <w:ins w:id="1153" w:author="Pramod Ashok Nimbhore" w:date="2023-03-14T17:29:00Z"/>
          <w:rFonts w:ascii="Calibri" w:hAnsi="Calibri" w:cs="Calibri"/>
          <w:color w:val="000000"/>
          <w:spacing w:val="3"/>
          <w:sz w:val="25"/>
          <w:szCs w:val="25"/>
          <w:rPrChange w:id="1154" w:author="Vikas Gautam" w:date="2023-05-15T23:47:00Z">
            <w:rPr>
              <w:ins w:id="1155" w:author="Pramod Ashok Nimbhore" w:date="2023-03-14T17:29:00Z"/>
            </w:rPr>
          </w:rPrChange>
        </w:rPr>
        <w:pPrChange w:id="1156" w:author="Vikas Gautam" w:date="2023-05-15T23:47:00Z">
          <w:pPr>
            <w:pStyle w:val="ListParagraph"/>
            <w:numPr>
              <w:numId w:val="89"/>
            </w:numPr>
            <w:ind w:left="1080" w:hanging="360"/>
          </w:pPr>
        </w:pPrChange>
      </w:pPr>
      <w:r w:rsidRPr="00141CF2">
        <w:rPr>
          <w:rFonts w:ascii="Calibri" w:hAnsi="Calibri" w:cs="Calibri"/>
          <w:color w:val="000000"/>
          <w:spacing w:val="3"/>
          <w:sz w:val="25"/>
          <w:szCs w:val="25"/>
          <w:rPrChange w:id="1157" w:author="Vikas Gautam" w:date="2023-05-15T23:47:00Z">
            <w:rPr/>
          </w:rPrChange>
        </w:rPr>
        <w:t xml:space="preserve">Secondary private </w:t>
      </w:r>
      <w:r w:rsidR="0078460D">
        <w:rPr>
          <w:rFonts w:ascii="Calibri" w:hAnsi="Calibri" w:cs="Calibri"/>
          <w:color w:val="000000"/>
          <w:spacing w:val="3"/>
          <w:sz w:val="25"/>
          <w:szCs w:val="25"/>
        </w:rPr>
        <w:t>IP</w:t>
      </w:r>
      <w:r w:rsidRPr="00141CF2">
        <w:rPr>
          <w:rFonts w:ascii="Calibri" w:hAnsi="Calibri" w:cs="Calibri"/>
          <w:color w:val="000000"/>
          <w:spacing w:val="3"/>
          <w:sz w:val="25"/>
          <w:szCs w:val="25"/>
          <w:rPrChange w:id="1158" w:author="Vikas Gautam" w:date="2023-05-15T23:47:00Z">
            <w:rPr/>
          </w:rPrChange>
        </w:rPr>
        <w:t xml:space="preserve"> of data</w:t>
      </w:r>
      <w:ins w:id="1159" w:author="Vikas Gautam" w:date="2023-05-15T23:48:00Z">
        <w:r w:rsidR="00137264">
          <w:rPr>
            <w:rFonts w:ascii="Calibri" w:hAnsi="Calibri" w:cs="Calibri"/>
            <w:color w:val="000000"/>
            <w:spacing w:val="3"/>
            <w:sz w:val="25"/>
            <w:szCs w:val="25"/>
          </w:rPr>
          <w:t>1 interface</w:t>
        </w:r>
      </w:ins>
      <w:del w:id="1160" w:author="Vikas Gautam" w:date="2023-05-15T23:48:00Z">
        <w:r w:rsidRPr="00141CF2" w:rsidDel="00137264">
          <w:rPr>
            <w:rFonts w:ascii="Calibri" w:hAnsi="Calibri" w:cs="Calibri"/>
            <w:color w:val="000000"/>
            <w:spacing w:val="3"/>
            <w:sz w:val="25"/>
            <w:szCs w:val="25"/>
            <w:rPrChange w:id="1161" w:author="Vikas Gautam" w:date="2023-05-15T23:47:00Z">
              <w:rPr/>
            </w:rPrChange>
          </w:rPr>
          <w:delText>subnet1</w:delText>
        </w:r>
        <w:r w:rsidRPr="00141CF2" w:rsidDel="00141CF2">
          <w:rPr>
            <w:rFonts w:ascii="Calibri" w:hAnsi="Calibri" w:cs="Calibri"/>
            <w:color w:val="000000"/>
            <w:spacing w:val="3"/>
            <w:sz w:val="25"/>
            <w:szCs w:val="25"/>
            <w:rPrChange w:id="1162" w:author="Vikas Gautam" w:date="2023-05-15T23:47:00Z">
              <w:rPr/>
            </w:rPrChange>
          </w:rPr>
          <w:delText xml:space="preserve"> of vThunder1</w:delText>
        </w:r>
      </w:del>
    </w:p>
    <w:p w14:paraId="5A76D270" w14:textId="6AE4C259" w:rsidR="00DB6CB2" w:rsidRDefault="00F90900" w:rsidP="00DB6CB2">
      <w:pPr>
        <w:rPr>
          <w:rFonts w:ascii="Roboto" w:eastAsia="Times New Roman" w:hAnsi="Roboto" w:cs="Times New Roman"/>
          <w:color w:val="16191F"/>
          <w:sz w:val="21"/>
          <w:szCs w:val="21"/>
          <w:lang w:eastAsia="en-IN"/>
        </w:rPr>
      </w:pPr>
      <w:r w:rsidRPr="00F90900">
        <w:rPr>
          <w:rFonts w:ascii="Roboto" w:eastAsia="Times New Roman" w:hAnsi="Roboto" w:cs="Times New Roman"/>
          <w:noProof/>
          <w:color w:val="16191F"/>
          <w:sz w:val="21"/>
          <w:szCs w:val="21"/>
          <w:lang w:eastAsia="en-IN"/>
        </w:rPr>
        <w:drawing>
          <wp:inline distT="0" distB="0" distL="0" distR="0" wp14:anchorId="6500B6FB" wp14:editId="49DF6D20">
            <wp:extent cx="5731510" cy="1627505"/>
            <wp:effectExtent l="0" t="0" r="2540" b="0"/>
            <wp:docPr id="1177735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35371" name=""/>
                    <pic:cNvPicPr/>
                  </pic:nvPicPr>
                  <pic:blipFill>
                    <a:blip r:embed="rId71"/>
                    <a:stretch>
                      <a:fillRect/>
                    </a:stretch>
                  </pic:blipFill>
                  <pic:spPr>
                    <a:xfrm>
                      <a:off x="0" y="0"/>
                      <a:ext cx="5731510" cy="1627505"/>
                    </a:xfrm>
                    <a:prstGeom prst="rect">
                      <a:avLst/>
                    </a:prstGeom>
                  </pic:spPr>
                </pic:pic>
              </a:graphicData>
            </a:graphic>
          </wp:inline>
        </w:drawing>
      </w:r>
    </w:p>
    <w:p w14:paraId="53AC46C4" w14:textId="77777777" w:rsidR="00F90900" w:rsidRDefault="00F90900" w:rsidP="00DB6CB2">
      <w:pPr>
        <w:rPr>
          <w:rFonts w:ascii="Roboto" w:eastAsia="Times New Roman" w:hAnsi="Roboto" w:cs="Times New Roman"/>
          <w:color w:val="16191F"/>
          <w:sz w:val="21"/>
          <w:szCs w:val="21"/>
          <w:lang w:eastAsia="en-IN"/>
        </w:rPr>
      </w:pPr>
    </w:p>
    <w:p w14:paraId="6094E7E2" w14:textId="66BFB446" w:rsidR="00F90900" w:rsidRPr="00F90900" w:rsidRDefault="00F90900" w:rsidP="00F90900">
      <w:pPr>
        <w:pStyle w:val="ListParagraph"/>
        <w:numPr>
          <w:ilvl w:val="0"/>
          <w:numId w:val="105"/>
        </w:numPr>
        <w:rPr>
          <w:rFonts w:ascii="Calibri" w:hAnsi="Calibri" w:cs="Calibri"/>
          <w:color w:val="000000"/>
          <w:spacing w:val="3"/>
          <w:sz w:val="25"/>
          <w:szCs w:val="25"/>
        </w:rPr>
      </w:pPr>
      <w:r w:rsidRPr="00F90900">
        <w:rPr>
          <w:rFonts w:ascii="Calibri" w:hAnsi="Calibri" w:cs="Calibri"/>
          <w:color w:val="000000"/>
          <w:spacing w:val="3"/>
          <w:sz w:val="25"/>
          <w:szCs w:val="25"/>
        </w:rPr>
        <w:t>Secondary public IP of data1 interface</w:t>
      </w:r>
    </w:p>
    <w:p w14:paraId="6D7BEE5A" w14:textId="1F900F38" w:rsidR="00F90900" w:rsidRPr="00F90900" w:rsidRDefault="00F90900" w:rsidP="00F90900">
      <w:pPr>
        <w:rPr>
          <w:ins w:id="1163" w:author="Pramod Ashok Nimbhore" w:date="2023-03-14T17:32:00Z"/>
          <w:rFonts w:ascii="Roboto" w:eastAsia="Times New Roman" w:hAnsi="Roboto" w:cs="Times New Roman"/>
          <w:color w:val="16191F"/>
          <w:sz w:val="21"/>
          <w:szCs w:val="21"/>
          <w:lang w:eastAsia="en-IN"/>
        </w:rPr>
      </w:pPr>
      <w:r w:rsidRPr="00F90900">
        <w:rPr>
          <w:rFonts w:ascii="Roboto" w:eastAsia="Times New Roman" w:hAnsi="Roboto" w:cs="Times New Roman"/>
          <w:noProof/>
          <w:color w:val="16191F"/>
          <w:sz w:val="21"/>
          <w:szCs w:val="21"/>
          <w:lang w:eastAsia="en-IN"/>
        </w:rPr>
        <w:drawing>
          <wp:inline distT="0" distB="0" distL="0" distR="0" wp14:anchorId="74A49B73" wp14:editId="413EE60F">
            <wp:extent cx="5731510" cy="1741805"/>
            <wp:effectExtent l="0" t="0" r="2540" b="0"/>
            <wp:docPr id="332995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95131" name="Picture 1" descr="A screenshot of a computer&#10;&#10;Description automatically generated"/>
                    <pic:cNvPicPr/>
                  </pic:nvPicPr>
                  <pic:blipFill>
                    <a:blip r:embed="rId72"/>
                    <a:stretch>
                      <a:fillRect/>
                    </a:stretch>
                  </pic:blipFill>
                  <pic:spPr>
                    <a:xfrm>
                      <a:off x="0" y="0"/>
                      <a:ext cx="5731510" cy="1741805"/>
                    </a:xfrm>
                    <a:prstGeom prst="rect">
                      <a:avLst/>
                    </a:prstGeom>
                  </pic:spPr>
                </pic:pic>
              </a:graphicData>
            </a:graphic>
          </wp:inline>
        </w:drawing>
      </w:r>
    </w:p>
    <w:p w14:paraId="1B740A80" w14:textId="77777777" w:rsidR="00DB6CB2" w:rsidRDefault="00DB6CB2" w:rsidP="00DB6CB2">
      <w:pPr>
        <w:rPr>
          <w:rFonts w:ascii="Roboto" w:eastAsia="Times New Roman" w:hAnsi="Roboto" w:cs="Times New Roman"/>
          <w:color w:val="16191F"/>
          <w:sz w:val="21"/>
          <w:szCs w:val="21"/>
          <w:lang w:eastAsia="en-IN"/>
        </w:rPr>
      </w:pPr>
    </w:p>
    <w:p w14:paraId="4DC394FC" w14:textId="503F10FC" w:rsidR="00DB6CB2" w:rsidRDefault="00137264">
      <w:ins w:id="1164" w:author="Vikas Gautam" w:date="2023-05-15T23:49:00Z">
        <w:r>
          <w:t>v</w:t>
        </w:r>
      </w:ins>
      <w:del w:id="1165" w:author="Vikas Gautam" w:date="2023-05-15T23:49:00Z">
        <w:r w:rsidR="00DB6CB2" w:rsidRPr="00B07477" w:rsidDel="00137264">
          <w:delText>V</w:delText>
        </w:r>
      </w:del>
      <w:r w:rsidR="00DB6CB2" w:rsidRPr="00B07477">
        <w:t>th-inst2</w:t>
      </w:r>
    </w:p>
    <w:p w14:paraId="63376222" w14:textId="641FF667" w:rsidR="00DB6CB2" w:rsidRPr="00BB5093" w:rsidRDefault="00DB6CB2">
      <w:pPr>
        <w:pStyle w:val="ListParagraph"/>
        <w:numPr>
          <w:ilvl w:val="0"/>
          <w:numId w:val="108"/>
        </w:numPr>
        <w:rPr>
          <w:ins w:id="1166" w:author="Pramod Ashok Nimbhore" w:date="2023-03-14T17:32:00Z"/>
          <w:rFonts w:eastAsiaTheme="minorHAnsi"/>
        </w:rPr>
        <w:pPrChange w:id="1167" w:author="Vikas Gautam" w:date="2023-05-15T23:49:00Z">
          <w:pPr>
            <w:pStyle w:val="ListParagraph"/>
            <w:numPr>
              <w:numId w:val="91"/>
            </w:numPr>
            <w:ind w:hanging="360"/>
          </w:pPr>
        </w:pPrChange>
      </w:pPr>
      <w:r w:rsidRPr="00BB5093">
        <w:rPr>
          <w:rFonts w:eastAsiaTheme="minorHAnsi"/>
        </w:rPr>
        <w:t xml:space="preserve">Public </w:t>
      </w:r>
      <w:r w:rsidR="0078460D">
        <w:rPr>
          <w:rFonts w:eastAsiaTheme="minorHAnsi"/>
        </w:rPr>
        <w:t>IP</w:t>
      </w:r>
      <w:r w:rsidRPr="00BB5093">
        <w:rPr>
          <w:rFonts w:eastAsiaTheme="minorHAnsi"/>
        </w:rPr>
        <w:t xml:space="preserve"> of management interface </w:t>
      </w:r>
    </w:p>
    <w:p w14:paraId="5EBCA358" w14:textId="104F6D27" w:rsidR="00DB6CB2" w:rsidRDefault="00F90900" w:rsidP="00DB6CB2">
      <w:pPr>
        <w:rPr>
          <w:rFonts w:ascii="Calibri" w:hAnsi="Calibri" w:cs="Calibri"/>
          <w:color w:val="000000"/>
          <w:spacing w:val="3"/>
          <w:sz w:val="25"/>
          <w:szCs w:val="25"/>
        </w:rPr>
      </w:pPr>
      <w:r w:rsidRPr="00F90900">
        <w:rPr>
          <w:rFonts w:ascii="Calibri" w:hAnsi="Calibri" w:cs="Calibri"/>
          <w:noProof/>
          <w:color w:val="000000"/>
          <w:spacing w:val="3"/>
          <w:sz w:val="25"/>
          <w:szCs w:val="25"/>
        </w:rPr>
        <w:lastRenderedPageBreak/>
        <w:drawing>
          <wp:inline distT="0" distB="0" distL="0" distR="0" wp14:anchorId="521B1AC1" wp14:editId="086F6F92">
            <wp:extent cx="5731510" cy="1797685"/>
            <wp:effectExtent l="0" t="0" r="2540" b="0"/>
            <wp:docPr id="6691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0394" name=""/>
                    <pic:cNvPicPr/>
                  </pic:nvPicPr>
                  <pic:blipFill>
                    <a:blip r:embed="rId73"/>
                    <a:stretch>
                      <a:fillRect/>
                    </a:stretch>
                  </pic:blipFill>
                  <pic:spPr>
                    <a:xfrm>
                      <a:off x="0" y="0"/>
                      <a:ext cx="5731510" cy="1797685"/>
                    </a:xfrm>
                    <a:prstGeom prst="rect">
                      <a:avLst/>
                    </a:prstGeom>
                  </pic:spPr>
                </pic:pic>
              </a:graphicData>
            </a:graphic>
          </wp:inline>
        </w:drawing>
      </w:r>
    </w:p>
    <w:p w14:paraId="2FEA91BC" w14:textId="77777777" w:rsidR="009055BD" w:rsidRDefault="009055BD" w:rsidP="00DB6CB2">
      <w:pPr>
        <w:rPr>
          <w:ins w:id="1168" w:author="Pramod Ashok Nimbhore" w:date="2023-03-14T17:33:00Z"/>
          <w:rFonts w:ascii="Calibri" w:hAnsi="Calibri" w:cs="Calibri"/>
          <w:color w:val="000000"/>
          <w:spacing w:val="3"/>
          <w:sz w:val="25"/>
          <w:szCs w:val="25"/>
        </w:rPr>
      </w:pPr>
    </w:p>
    <w:p w14:paraId="05D33D84" w14:textId="6BB2F8A5" w:rsidR="00DB6CB2" w:rsidRPr="00BB5093" w:rsidRDefault="00DB6CB2">
      <w:pPr>
        <w:pStyle w:val="ListParagraph"/>
        <w:numPr>
          <w:ilvl w:val="0"/>
          <w:numId w:val="108"/>
        </w:numPr>
        <w:rPr>
          <w:rFonts w:ascii="Calibri" w:hAnsi="Calibri" w:cs="Calibri"/>
          <w:color w:val="000000"/>
          <w:spacing w:val="3"/>
          <w:sz w:val="25"/>
          <w:szCs w:val="25"/>
          <w:rPrChange w:id="1169" w:author="Vikas Gautam" w:date="2023-05-15T23:49:00Z">
            <w:rPr/>
          </w:rPrChange>
        </w:rPr>
        <w:pPrChange w:id="1170" w:author="Vikas Gautam" w:date="2023-05-15T23:49:00Z">
          <w:pPr>
            <w:pStyle w:val="ListParagraph"/>
            <w:numPr>
              <w:numId w:val="91"/>
            </w:numPr>
            <w:ind w:hanging="360"/>
          </w:pPr>
        </w:pPrChange>
      </w:pPr>
      <w:r w:rsidRPr="00BB5093">
        <w:rPr>
          <w:rFonts w:ascii="Calibri" w:hAnsi="Calibri" w:cs="Calibri"/>
          <w:color w:val="000000"/>
          <w:spacing w:val="3"/>
          <w:sz w:val="25"/>
          <w:szCs w:val="25"/>
          <w:rPrChange w:id="1171" w:author="Vikas Gautam" w:date="2023-05-15T23:49:00Z">
            <w:rPr/>
          </w:rPrChange>
        </w:rPr>
        <w:t xml:space="preserve">Secondary private </w:t>
      </w:r>
      <w:r w:rsidR="0078460D">
        <w:rPr>
          <w:rFonts w:ascii="Calibri" w:hAnsi="Calibri" w:cs="Calibri"/>
          <w:color w:val="000000"/>
          <w:spacing w:val="3"/>
          <w:sz w:val="25"/>
          <w:szCs w:val="25"/>
        </w:rPr>
        <w:t>IP</w:t>
      </w:r>
      <w:r w:rsidRPr="00BB5093">
        <w:rPr>
          <w:rFonts w:ascii="Calibri" w:hAnsi="Calibri" w:cs="Calibri"/>
          <w:color w:val="000000"/>
          <w:spacing w:val="3"/>
          <w:sz w:val="25"/>
          <w:szCs w:val="25"/>
          <w:rPrChange w:id="1172" w:author="Vikas Gautam" w:date="2023-05-15T23:49:00Z">
            <w:rPr/>
          </w:rPrChange>
        </w:rPr>
        <w:t xml:space="preserve"> of data1 </w:t>
      </w:r>
      <w:ins w:id="1173" w:author="Vikas Gautam" w:date="2023-05-15T23:49:00Z">
        <w:r w:rsidR="00BB5093">
          <w:rPr>
            <w:rFonts w:ascii="Calibri" w:hAnsi="Calibri" w:cs="Calibri"/>
            <w:color w:val="000000"/>
            <w:spacing w:val="3"/>
            <w:sz w:val="25"/>
            <w:szCs w:val="25"/>
          </w:rPr>
          <w:t>interface</w:t>
        </w:r>
      </w:ins>
      <w:del w:id="1174" w:author="Vikas Gautam" w:date="2023-05-15T23:49:00Z">
        <w:r w:rsidRPr="00BB5093" w:rsidDel="00BB5093">
          <w:rPr>
            <w:rFonts w:ascii="Calibri" w:hAnsi="Calibri" w:cs="Calibri"/>
            <w:color w:val="000000"/>
            <w:spacing w:val="3"/>
            <w:sz w:val="25"/>
            <w:szCs w:val="25"/>
            <w:rPrChange w:id="1175" w:author="Vikas Gautam" w:date="2023-05-15T23:49:00Z">
              <w:rPr/>
            </w:rPrChange>
          </w:rPr>
          <w:delText>subnet1 of vThunder2</w:delText>
        </w:r>
      </w:del>
    </w:p>
    <w:p w14:paraId="13EB9C90" w14:textId="13D078B9" w:rsidR="00DB6CB2" w:rsidRDefault="00F90900" w:rsidP="00DB6CB2">
      <w:pPr>
        <w:rPr>
          <w:rFonts w:ascii="Calibri" w:hAnsi="Calibri" w:cs="Calibri"/>
          <w:color w:val="000000"/>
          <w:spacing w:val="3"/>
          <w:sz w:val="25"/>
          <w:szCs w:val="25"/>
        </w:rPr>
      </w:pPr>
      <w:r w:rsidRPr="00F90900">
        <w:rPr>
          <w:rFonts w:ascii="Calibri" w:hAnsi="Calibri" w:cs="Calibri"/>
          <w:noProof/>
          <w:color w:val="000000"/>
          <w:spacing w:val="3"/>
          <w:sz w:val="25"/>
          <w:szCs w:val="25"/>
        </w:rPr>
        <w:drawing>
          <wp:inline distT="0" distB="0" distL="0" distR="0" wp14:anchorId="3FB40954" wp14:editId="00859352">
            <wp:extent cx="5731510" cy="1781810"/>
            <wp:effectExtent l="0" t="0" r="2540" b="8890"/>
            <wp:docPr id="169357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7274" name="Picture 1" descr="A screenshot of a computer&#10;&#10;Description automatically generated"/>
                    <pic:cNvPicPr/>
                  </pic:nvPicPr>
                  <pic:blipFill>
                    <a:blip r:embed="rId74"/>
                    <a:stretch>
                      <a:fillRect/>
                    </a:stretch>
                  </pic:blipFill>
                  <pic:spPr>
                    <a:xfrm>
                      <a:off x="0" y="0"/>
                      <a:ext cx="5731510" cy="1781810"/>
                    </a:xfrm>
                    <a:prstGeom prst="rect">
                      <a:avLst/>
                    </a:prstGeom>
                  </pic:spPr>
                </pic:pic>
              </a:graphicData>
            </a:graphic>
          </wp:inline>
        </w:drawing>
      </w:r>
    </w:p>
    <w:p w14:paraId="64AB850A" w14:textId="77777777" w:rsidR="00F90900" w:rsidRDefault="00F90900" w:rsidP="00DB6CB2">
      <w:pPr>
        <w:rPr>
          <w:rFonts w:ascii="Calibri" w:hAnsi="Calibri" w:cs="Calibri"/>
          <w:color w:val="000000"/>
          <w:spacing w:val="3"/>
          <w:sz w:val="25"/>
          <w:szCs w:val="25"/>
        </w:rPr>
      </w:pPr>
    </w:p>
    <w:p w14:paraId="7809A1CE" w14:textId="0217F5BD" w:rsidR="00F90900" w:rsidRPr="004A7CD0" w:rsidRDefault="00F90900" w:rsidP="004A7CD0">
      <w:pPr>
        <w:pStyle w:val="ListParagraph"/>
        <w:numPr>
          <w:ilvl w:val="0"/>
          <w:numId w:val="108"/>
        </w:numPr>
        <w:rPr>
          <w:rFonts w:ascii="Calibri" w:hAnsi="Calibri" w:cs="Calibri"/>
          <w:color w:val="000000"/>
          <w:spacing w:val="3"/>
          <w:sz w:val="25"/>
          <w:szCs w:val="25"/>
        </w:rPr>
      </w:pPr>
      <w:r w:rsidRPr="004A7CD0">
        <w:rPr>
          <w:rFonts w:ascii="Calibri" w:hAnsi="Calibri" w:cs="Calibri"/>
          <w:color w:val="000000"/>
          <w:spacing w:val="3"/>
          <w:sz w:val="25"/>
          <w:szCs w:val="25"/>
          <w:rPrChange w:id="1176" w:author="Vikas Gautam" w:date="2023-05-15T23:49:00Z">
            <w:rPr/>
          </w:rPrChange>
        </w:rPr>
        <w:t>Secondary p</w:t>
      </w:r>
      <w:r w:rsidRPr="004A7CD0">
        <w:rPr>
          <w:rFonts w:ascii="Calibri" w:hAnsi="Calibri" w:cs="Calibri"/>
          <w:color w:val="000000"/>
          <w:spacing w:val="3"/>
          <w:sz w:val="25"/>
          <w:szCs w:val="25"/>
        </w:rPr>
        <w:t>ublic</w:t>
      </w:r>
      <w:r w:rsidRPr="004A7CD0">
        <w:rPr>
          <w:rFonts w:ascii="Calibri" w:hAnsi="Calibri" w:cs="Calibri"/>
          <w:color w:val="000000"/>
          <w:spacing w:val="3"/>
          <w:sz w:val="25"/>
          <w:szCs w:val="25"/>
          <w:rPrChange w:id="1177" w:author="Vikas Gautam" w:date="2023-05-15T23:49:00Z">
            <w:rPr/>
          </w:rPrChange>
        </w:rPr>
        <w:t xml:space="preserve"> </w:t>
      </w:r>
      <w:r w:rsidR="0078460D">
        <w:rPr>
          <w:rFonts w:ascii="Calibri" w:hAnsi="Calibri" w:cs="Calibri"/>
          <w:color w:val="000000"/>
          <w:spacing w:val="3"/>
          <w:sz w:val="25"/>
          <w:szCs w:val="25"/>
        </w:rPr>
        <w:t>IP</w:t>
      </w:r>
      <w:r w:rsidRPr="004A7CD0">
        <w:rPr>
          <w:rFonts w:ascii="Calibri" w:hAnsi="Calibri" w:cs="Calibri"/>
          <w:color w:val="000000"/>
          <w:spacing w:val="3"/>
          <w:sz w:val="25"/>
          <w:szCs w:val="25"/>
          <w:rPrChange w:id="1178" w:author="Vikas Gautam" w:date="2023-05-15T23:49:00Z">
            <w:rPr/>
          </w:rPrChange>
        </w:rPr>
        <w:t xml:space="preserve"> of data1 </w:t>
      </w:r>
      <w:ins w:id="1179" w:author="Vikas Gautam" w:date="2023-05-15T23:49:00Z">
        <w:r w:rsidRPr="004A7CD0">
          <w:rPr>
            <w:rFonts w:ascii="Calibri" w:hAnsi="Calibri" w:cs="Calibri"/>
            <w:color w:val="000000"/>
            <w:spacing w:val="3"/>
            <w:sz w:val="25"/>
            <w:szCs w:val="25"/>
          </w:rPr>
          <w:t>interface</w:t>
        </w:r>
      </w:ins>
      <w:del w:id="1180" w:author="Vikas Gautam" w:date="2023-05-15T23:49:00Z">
        <w:r w:rsidRPr="004A7CD0" w:rsidDel="00BB5093">
          <w:rPr>
            <w:rFonts w:ascii="Calibri" w:hAnsi="Calibri" w:cs="Calibri"/>
            <w:color w:val="000000"/>
            <w:spacing w:val="3"/>
            <w:sz w:val="25"/>
            <w:szCs w:val="25"/>
            <w:rPrChange w:id="1181" w:author="Vikas Gautam" w:date="2023-05-15T23:49:00Z">
              <w:rPr/>
            </w:rPrChange>
          </w:rPr>
          <w:delText>subnet1 of vThunder2</w:delText>
        </w:r>
      </w:del>
    </w:p>
    <w:p w14:paraId="36037463" w14:textId="0A0768D8" w:rsidR="00F90900" w:rsidRPr="00F90900" w:rsidRDefault="004A7CD0" w:rsidP="00F90900">
      <w:pPr>
        <w:rPr>
          <w:rFonts w:ascii="Calibri" w:hAnsi="Calibri" w:cs="Calibri"/>
          <w:color w:val="000000"/>
          <w:spacing w:val="3"/>
          <w:sz w:val="25"/>
          <w:szCs w:val="25"/>
        </w:rPr>
      </w:pPr>
      <w:r w:rsidRPr="004A7CD0">
        <w:rPr>
          <w:rFonts w:ascii="Calibri" w:hAnsi="Calibri" w:cs="Calibri"/>
          <w:noProof/>
          <w:color w:val="000000"/>
          <w:spacing w:val="3"/>
          <w:sz w:val="25"/>
          <w:szCs w:val="25"/>
        </w:rPr>
        <w:drawing>
          <wp:inline distT="0" distB="0" distL="0" distR="0" wp14:anchorId="594DCFC1" wp14:editId="3D613116">
            <wp:extent cx="5731510" cy="1878965"/>
            <wp:effectExtent l="0" t="0" r="2540" b="6985"/>
            <wp:docPr id="1692196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96275" name="Picture 1" descr="A screenshot of a computer&#10;&#10;Description automatically generated"/>
                    <pic:cNvPicPr/>
                  </pic:nvPicPr>
                  <pic:blipFill>
                    <a:blip r:embed="rId75"/>
                    <a:stretch>
                      <a:fillRect/>
                    </a:stretch>
                  </pic:blipFill>
                  <pic:spPr>
                    <a:xfrm>
                      <a:off x="0" y="0"/>
                      <a:ext cx="5731510" cy="1878965"/>
                    </a:xfrm>
                    <a:prstGeom prst="rect">
                      <a:avLst/>
                    </a:prstGeom>
                  </pic:spPr>
                </pic:pic>
              </a:graphicData>
            </a:graphic>
          </wp:inline>
        </w:drawing>
      </w:r>
    </w:p>
    <w:p w14:paraId="50E20F36" w14:textId="77777777" w:rsidR="00DB6CB2" w:rsidRDefault="00DB6CB2" w:rsidP="00DB6CB2">
      <w:pPr>
        <w:rPr>
          <w:rFonts w:ascii="Calibri" w:hAnsi="Calibri" w:cs="Calibri"/>
          <w:color w:val="000000"/>
          <w:spacing w:val="3"/>
          <w:sz w:val="25"/>
          <w:szCs w:val="25"/>
        </w:rPr>
      </w:pPr>
    </w:p>
    <w:p w14:paraId="0B6E6EBA" w14:textId="602363B4" w:rsidR="00DB6CB2" w:rsidRDefault="00BB5093">
      <w:ins w:id="1182" w:author="Vikas Gautam" w:date="2023-05-15T23:49:00Z">
        <w:r>
          <w:t>v</w:t>
        </w:r>
      </w:ins>
      <w:del w:id="1183" w:author="Vikas Gautam" w:date="2023-05-15T23:49:00Z">
        <w:r w:rsidR="00DB6CB2" w:rsidDel="00BB5093">
          <w:delText>V</w:delText>
        </w:r>
      </w:del>
      <w:r w:rsidR="00DB6CB2">
        <w:t>th-inst3</w:t>
      </w:r>
    </w:p>
    <w:p w14:paraId="269A7C76" w14:textId="43A799BD" w:rsidR="00DB6CB2" w:rsidRPr="00BB5093" w:rsidRDefault="00DB6CB2">
      <w:pPr>
        <w:pStyle w:val="ListParagraph"/>
        <w:numPr>
          <w:ilvl w:val="0"/>
          <w:numId w:val="109"/>
        </w:numPr>
        <w:rPr>
          <w:ins w:id="1184" w:author="Pramod Ashok Nimbhore" w:date="2023-03-14T17:39:00Z"/>
          <w:rFonts w:ascii="Calibri" w:hAnsi="Calibri" w:cs="Calibri"/>
          <w:color w:val="000000"/>
          <w:spacing w:val="3"/>
          <w:sz w:val="25"/>
          <w:szCs w:val="25"/>
          <w:rPrChange w:id="1185" w:author="Vikas Gautam" w:date="2023-05-15T23:50:00Z">
            <w:rPr>
              <w:ins w:id="1186" w:author="Pramod Ashok Nimbhore" w:date="2023-03-14T17:39:00Z"/>
            </w:rPr>
          </w:rPrChange>
        </w:rPr>
        <w:pPrChange w:id="1187" w:author="Vikas Gautam" w:date="2023-05-15T23:50:00Z">
          <w:pPr>
            <w:pStyle w:val="ListParagraph"/>
            <w:numPr>
              <w:numId w:val="92"/>
            </w:numPr>
            <w:ind w:hanging="360"/>
          </w:pPr>
        </w:pPrChange>
      </w:pPr>
      <w:r w:rsidRPr="00BB5093">
        <w:rPr>
          <w:rFonts w:ascii="Calibri" w:hAnsi="Calibri" w:cs="Calibri"/>
          <w:color w:val="000000"/>
          <w:spacing w:val="3"/>
          <w:sz w:val="25"/>
          <w:szCs w:val="25"/>
          <w:rPrChange w:id="1188" w:author="Vikas Gautam" w:date="2023-05-15T23:50:00Z">
            <w:rPr/>
          </w:rPrChange>
        </w:rPr>
        <w:t xml:space="preserve">Public </w:t>
      </w:r>
      <w:r w:rsidR="0078460D">
        <w:rPr>
          <w:rFonts w:ascii="Calibri" w:hAnsi="Calibri" w:cs="Calibri"/>
          <w:color w:val="000000"/>
          <w:spacing w:val="3"/>
          <w:sz w:val="25"/>
          <w:szCs w:val="25"/>
        </w:rPr>
        <w:t>IP</w:t>
      </w:r>
      <w:r w:rsidRPr="00BB5093">
        <w:rPr>
          <w:rFonts w:ascii="Calibri" w:hAnsi="Calibri" w:cs="Calibri"/>
          <w:color w:val="000000"/>
          <w:spacing w:val="3"/>
          <w:sz w:val="25"/>
          <w:szCs w:val="25"/>
          <w:rPrChange w:id="1189" w:author="Vikas Gautam" w:date="2023-05-15T23:50:00Z">
            <w:rPr/>
          </w:rPrChange>
        </w:rPr>
        <w:t xml:space="preserve"> of management interface</w:t>
      </w:r>
      <w:del w:id="1190" w:author="Vikas Gautam" w:date="2023-05-15T23:49:00Z">
        <w:r w:rsidRPr="00BB5093" w:rsidDel="00BB5093">
          <w:rPr>
            <w:rFonts w:ascii="Calibri" w:hAnsi="Calibri" w:cs="Calibri"/>
            <w:color w:val="000000"/>
            <w:spacing w:val="3"/>
            <w:sz w:val="25"/>
            <w:szCs w:val="25"/>
            <w:rPrChange w:id="1191" w:author="Vikas Gautam" w:date="2023-05-15T23:50:00Z">
              <w:rPr/>
            </w:rPrChange>
          </w:rPr>
          <w:delText xml:space="preserve"> of vThunder 3</w:delText>
        </w:r>
      </w:del>
    </w:p>
    <w:p w14:paraId="0FA578C3" w14:textId="6185A602" w:rsidR="00DB6CB2" w:rsidRDefault="004A7CD0" w:rsidP="00DB6CB2">
      <w:pPr>
        <w:rPr>
          <w:ins w:id="1192" w:author="Pramod Ashok Nimbhore" w:date="2023-03-14T17:41:00Z"/>
          <w:rFonts w:ascii="Calibri" w:hAnsi="Calibri" w:cs="Calibri"/>
          <w:color w:val="000000"/>
          <w:spacing w:val="3"/>
          <w:sz w:val="25"/>
          <w:szCs w:val="25"/>
        </w:rPr>
      </w:pPr>
      <w:r w:rsidRPr="004A7CD0">
        <w:rPr>
          <w:rFonts w:ascii="Calibri" w:hAnsi="Calibri" w:cs="Calibri"/>
          <w:noProof/>
          <w:color w:val="000000"/>
          <w:spacing w:val="3"/>
          <w:sz w:val="25"/>
          <w:szCs w:val="25"/>
        </w:rPr>
        <w:lastRenderedPageBreak/>
        <w:drawing>
          <wp:inline distT="0" distB="0" distL="0" distR="0" wp14:anchorId="5F3E831A" wp14:editId="7BBDE587">
            <wp:extent cx="5731510" cy="1749425"/>
            <wp:effectExtent l="0" t="0" r="2540" b="3175"/>
            <wp:docPr id="1176663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663123" name="Picture 1" descr="A screenshot of a computer&#10;&#10;Description automatically generated"/>
                    <pic:cNvPicPr/>
                  </pic:nvPicPr>
                  <pic:blipFill>
                    <a:blip r:embed="rId76"/>
                    <a:stretch>
                      <a:fillRect/>
                    </a:stretch>
                  </pic:blipFill>
                  <pic:spPr>
                    <a:xfrm>
                      <a:off x="0" y="0"/>
                      <a:ext cx="5731510" cy="1749425"/>
                    </a:xfrm>
                    <a:prstGeom prst="rect">
                      <a:avLst/>
                    </a:prstGeom>
                  </pic:spPr>
                </pic:pic>
              </a:graphicData>
            </a:graphic>
          </wp:inline>
        </w:drawing>
      </w:r>
    </w:p>
    <w:p w14:paraId="5A1685AA" w14:textId="4403EFA2" w:rsidR="00DB6CB2" w:rsidRDefault="00DB6CB2">
      <w:pPr>
        <w:pStyle w:val="ListParagraph"/>
        <w:numPr>
          <w:ilvl w:val="0"/>
          <w:numId w:val="109"/>
        </w:numPr>
        <w:rPr>
          <w:rFonts w:ascii="Calibri" w:hAnsi="Calibri" w:cs="Calibri"/>
          <w:color w:val="000000"/>
          <w:spacing w:val="3"/>
          <w:sz w:val="25"/>
          <w:szCs w:val="25"/>
        </w:rPr>
      </w:pPr>
      <w:r w:rsidRPr="00BB5093">
        <w:rPr>
          <w:rFonts w:ascii="Calibri" w:hAnsi="Calibri" w:cs="Calibri"/>
          <w:color w:val="000000"/>
          <w:spacing w:val="3"/>
          <w:sz w:val="25"/>
          <w:szCs w:val="25"/>
          <w:rPrChange w:id="1193" w:author="Vikas Gautam" w:date="2023-05-15T23:50:00Z">
            <w:rPr/>
          </w:rPrChange>
        </w:rPr>
        <w:t xml:space="preserve">Secondary private </w:t>
      </w:r>
      <w:r w:rsidR="0078460D">
        <w:rPr>
          <w:rFonts w:ascii="Calibri" w:hAnsi="Calibri" w:cs="Calibri"/>
          <w:color w:val="000000"/>
          <w:spacing w:val="3"/>
          <w:sz w:val="25"/>
          <w:szCs w:val="25"/>
        </w:rPr>
        <w:t>IP</w:t>
      </w:r>
      <w:r w:rsidRPr="00BB5093">
        <w:rPr>
          <w:rFonts w:ascii="Calibri" w:hAnsi="Calibri" w:cs="Calibri"/>
          <w:color w:val="000000"/>
          <w:spacing w:val="3"/>
          <w:sz w:val="25"/>
          <w:szCs w:val="25"/>
          <w:rPrChange w:id="1194" w:author="Vikas Gautam" w:date="2023-05-15T23:50:00Z">
            <w:rPr/>
          </w:rPrChange>
        </w:rPr>
        <w:t xml:space="preserve"> of data1 </w:t>
      </w:r>
      <w:ins w:id="1195" w:author="Vikas Gautam" w:date="2023-05-15T23:50:00Z">
        <w:r w:rsidR="00BB5093">
          <w:rPr>
            <w:rFonts w:ascii="Calibri" w:hAnsi="Calibri" w:cs="Calibri"/>
            <w:color w:val="000000"/>
            <w:spacing w:val="3"/>
            <w:sz w:val="25"/>
            <w:szCs w:val="25"/>
          </w:rPr>
          <w:t>interface</w:t>
        </w:r>
      </w:ins>
      <w:del w:id="1196" w:author="Vikas Gautam" w:date="2023-05-15T23:50:00Z">
        <w:r w:rsidRPr="00BB5093" w:rsidDel="00BB5093">
          <w:rPr>
            <w:rFonts w:ascii="Calibri" w:hAnsi="Calibri" w:cs="Calibri"/>
            <w:color w:val="000000"/>
            <w:spacing w:val="3"/>
            <w:sz w:val="25"/>
            <w:szCs w:val="25"/>
            <w:rPrChange w:id="1197" w:author="Vikas Gautam" w:date="2023-05-15T23:50:00Z">
              <w:rPr/>
            </w:rPrChange>
          </w:rPr>
          <w:delText>subnet 1 of vThunder 3</w:delText>
        </w:r>
      </w:del>
    </w:p>
    <w:p w14:paraId="624BA925" w14:textId="77777777" w:rsidR="00191764" w:rsidRPr="004A7CD0" w:rsidDel="00BB5093" w:rsidRDefault="00191764" w:rsidP="004A7CD0">
      <w:pPr>
        <w:rPr>
          <w:del w:id="1198" w:author="Vikas Gautam" w:date="2023-05-15T23:50:00Z"/>
          <w:rFonts w:ascii="Calibri" w:hAnsi="Calibri" w:cs="Calibri"/>
          <w:color w:val="000000"/>
          <w:spacing w:val="3"/>
          <w:sz w:val="25"/>
          <w:szCs w:val="25"/>
          <w:rPrChange w:id="1199" w:author="Vikas Gautam" w:date="2023-05-15T23:50:00Z">
            <w:rPr>
              <w:del w:id="1200" w:author="Vikas Gautam" w:date="2023-05-15T23:50:00Z"/>
            </w:rPr>
          </w:rPrChange>
        </w:rPr>
      </w:pPr>
    </w:p>
    <w:p w14:paraId="2D12A6C5" w14:textId="3D629697" w:rsidR="00DB6CB2" w:rsidRDefault="004A7CD0" w:rsidP="004A7CD0">
      <w:r w:rsidRPr="004A7CD0">
        <w:rPr>
          <w:noProof/>
        </w:rPr>
        <w:drawing>
          <wp:inline distT="0" distB="0" distL="0" distR="0" wp14:anchorId="0A37E4FE" wp14:editId="4D18B40C">
            <wp:extent cx="5731510" cy="1737995"/>
            <wp:effectExtent l="0" t="0" r="2540" b="0"/>
            <wp:docPr id="1019439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39836" name="Picture 1" descr="A screenshot of a computer&#10;&#10;Description automatically generated"/>
                    <pic:cNvPicPr/>
                  </pic:nvPicPr>
                  <pic:blipFill>
                    <a:blip r:embed="rId77"/>
                    <a:stretch>
                      <a:fillRect/>
                    </a:stretch>
                  </pic:blipFill>
                  <pic:spPr>
                    <a:xfrm>
                      <a:off x="0" y="0"/>
                      <a:ext cx="5731510" cy="1737995"/>
                    </a:xfrm>
                    <a:prstGeom prst="rect">
                      <a:avLst/>
                    </a:prstGeom>
                  </pic:spPr>
                </pic:pic>
              </a:graphicData>
            </a:graphic>
          </wp:inline>
        </w:drawing>
      </w:r>
    </w:p>
    <w:p w14:paraId="18271EEA" w14:textId="77777777" w:rsidR="004A7CD0" w:rsidRDefault="004A7CD0" w:rsidP="004A7CD0"/>
    <w:p w14:paraId="286C91C1" w14:textId="09AAB44B" w:rsidR="004A7CD0" w:rsidRPr="004A7CD0" w:rsidRDefault="004A7CD0" w:rsidP="004A7CD0">
      <w:pPr>
        <w:pStyle w:val="ListParagraph"/>
        <w:numPr>
          <w:ilvl w:val="0"/>
          <w:numId w:val="109"/>
        </w:numPr>
        <w:rPr>
          <w:rFonts w:ascii="Calibri" w:hAnsi="Calibri" w:cs="Calibri"/>
          <w:color w:val="000000"/>
          <w:spacing w:val="3"/>
          <w:sz w:val="25"/>
          <w:szCs w:val="25"/>
        </w:rPr>
      </w:pPr>
      <w:r w:rsidRPr="004A7CD0">
        <w:rPr>
          <w:rFonts w:ascii="Calibri" w:hAnsi="Calibri" w:cs="Calibri"/>
          <w:color w:val="000000"/>
          <w:spacing w:val="3"/>
          <w:sz w:val="25"/>
          <w:szCs w:val="25"/>
          <w:rPrChange w:id="1201" w:author="Vikas Gautam" w:date="2023-05-15T23:50:00Z">
            <w:rPr/>
          </w:rPrChange>
        </w:rPr>
        <w:t xml:space="preserve">Secondary </w:t>
      </w:r>
      <w:r>
        <w:rPr>
          <w:rFonts w:ascii="Calibri" w:hAnsi="Calibri" w:cs="Calibri"/>
          <w:color w:val="000000"/>
          <w:spacing w:val="3"/>
          <w:sz w:val="25"/>
          <w:szCs w:val="25"/>
        </w:rPr>
        <w:t>public</w:t>
      </w:r>
      <w:r w:rsidRPr="004A7CD0">
        <w:rPr>
          <w:rFonts w:ascii="Calibri" w:hAnsi="Calibri" w:cs="Calibri"/>
          <w:color w:val="000000"/>
          <w:spacing w:val="3"/>
          <w:sz w:val="25"/>
          <w:szCs w:val="25"/>
          <w:rPrChange w:id="1202" w:author="Vikas Gautam" w:date="2023-05-15T23:50:00Z">
            <w:rPr/>
          </w:rPrChange>
        </w:rPr>
        <w:t xml:space="preserve"> </w:t>
      </w:r>
      <w:r w:rsidR="0078460D">
        <w:rPr>
          <w:rFonts w:ascii="Calibri" w:hAnsi="Calibri" w:cs="Calibri"/>
          <w:color w:val="000000"/>
          <w:spacing w:val="3"/>
          <w:sz w:val="25"/>
          <w:szCs w:val="25"/>
        </w:rPr>
        <w:t>IP</w:t>
      </w:r>
      <w:r w:rsidRPr="004A7CD0">
        <w:rPr>
          <w:rFonts w:ascii="Calibri" w:hAnsi="Calibri" w:cs="Calibri"/>
          <w:color w:val="000000"/>
          <w:spacing w:val="3"/>
          <w:sz w:val="25"/>
          <w:szCs w:val="25"/>
          <w:rPrChange w:id="1203" w:author="Vikas Gautam" w:date="2023-05-15T23:50:00Z">
            <w:rPr/>
          </w:rPrChange>
        </w:rPr>
        <w:t xml:space="preserve"> of data1 </w:t>
      </w:r>
      <w:ins w:id="1204" w:author="Vikas Gautam" w:date="2023-05-15T23:50:00Z">
        <w:r w:rsidRPr="004A7CD0">
          <w:rPr>
            <w:rFonts w:ascii="Calibri" w:hAnsi="Calibri" w:cs="Calibri"/>
            <w:color w:val="000000"/>
            <w:spacing w:val="3"/>
            <w:sz w:val="25"/>
            <w:szCs w:val="25"/>
          </w:rPr>
          <w:t>interface</w:t>
        </w:r>
      </w:ins>
      <w:del w:id="1205" w:author="Vikas Gautam" w:date="2023-05-15T23:50:00Z">
        <w:r w:rsidRPr="004A7CD0" w:rsidDel="00BB5093">
          <w:rPr>
            <w:rFonts w:ascii="Calibri" w:hAnsi="Calibri" w:cs="Calibri"/>
            <w:color w:val="000000"/>
            <w:spacing w:val="3"/>
            <w:sz w:val="25"/>
            <w:szCs w:val="25"/>
            <w:rPrChange w:id="1206" w:author="Vikas Gautam" w:date="2023-05-15T23:50:00Z">
              <w:rPr/>
            </w:rPrChange>
          </w:rPr>
          <w:delText>subnet 1 of vThunder 3</w:delText>
        </w:r>
      </w:del>
    </w:p>
    <w:p w14:paraId="4BAD9162" w14:textId="05B3F46D" w:rsidR="004A7CD0" w:rsidRPr="00BB5093" w:rsidRDefault="004A7CD0" w:rsidP="004A7CD0">
      <w:pPr>
        <w:rPr>
          <w:ins w:id="1207" w:author="Pramod Ashok Nimbhore" w:date="2023-03-14T17:46:00Z"/>
        </w:rPr>
      </w:pPr>
      <w:r w:rsidRPr="004A7CD0">
        <w:rPr>
          <w:noProof/>
        </w:rPr>
        <w:drawing>
          <wp:inline distT="0" distB="0" distL="0" distR="0" wp14:anchorId="63B4BDEE" wp14:editId="7FB58A4E">
            <wp:extent cx="5731510" cy="1784985"/>
            <wp:effectExtent l="0" t="0" r="2540" b="5715"/>
            <wp:docPr id="86140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00367" name=""/>
                    <pic:cNvPicPr/>
                  </pic:nvPicPr>
                  <pic:blipFill>
                    <a:blip r:embed="rId78"/>
                    <a:stretch>
                      <a:fillRect/>
                    </a:stretch>
                  </pic:blipFill>
                  <pic:spPr>
                    <a:xfrm>
                      <a:off x="0" y="0"/>
                      <a:ext cx="5731510" cy="1784985"/>
                    </a:xfrm>
                    <a:prstGeom prst="rect">
                      <a:avLst/>
                    </a:prstGeom>
                  </pic:spPr>
                </pic:pic>
              </a:graphicData>
            </a:graphic>
          </wp:inline>
        </w:drawing>
      </w:r>
    </w:p>
    <w:p w14:paraId="3F94AF81" w14:textId="77777777" w:rsidR="00DB6CB2" w:rsidRDefault="00DB6CB2" w:rsidP="00DB6CB2">
      <w:pPr>
        <w:rPr>
          <w:rFonts w:cstheme="minorHAnsi"/>
          <w:b/>
          <w:bCs/>
          <w:szCs w:val="28"/>
        </w:rPr>
      </w:pPr>
    </w:p>
    <w:p w14:paraId="461DBCD5" w14:textId="5F79ABBE" w:rsidR="00DB6CB2" w:rsidRDefault="00BB5093">
      <w:ins w:id="1208" w:author="Vikas Gautam" w:date="2023-05-15T23:50:00Z">
        <w:r>
          <w:t>v</w:t>
        </w:r>
      </w:ins>
      <w:del w:id="1209" w:author="Vikas Gautam" w:date="2023-05-15T23:50:00Z">
        <w:r w:rsidR="00DB6CB2" w:rsidRPr="0046204B" w:rsidDel="00BB5093">
          <w:delText>V</w:delText>
        </w:r>
      </w:del>
      <w:r w:rsidR="00DB6CB2" w:rsidRPr="0046204B">
        <w:t>th-server</w:t>
      </w:r>
      <w:r w:rsidR="004A7CD0">
        <w:t>1</w:t>
      </w:r>
    </w:p>
    <w:p w14:paraId="7DE21077" w14:textId="7453C782" w:rsidR="00DB6CB2" w:rsidRPr="00BB5093" w:rsidRDefault="00DB6CB2">
      <w:pPr>
        <w:pStyle w:val="ListParagraph"/>
        <w:numPr>
          <w:ilvl w:val="0"/>
          <w:numId w:val="110"/>
        </w:numPr>
        <w:rPr>
          <w:rFonts w:ascii="Calibri" w:hAnsi="Calibri" w:cs="Calibri"/>
          <w:color w:val="000000"/>
          <w:spacing w:val="3"/>
          <w:sz w:val="25"/>
          <w:szCs w:val="25"/>
          <w:rPrChange w:id="1210" w:author="Vikas Gautam" w:date="2023-05-15T23:50:00Z">
            <w:rPr/>
          </w:rPrChange>
        </w:rPr>
        <w:pPrChange w:id="1211" w:author="Vikas Gautam" w:date="2023-05-15T23:50:00Z">
          <w:pPr>
            <w:pStyle w:val="ListParagraph"/>
            <w:numPr>
              <w:numId w:val="93"/>
            </w:numPr>
            <w:ind w:hanging="360"/>
          </w:pPr>
        </w:pPrChange>
      </w:pPr>
      <w:r w:rsidRPr="00BB5093">
        <w:rPr>
          <w:rFonts w:ascii="Calibri" w:hAnsi="Calibri" w:cs="Calibri"/>
          <w:color w:val="000000"/>
          <w:spacing w:val="3"/>
          <w:sz w:val="25"/>
          <w:szCs w:val="25"/>
          <w:rPrChange w:id="1212" w:author="Vikas Gautam" w:date="2023-05-15T23:50:00Z">
            <w:rPr/>
          </w:rPrChange>
        </w:rPr>
        <w:t xml:space="preserve">Public </w:t>
      </w:r>
      <w:r w:rsidR="0078460D">
        <w:rPr>
          <w:rFonts w:ascii="Calibri" w:hAnsi="Calibri" w:cs="Calibri"/>
          <w:color w:val="000000"/>
          <w:spacing w:val="3"/>
          <w:sz w:val="25"/>
          <w:szCs w:val="25"/>
        </w:rPr>
        <w:t>IP</w:t>
      </w:r>
      <w:r w:rsidRPr="00BB5093">
        <w:rPr>
          <w:rFonts w:ascii="Calibri" w:hAnsi="Calibri" w:cs="Calibri"/>
          <w:color w:val="000000"/>
          <w:spacing w:val="3"/>
          <w:sz w:val="25"/>
          <w:szCs w:val="25"/>
          <w:rPrChange w:id="1213" w:author="Vikas Gautam" w:date="2023-05-15T23:50:00Z">
            <w:rPr/>
          </w:rPrChange>
        </w:rPr>
        <w:t xml:space="preserve"> of management interface of server 1 machine.</w:t>
      </w:r>
    </w:p>
    <w:p w14:paraId="649EA44F" w14:textId="1FBFA7C5" w:rsidR="00DB6CB2" w:rsidRPr="0046204B" w:rsidRDefault="004A7CD0" w:rsidP="00DB6CB2">
      <w:pPr>
        <w:rPr>
          <w:rFonts w:ascii="Calibri" w:hAnsi="Calibri" w:cs="Calibri"/>
          <w:color w:val="000000"/>
          <w:spacing w:val="3"/>
          <w:sz w:val="25"/>
          <w:szCs w:val="25"/>
        </w:rPr>
      </w:pPr>
      <w:r w:rsidRPr="004A7CD0">
        <w:rPr>
          <w:rFonts w:ascii="Calibri" w:hAnsi="Calibri" w:cs="Calibri"/>
          <w:noProof/>
          <w:color w:val="000000"/>
          <w:spacing w:val="3"/>
          <w:sz w:val="25"/>
          <w:szCs w:val="25"/>
        </w:rPr>
        <w:lastRenderedPageBreak/>
        <w:drawing>
          <wp:inline distT="0" distB="0" distL="0" distR="0" wp14:anchorId="1693E83E" wp14:editId="11E10558">
            <wp:extent cx="5731510" cy="1536065"/>
            <wp:effectExtent l="0" t="0" r="2540" b="6985"/>
            <wp:docPr id="70583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3986" name="Picture 1" descr="A screenshot of a computer&#10;&#10;Description automatically generated"/>
                    <pic:cNvPicPr/>
                  </pic:nvPicPr>
                  <pic:blipFill>
                    <a:blip r:embed="rId79"/>
                    <a:stretch>
                      <a:fillRect/>
                    </a:stretch>
                  </pic:blipFill>
                  <pic:spPr>
                    <a:xfrm>
                      <a:off x="0" y="0"/>
                      <a:ext cx="5731510" cy="1536065"/>
                    </a:xfrm>
                    <a:prstGeom prst="rect">
                      <a:avLst/>
                    </a:prstGeom>
                  </pic:spPr>
                </pic:pic>
              </a:graphicData>
            </a:graphic>
          </wp:inline>
        </w:drawing>
      </w:r>
    </w:p>
    <w:p w14:paraId="351246F0" w14:textId="0096C9F5" w:rsidR="00DB6CB2" w:rsidRDefault="00BB5093">
      <w:ins w:id="1214" w:author="Vikas Gautam" w:date="2023-05-15T23:50:00Z">
        <w:r>
          <w:t>v</w:t>
        </w:r>
      </w:ins>
      <w:del w:id="1215" w:author="Vikas Gautam" w:date="2023-05-15T23:50:00Z">
        <w:r w:rsidR="00DB6CB2" w:rsidDel="00BB5093">
          <w:delText>V</w:delText>
        </w:r>
      </w:del>
      <w:r w:rsidR="00DB6CB2">
        <w:t>th-server2</w:t>
      </w:r>
    </w:p>
    <w:p w14:paraId="19382FAB" w14:textId="18A2B687" w:rsidR="00DB6CB2" w:rsidRPr="00BB5093" w:rsidRDefault="00DB6CB2">
      <w:pPr>
        <w:pStyle w:val="ListParagraph"/>
        <w:numPr>
          <w:ilvl w:val="0"/>
          <w:numId w:val="111"/>
        </w:numPr>
        <w:rPr>
          <w:rFonts w:ascii="Calibri" w:hAnsi="Calibri" w:cs="Calibri"/>
          <w:color w:val="000000"/>
          <w:spacing w:val="3"/>
          <w:sz w:val="25"/>
          <w:szCs w:val="25"/>
          <w:rPrChange w:id="1216" w:author="Vikas Gautam" w:date="2023-05-15T23:50:00Z">
            <w:rPr/>
          </w:rPrChange>
        </w:rPr>
        <w:pPrChange w:id="1217" w:author="Vikas Gautam" w:date="2023-05-15T23:50:00Z">
          <w:pPr>
            <w:pStyle w:val="ListParagraph"/>
            <w:numPr>
              <w:numId w:val="94"/>
            </w:numPr>
            <w:ind w:hanging="360"/>
          </w:pPr>
        </w:pPrChange>
      </w:pPr>
      <w:r w:rsidRPr="00BB5093">
        <w:rPr>
          <w:rFonts w:ascii="Calibri" w:hAnsi="Calibri" w:cs="Calibri"/>
          <w:color w:val="000000"/>
          <w:spacing w:val="3"/>
          <w:sz w:val="25"/>
          <w:szCs w:val="25"/>
          <w:rPrChange w:id="1218" w:author="Vikas Gautam" w:date="2023-05-15T23:50:00Z">
            <w:rPr/>
          </w:rPrChange>
        </w:rPr>
        <w:t xml:space="preserve">Public </w:t>
      </w:r>
      <w:r w:rsidR="0078460D">
        <w:rPr>
          <w:rFonts w:ascii="Calibri" w:hAnsi="Calibri" w:cs="Calibri"/>
          <w:color w:val="000000"/>
          <w:spacing w:val="3"/>
          <w:sz w:val="25"/>
          <w:szCs w:val="25"/>
        </w:rPr>
        <w:t>IP</w:t>
      </w:r>
      <w:r w:rsidRPr="00BB5093">
        <w:rPr>
          <w:rFonts w:ascii="Calibri" w:hAnsi="Calibri" w:cs="Calibri"/>
          <w:color w:val="000000"/>
          <w:spacing w:val="3"/>
          <w:sz w:val="25"/>
          <w:szCs w:val="25"/>
          <w:rPrChange w:id="1219" w:author="Vikas Gautam" w:date="2023-05-15T23:50:00Z">
            <w:rPr/>
          </w:rPrChange>
        </w:rPr>
        <w:t xml:space="preserve"> of management interface of server 2 machine</w:t>
      </w:r>
    </w:p>
    <w:p w14:paraId="1B897BBB" w14:textId="401EDA1B" w:rsidR="00DB6CB2" w:rsidRDefault="004A7CD0" w:rsidP="00DB6CB2">
      <w:pPr>
        <w:rPr>
          <w:ins w:id="1220" w:author="Vikas Gautam" w:date="2023-05-15T23:53:00Z"/>
          <w:rFonts w:ascii="Calibri" w:hAnsi="Calibri" w:cs="Calibri"/>
          <w:color w:val="000000"/>
          <w:spacing w:val="3"/>
          <w:sz w:val="25"/>
          <w:szCs w:val="25"/>
        </w:rPr>
      </w:pPr>
      <w:r w:rsidRPr="004A7CD0">
        <w:rPr>
          <w:rFonts w:ascii="Calibri" w:hAnsi="Calibri" w:cs="Calibri"/>
          <w:noProof/>
          <w:color w:val="000000"/>
          <w:spacing w:val="3"/>
          <w:sz w:val="25"/>
          <w:szCs w:val="25"/>
        </w:rPr>
        <w:drawing>
          <wp:inline distT="0" distB="0" distL="0" distR="0" wp14:anchorId="7AA21A6B" wp14:editId="3172F1C4">
            <wp:extent cx="5731510" cy="1798955"/>
            <wp:effectExtent l="0" t="0" r="2540" b="0"/>
            <wp:docPr id="937675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75241" name="Picture 1" descr="A screenshot of a computer&#10;&#10;Description automatically generated"/>
                    <pic:cNvPicPr/>
                  </pic:nvPicPr>
                  <pic:blipFill>
                    <a:blip r:embed="rId80"/>
                    <a:stretch>
                      <a:fillRect/>
                    </a:stretch>
                  </pic:blipFill>
                  <pic:spPr>
                    <a:xfrm>
                      <a:off x="0" y="0"/>
                      <a:ext cx="5731510" cy="1798955"/>
                    </a:xfrm>
                    <a:prstGeom prst="rect">
                      <a:avLst/>
                    </a:prstGeom>
                  </pic:spPr>
                </pic:pic>
              </a:graphicData>
            </a:graphic>
          </wp:inline>
        </w:drawing>
      </w:r>
    </w:p>
    <w:p w14:paraId="7B16694D" w14:textId="77777777" w:rsidR="00AE0B0D" w:rsidRPr="0046204B" w:rsidRDefault="00AE0B0D" w:rsidP="00DB6CB2">
      <w:pPr>
        <w:rPr>
          <w:rFonts w:ascii="Calibri" w:hAnsi="Calibri" w:cs="Calibri"/>
          <w:color w:val="000000"/>
          <w:spacing w:val="3"/>
          <w:sz w:val="25"/>
          <w:szCs w:val="25"/>
        </w:rPr>
      </w:pPr>
    </w:p>
    <w:p w14:paraId="1F0EAC68" w14:textId="5F535B4A" w:rsidR="00DB6CB2" w:rsidRPr="00AE0B0D" w:rsidDel="00C33E7F" w:rsidRDefault="00C33E7F">
      <w:pPr>
        <w:pStyle w:val="Heading2"/>
        <w:rPr>
          <w:del w:id="1221" w:author="Vikas Gautam" w:date="2023-05-15T23:52:00Z"/>
        </w:rPr>
        <w:pPrChange w:id="1222" w:author="Vikas Gautam" w:date="2023-05-15T23:53:00Z">
          <w:pPr/>
        </w:pPrChange>
      </w:pPr>
      <w:bookmarkStart w:id="1223" w:name="_Toc140482113"/>
      <w:ins w:id="1224" w:author="Vikas Gautam" w:date="2023-05-15T23:52:00Z">
        <w:r w:rsidRPr="00AE0B0D">
          <w:t>Annexure 3 – Delete servers</w:t>
        </w:r>
      </w:ins>
      <w:bookmarkEnd w:id="1223"/>
    </w:p>
    <w:p w14:paraId="00A5EDFC" w14:textId="6A39732E" w:rsidR="00876107" w:rsidRPr="00AE0B0D" w:rsidDel="000803C5" w:rsidRDefault="00A54649">
      <w:pPr>
        <w:pStyle w:val="Heading2"/>
        <w:rPr>
          <w:del w:id="1225" w:author="Vikas Gautam" w:date="2023-05-12T14:07:00Z"/>
        </w:rPr>
        <w:pPrChange w:id="1226" w:author="Vikas Gautam" w:date="2023-05-15T23:53:00Z">
          <w:pPr>
            <w:pStyle w:val="Heading1"/>
          </w:pPr>
        </w:pPrChange>
      </w:pPr>
      <w:del w:id="1227" w:author="Vikas Gautam" w:date="2023-05-12T14:07:00Z">
        <w:r w:rsidRPr="00AE0B0D" w:rsidDel="000803C5">
          <w:delText>Chapter</w:delText>
        </w:r>
        <w:r w:rsidR="00472B8A" w:rsidRPr="00AE0B0D" w:rsidDel="000803C5">
          <w:delText xml:space="preserve"> </w:delText>
        </w:r>
        <w:r w:rsidR="00DE7046" w:rsidRPr="00AE0B0D" w:rsidDel="000803C5">
          <w:delText>3</w:delText>
        </w:r>
        <w:r w:rsidR="00F84664" w:rsidRPr="00AE0B0D" w:rsidDel="000803C5">
          <w:delText>3</w:delText>
        </w:r>
        <w:r w:rsidR="00B33BFC" w:rsidRPr="00AE0B0D" w:rsidDel="000803C5">
          <w:delText xml:space="preserve"> </w:delText>
        </w:r>
        <w:r w:rsidR="0011651A" w:rsidRPr="00AE0B0D" w:rsidDel="000803C5">
          <w:delText xml:space="preserve">- </w:delText>
        </w:r>
        <w:r w:rsidR="00B70EF6" w:rsidRPr="00AE0B0D" w:rsidDel="000803C5">
          <w:delText>Let us Verify</w:delText>
        </w:r>
        <w:bookmarkStart w:id="1228" w:name="_Toc112852335"/>
        <w:r w:rsidR="00387D54" w:rsidRPr="00AE0B0D" w:rsidDel="000803C5">
          <w:delText>.</w:delText>
        </w:r>
      </w:del>
    </w:p>
    <w:p w14:paraId="46AEB484" w14:textId="68B73A81" w:rsidR="00876107" w:rsidRPr="00AE0B0D" w:rsidDel="000803C5" w:rsidRDefault="00876107">
      <w:pPr>
        <w:pStyle w:val="Heading2"/>
        <w:rPr>
          <w:del w:id="1229" w:author="Vikas Gautam" w:date="2023-05-12T14:07:00Z"/>
        </w:rPr>
        <w:pPrChange w:id="1230" w:author="Vikas Gautam" w:date="2023-05-15T23:53:00Z">
          <w:pPr/>
        </w:pPrChange>
      </w:pPr>
    </w:p>
    <w:p w14:paraId="77AF20FF" w14:textId="7E498871" w:rsidR="00876107" w:rsidRPr="00AE0B0D" w:rsidDel="000803C5" w:rsidRDefault="00876107">
      <w:pPr>
        <w:pStyle w:val="Heading2"/>
        <w:rPr>
          <w:del w:id="1231" w:author="Vikas Gautam" w:date="2023-05-12T14:07:00Z"/>
        </w:rPr>
        <w:pPrChange w:id="1232" w:author="Vikas Gautam" w:date="2023-05-15T23:53:00Z">
          <w:pPr/>
        </w:pPrChange>
      </w:pPr>
      <w:del w:id="1233" w:author="Vikas Gautam" w:date="2023-05-12T14:07:00Z">
        <w:r w:rsidRPr="00AE0B0D" w:rsidDel="000803C5">
          <w:delText xml:space="preserve">All the resources are created in </w:delText>
        </w:r>
        <w:r w:rsidR="00777E55" w:rsidRPr="00AE0B0D" w:rsidDel="000803C5">
          <w:delText>region1</w:delText>
        </w:r>
        <w:r w:rsidR="0011651A" w:rsidRPr="00AE0B0D" w:rsidDel="000803C5">
          <w:delText>.</w:delText>
        </w:r>
      </w:del>
    </w:p>
    <w:bookmarkEnd w:id="1228"/>
    <w:p w14:paraId="1AF1737A" w14:textId="50F94B04" w:rsidR="001D3E44" w:rsidRPr="00AE0B0D" w:rsidDel="000803C5" w:rsidRDefault="00E205FB">
      <w:pPr>
        <w:pStyle w:val="Heading2"/>
        <w:rPr>
          <w:del w:id="1234" w:author="Vikas Gautam" w:date="2023-05-12T14:07:00Z"/>
        </w:rPr>
        <w:pPrChange w:id="1235" w:author="Vikas Gautam" w:date="2023-05-15T23:53:00Z">
          <w:pPr>
            <w:pStyle w:val="BodyText"/>
            <w:numPr>
              <w:numId w:val="96"/>
            </w:numPr>
            <w:ind w:left="720" w:hanging="360"/>
          </w:pPr>
        </w:pPrChange>
      </w:pPr>
      <w:del w:id="1236" w:author="Vikas Gautam" w:date="2023-05-12T14:07:00Z">
        <w:r w:rsidRPr="00AE0B0D" w:rsidDel="000803C5">
          <w:delText xml:space="preserve">3 </w:delText>
        </w:r>
        <w:r w:rsidR="0011651A" w:rsidRPr="00AE0B0D" w:rsidDel="000803C5">
          <w:delText>vThunder</w:delText>
        </w:r>
        <w:r w:rsidRPr="00AE0B0D" w:rsidDel="000803C5">
          <w:delText xml:space="preserve"> should get created in each region.</w:delText>
        </w:r>
      </w:del>
    </w:p>
    <w:p w14:paraId="6DCEF8A6" w14:textId="06BFB5E4" w:rsidR="00E205FB" w:rsidRPr="00AE0B0D" w:rsidDel="000803C5" w:rsidRDefault="00E205FB">
      <w:pPr>
        <w:pStyle w:val="Heading2"/>
        <w:rPr>
          <w:del w:id="1237" w:author="Vikas Gautam" w:date="2023-05-12T14:07:00Z"/>
        </w:rPr>
        <w:pPrChange w:id="1238" w:author="Vikas Gautam" w:date="2023-05-15T23:53:00Z">
          <w:pPr>
            <w:pStyle w:val="BodyText"/>
            <w:ind w:left="360"/>
          </w:pPr>
        </w:pPrChange>
      </w:pPr>
    </w:p>
    <w:p w14:paraId="7BED0164" w14:textId="0E436923" w:rsidR="00E205FB" w:rsidRPr="00AE0B0D" w:rsidDel="000803C5" w:rsidRDefault="00E205FB">
      <w:pPr>
        <w:pStyle w:val="Heading2"/>
        <w:rPr>
          <w:del w:id="1239" w:author="Vikas Gautam" w:date="2023-05-12T14:07:00Z"/>
        </w:rPr>
        <w:pPrChange w:id="1240" w:author="Vikas Gautam" w:date="2023-05-15T23:53:00Z">
          <w:pPr>
            <w:pStyle w:val="BodyText"/>
            <w:ind w:left="360"/>
          </w:pPr>
        </w:pPrChange>
      </w:pPr>
      <w:del w:id="1241" w:author="Vikas Gautam" w:date="2023-05-12T14:07:00Z">
        <w:r w:rsidRPr="00FC0D69" w:rsidDel="000803C5">
          <w:rPr>
            <w:noProof/>
          </w:rPr>
          <w:drawing>
            <wp:inline distT="0" distB="0" distL="0" distR="0" wp14:anchorId="4B82195C" wp14:editId="2C1E1F2E">
              <wp:extent cx="5731510" cy="38544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85445"/>
                      </a:xfrm>
                      <a:prstGeom prst="rect">
                        <a:avLst/>
                      </a:prstGeom>
                    </pic:spPr>
                  </pic:pic>
                </a:graphicData>
              </a:graphic>
            </wp:inline>
          </w:drawing>
        </w:r>
      </w:del>
    </w:p>
    <w:p w14:paraId="5BFDCA17" w14:textId="4B251E9C" w:rsidR="00E205FB" w:rsidRPr="00AE0B0D" w:rsidDel="000803C5" w:rsidRDefault="00E205FB">
      <w:pPr>
        <w:pStyle w:val="Heading2"/>
        <w:rPr>
          <w:del w:id="1242" w:author="Vikas Gautam" w:date="2023-05-12T14:07:00Z"/>
        </w:rPr>
        <w:pPrChange w:id="1243" w:author="Vikas Gautam" w:date="2023-05-15T23:53:00Z">
          <w:pPr>
            <w:pStyle w:val="BodyText"/>
            <w:ind w:left="360"/>
          </w:pPr>
        </w:pPrChange>
      </w:pPr>
    </w:p>
    <w:p w14:paraId="5EC854A4" w14:textId="1FDCE286" w:rsidR="00E205FB" w:rsidRPr="00AE0B0D" w:rsidDel="000803C5" w:rsidRDefault="00E205FB">
      <w:pPr>
        <w:pStyle w:val="Heading2"/>
        <w:rPr>
          <w:del w:id="1244" w:author="Vikas Gautam" w:date="2023-05-12T14:07:00Z"/>
        </w:rPr>
        <w:pPrChange w:id="1245" w:author="Vikas Gautam" w:date="2023-05-15T23:53:00Z">
          <w:pPr>
            <w:pStyle w:val="BodyText"/>
            <w:numPr>
              <w:numId w:val="96"/>
            </w:numPr>
            <w:ind w:left="720" w:hanging="360"/>
          </w:pPr>
        </w:pPrChange>
      </w:pPr>
      <w:del w:id="1246" w:author="Vikas Gautam" w:date="2023-05-12T14:07:00Z">
        <w:r w:rsidRPr="00AE0B0D" w:rsidDel="000803C5">
          <w:delText>2 server should get created in each region</w:delText>
        </w:r>
      </w:del>
    </w:p>
    <w:p w14:paraId="1B7AD0F1" w14:textId="77EAFBA1" w:rsidR="00E205FB" w:rsidRPr="00AE0B0D" w:rsidDel="000803C5" w:rsidRDefault="00E205FB">
      <w:pPr>
        <w:pStyle w:val="Heading2"/>
        <w:rPr>
          <w:del w:id="1247" w:author="Vikas Gautam" w:date="2023-05-12T14:07:00Z"/>
        </w:rPr>
        <w:pPrChange w:id="1248" w:author="Vikas Gautam" w:date="2023-05-15T23:53:00Z">
          <w:pPr>
            <w:pStyle w:val="BodyText"/>
          </w:pPr>
        </w:pPrChange>
      </w:pPr>
    </w:p>
    <w:p w14:paraId="16E24AF4" w14:textId="1D1C8168" w:rsidR="00E205FB" w:rsidRPr="00AE0B0D" w:rsidDel="000803C5" w:rsidRDefault="00E205FB">
      <w:pPr>
        <w:pStyle w:val="Heading2"/>
        <w:rPr>
          <w:del w:id="1249" w:author="Vikas Gautam" w:date="2023-05-12T14:07:00Z"/>
        </w:rPr>
        <w:pPrChange w:id="1250" w:author="Vikas Gautam" w:date="2023-05-15T23:53:00Z">
          <w:pPr>
            <w:pStyle w:val="BodyText"/>
            <w:ind w:left="360"/>
          </w:pPr>
        </w:pPrChange>
      </w:pPr>
      <w:del w:id="1251" w:author="Vikas Gautam" w:date="2023-05-12T14:07:00Z">
        <w:r w:rsidRPr="00FC0D69" w:rsidDel="000803C5">
          <w:rPr>
            <w:noProof/>
          </w:rPr>
          <w:drawing>
            <wp:inline distT="0" distB="0" distL="0" distR="0" wp14:anchorId="4CA2B3E4" wp14:editId="4F165D50">
              <wp:extent cx="5731510" cy="285115"/>
              <wp:effectExtent l="0" t="0" r="254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85115"/>
                      </a:xfrm>
                      <a:prstGeom prst="rect">
                        <a:avLst/>
                      </a:prstGeom>
                    </pic:spPr>
                  </pic:pic>
                </a:graphicData>
              </a:graphic>
            </wp:inline>
          </w:drawing>
        </w:r>
      </w:del>
    </w:p>
    <w:p w14:paraId="221CE7FD" w14:textId="699D426E" w:rsidR="00E205FB" w:rsidRPr="00AE0B0D" w:rsidDel="000803C5" w:rsidRDefault="00E205FB">
      <w:pPr>
        <w:pStyle w:val="Heading2"/>
        <w:rPr>
          <w:del w:id="1252" w:author="Vikas Gautam" w:date="2023-05-12T14:07:00Z"/>
        </w:rPr>
        <w:pPrChange w:id="1253" w:author="Vikas Gautam" w:date="2023-05-15T23:53:00Z">
          <w:pPr>
            <w:pStyle w:val="BodyText"/>
            <w:ind w:left="360"/>
          </w:pPr>
        </w:pPrChange>
      </w:pPr>
    </w:p>
    <w:p w14:paraId="4FAF1043" w14:textId="141FD796" w:rsidR="00E205FB" w:rsidRPr="00AE0B0D" w:rsidDel="000803C5" w:rsidRDefault="00E205FB">
      <w:pPr>
        <w:pStyle w:val="Heading2"/>
        <w:rPr>
          <w:del w:id="1254" w:author="Vikas Gautam" w:date="2023-05-12T14:07:00Z"/>
        </w:rPr>
        <w:pPrChange w:id="1255" w:author="Vikas Gautam" w:date="2023-05-15T23:53:00Z">
          <w:pPr>
            <w:pStyle w:val="BodyText"/>
            <w:numPr>
              <w:numId w:val="96"/>
            </w:numPr>
            <w:ind w:left="720" w:hanging="360"/>
          </w:pPr>
        </w:pPrChange>
      </w:pPr>
      <w:del w:id="1256" w:author="Vikas Gautam" w:date="2023-05-12T14:07:00Z">
        <w:r w:rsidRPr="00AE0B0D" w:rsidDel="000803C5">
          <w:delText>One storage account should get created in each region</w:delText>
        </w:r>
      </w:del>
    </w:p>
    <w:p w14:paraId="21489A87" w14:textId="249E5722" w:rsidR="00E205FB" w:rsidRPr="00AE0B0D" w:rsidDel="000803C5" w:rsidRDefault="00E205FB">
      <w:pPr>
        <w:pStyle w:val="Heading2"/>
        <w:rPr>
          <w:del w:id="1257" w:author="Vikas Gautam" w:date="2023-05-12T14:07:00Z"/>
        </w:rPr>
        <w:pPrChange w:id="1258" w:author="Vikas Gautam" w:date="2023-05-15T23:53:00Z">
          <w:pPr>
            <w:pStyle w:val="BodyText"/>
            <w:ind w:left="720"/>
          </w:pPr>
        </w:pPrChange>
      </w:pPr>
    </w:p>
    <w:p w14:paraId="2105D6CA" w14:textId="41BB85BB" w:rsidR="00E205FB" w:rsidRPr="00AE0B0D" w:rsidDel="000803C5" w:rsidRDefault="00E205FB">
      <w:pPr>
        <w:pStyle w:val="Heading2"/>
        <w:rPr>
          <w:del w:id="1259" w:author="Vikas Gautam" w:date="2023-05-12T14:07:00Z"/>
        </w:rPr>
        <w:pPrChange w:id="1260" w:author="Vikas Gautam" w:date="2023-05-15T23:53:00Z">
          <w:pPr>
            <w:pStyle w:val="BodyText"/>
            <w:ind w:firstLine="360"/>
          </w:pPr>
        </w:pPrChange>
      </w:pPr>
      <w:del w:id="1261" w:author="Vikas Gautam" w:date="2023-05-12T14:07:00Z">
        <w:r w:rsidRPr="00FC0D69" w:rsidDel="000803C5">
          <w:rPr>
            <w:noProof/>
          </w:rPr>
          <w:drawing>
            <wp:inline distT="0" distB="0" distL="0" distR="0" wp14:anchorId="41BB50D7" wp14:editId="42D2ED41">
              <wp:extent cx="5731510" cy="186690"/>
              <wp:effectExtent l="0" t="0" r="254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86690"/>
                      </a:xfrm>
                      <a:prstGeom prst="rect">
                        <a:avLst/>
                      </a:prstGeom>
                    </pic:spPr>
                  </pic:pic>
                </a:graphicData>
              </a:graphic>
            </wp:inline>
          </w:drawing>
        </w:r>
      </w:del>
    </w:p>
    <w:p w14:paraId="0A4BF998" w14:textId="52063C16" w:rsidR="00E205FB" w:rsidRPr="00AE0B0D" w:rsidDel="000803C5" w:rsidRDefault="00E205FB">
      <w:pPr>
        <w:pStyle w:val="Heading2"/>
        <w:rPr>
          <w:del w:id="1262" w:author="Vikas Gautam" w:date="2023-05-12T14:07:00Z"/>
        </w:rPr>
        <w:pPrChange w:id="1263" w:author="Vikas Gautam" w:date="2023-05-15T23:53:00Z">
          <w:pPr>
            <w:pStyle w:val="BodyText"/>
            <w:ind w:firstLine="360"/>
          </w:pPr>
        </w:pPrChange>
      </w:pPr>
    </w:p>
    <w:p w14:paraId="6B06E69C" w14:textId="339C2E16" w:rsidR="00E205FB" w:rsidRPr="00AE0B0D" w:rsidDel="000803C5" w:rsidRDefault="00053B39">
      <w:pPr>
        <w:pStyle w:val="Heading2"/>
        <w:rPr>
          <w:del w:id="1264" w:author="Vikas Gautam" w:date="2023-05-12T14:07:00Z"/>
        </w:rPr>
        <w:pPrChange w:id="1265" w:author="Vikas Gautam" w:date="2023-05-15T23:53:00Z">
          <w:pPr>
            <w:pStyle w:val="BodyText"/>
            <w:numPr>
              <w:numId w:val="96"/>
            </w:numPr>
            <w:ind w:left="720" w:hanging="360"/>
          </w:pPr>
        </w:pPrChange>
      </w:pPr>
      <w:del w:id="1266" w:author="Vikas Gautam" w:date="2023-05-12T14:07:00Z">
        <w:r w:rsidRPr="00AE0B0D" w:rsidDel="000803C5">
          <w:delText>3</w:delText>
        </w:r>
        <w:r w:rsidR="006F6FFF" w:rsidRPr="00AE0B0D" w:rsidDel="000803C5">
          <w:delText xml:space="preserve"> network security group should get created in each region</w:delText>
        </w:r>
      </w:del>
    </w:p>
    <w:p w14:paraId="444EBBBB" w14:textId="09A0D311" w:rsidR="006F6FFF" w:rsidRPr="00AE0B0D" w:rsidDel="000803C5" w:rsidRDefault="006F6FFF">
      <w:pPr>
        <w:pStyle w:val="Heading2"/>
        <w:rPr>
          <w:del w:id="1267" w:author="Vikas Gautam" w:date="2023-05-12T14:07:00Z"/>
        </w:rPr>
        <w:pPrChange w:id="1268" w:author="Vikas Gautam" w:date="2023-05-15T23:53:00Z">
          <w:pPr>
            <w:pStyle w:val="BodyText"/>
            <w:ind w:left="360"/>
          </w:pPr>
        </w:pPrChange>
      </w:pPr>
    </w:p>
    <w:p w14:paraId="38A7EAFB" w14:textId="6E9927DD" w:rsidR="006F6FFF" w:rsidRPr="00AE0B0D" w:rsidDel="000803C5" w:rsidRDefault="006F6FFF">
      <w:pPr>
        <w:pStyle w:val="Heading2"/>
        <w:rPr>
          <w:del w:id="1269" w:author="Vikas Gautam" w:date="2023-05-12T14:07:00Z"/>
        </w:rPr>
        <w:pPrChange w:id="1270" w:author="Vikas Gautam" w:date="2023-05-15T23:53:00Z">
          <w:pPr>
            <w:pStyle w:val="BodyText"/>
            <w:ind w:left="360"/>
          </w:pPr>
        </w:pPrChange>
      </w:pPr>
      <w:del w:id="1271" w:author="Vikas Gautam" w:date="2023-05-12T14:07:00Z">
        <w:r w:rsidRPr="00FC0D69" w:rsidDel="000803C5">
          <w:rPr>
            <w:noProof/>
          </w:rPr>
          <w:drawing>
            <wp:inline distT="0" distB="0" distL="0" distR="0" wp14:anchorId="6C0FE0D0" wp14:editId="143111E6">
              <wp:extent cx="5731510" cy="34544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45440"/>
                      </a:xfrm>
                      <a:prstGeom prst="rect">
                        <a:avLst/>
                      </a:prstGeom>
                    </pic:spPr>
                  </pic:pic>
                </a:graphicData>
              </a:graphic>
            </wp:inline>
          </w:drawing>
        </w:r>
      </w:del>
    </w:p>
    <w:p w14:paraId="410A4108" w14:textId="049B3915" w:rsidR="006F6FFF" w:rsidRPr="00AE0B0D" w:rsidDel="000803C5" w:rsidRDefault="006F6FFF">
      <w:pPr>
        <w:pStyle w:val="Heading2"/>
        <w:rPr>
          <w:del w:id="1272" w:author="Vikas Gautam" w:date="2023-05-12T14:07:00Z"/>
        </w:rPr>
        <w:pPrChange w:id="1273" w:author="Vikas Gautam" w:date="2023-05-15T23:53:00Z">
          <w:pPr>
            <w:pStyle w:val="BodyText"/>
            <w:ind w:left="360"/>
          </w:pPr>
        </w:pPrChange>
      </w:pPr>
    </w:p>
    <w:p w14:paraId="5BC0FF7B" w14:textId="6B918D37" w:rsidR="006F6FFF" w:rsidRPr="00AE0B0D" w:rsidDel="000803C5" w:rsidRDefault="006F6FFF">
      <w:pPr>
        <w:pStyle w:val="Heading2"/>
        <w:rPr>
          <w:del w:id="1274" w:author="Vikas Gautam" w:date="2023-05-12T14:07:00Z"/>
        </w:rPr>
        <w:pPrChange w:id="1275" w:author="Vikas Gautam" w:date="2023-05-15T23:53:00Z">
          <w:pPr>
            <w:pStyle w:val="BodyText"/>
            <w:numPr>
              <w:numId w:val="96"/>
            </w:numPr>
            <w:ind w:left="720" w:hanging="360"/>
          </w:pPr>
        </w:pPrChange>
      </w:pPr>
      <w:del w:id="1276" w:author="Vikas Gautam" w:date="2023-05-12T14:07:00Z">
        <w:r w:rsidRPr="00AE0B0D" w:rsidDel="000803C5">
          <w:delText xml:space="preserve">Management and data interface should get created for each </w:delText>
        </w:r>
        <w:r w:rsidR="0011651A" w:rsidRPr="00AE0B0D" w:rsidDel="000803C5">
          <w:delText>vThunder</w:delText>
        </w:r>
        <w:r w:rsidRPr="00AE0B0D" w:rsidDel="000803C5">
          <w:delText xml:space="preserve"> and servers in each region</w:delText>
        </w:r>
        <w:r w:rsidR="0011651A" w:rsidRPr="00AE0B0D" w:rsidDel="000803C5">
          <w:delText>.</w:delText>
        </w:r>
      </w:del>
    </w:p>
    <w:p w14:paraId="0A1C4102" w14:textId="49E363A0" w:rsidR="006F6FFF" w:rsidRPr="00AE0B0D" w:rsidDel="000803C5" w:rsidRDefault="006F6FFF">
      <w:pPr>
        <w:pStyle w:val="Heading2"/>
        <w:rPr>
          <w:del w:id="1277" w:author="Vikas Gautam" w:date="2023-05-12T14:07:00Z"/>
        </w:rPr>
        <w:pPrChange w:id="1278" w:author="Vikas Gautam" w:date="2023-05-15T23:53:00Z">
          <w:pPr>
            <w:pStyle w:val="BodyText"/>
            <w:ind w:left="360"/>
          </w:pPr>
        </w:pPrChange>
      </w:pPr>
    </w:p>
    <w:p w14:paraId="348D6B44" w14:textId="27EF7956" w:rsidR="006F6FFF" w:rsidRPr="00AE0B0D" w:rsidDel="000803C5" w:rsidRDefault="006F6FFF">
      <w:pPr>
        <w:pStyle w:val="Heading2"/>
        <w:rPr>
          <w:del w:id="1279" w:author="Vikas Gautam" w:date="2023-05-12T14:07:00Z"/>
        </w:rPr>
        <w:pPrChange w:id="1280" w:author="Vikas Gautam" w:date="2023-05-15T23:53:00Z">
          <w:pPr>
            <w:pStyle w:val="BodyText"/>
            <w:ind w:left="360"/>
          </w:pPr>
        </w:pPrChange>
      </w:pPr>
      <w:del w:id="1281" w:author="Vikas Gautam" w:date="2023-05-12T14:07:00Z">
        <w:r w:rsidRPr="00FC0D69" w:rsidDel="000803C5">
          <w:rPr>
            <w:noProof/>
          </w:rPr>
          <w:drawing>
            <wp:inline distT="0" distB="0" distL="0" distR="0" wp14:anchorId="10513990" wp14:editId="040D7D2C">
              <wp:extent cx="5731510" cy="1386840"/>
              <wp:effectExtent l="0" t="0" r="254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386840"/>
                      </a:xfrm>
                      <a:prstGeom prst="rect">
                        <a:avLst/>
                      </a:prstGeom>
                    </pic:spPr>
                  </pic:pic>
                </a:graphicData>
              </a:graphic>
            </wp:inline>
          </w:drawing>
        </w:r>
      </w:del>
    </w:p>
    <w:p w14:paraId="38CA7FE3" w14:textId="290EA8CB" w:rsidR="006F6FFF" w:rsidRPr="00AE0B0D" w:rsidDel="000803C5" w:rsidRDefault="006F6FFF">
      <w:pPr>
        <w:pStyle w:val="Heading2"/>
        <w:rPr>
          <w:del w:id="1282" w:author="Vikas Gautam" w:date="2023-05-12T14:07:00Z"/>
        </w:rPr>
        <w:pPrChange w:id="1283" w:author="Vikas Gautam" w:date="2023-05-15T23:53:00Z">
          <w:pPr>
            <w:pStyle w:val="BodyText"/>
            <w:ind w:left="360"/>
          </w:pPr>
        </w:pPrChange>
      </w:pPr>
    </w:p>
    <w:p w14:paraId="32C83BDC" w14:textId="787BD60B" w:rsidR="006F6FFF" w:rsidRPr="00AE0B0D" w:rsidDel="000803C5" w:rsidRDefault="006F6FFF">
      <w:pPr>
        <w:pStyle w:val="Heading2"/>
        <w:rPr>
          <w:del w:id="1284" w:author="Vikas Gautam" w:date="2023-05-12T14:07:00Z"/>
        </w:rPr>
        <w:pPrChange w:id="1285" w:author="Vikas Gautam" w:date="2023-05-15T23:53:00Z">
          <w:pPr>
            <w:pStyle w:val="BodyText"/>
            <w:numPr>
              <w:numId w:val="96"/>
            </w:numPr>
            <w:ind w:left="720" w:hanging="360"/>
          </w:pPr>
        </w:pPrChange>
      </w:pPr>
      <w:del w:id="1286" w:author="Vikas Gautam" w:date="2023-05-12T14:07:00Z">
        <w:r w:rsidRPr="00AE0B0D" w:rsidDel="000803C5">
          <w:delText xml:space="preserve">Public ip’s should get created for each </w:delText>
        </w:r>
        <w:r w:rsidR="0011651A" w:rsidRPr="00AE0B0D" w:rsidDel="000803C5">
          <w:delText>vThunder</w:delText>
        </w:r>
        <w:r w:rsidRPr="00AE0B0D" w:rsidDel="000803C5">
          <w:delText xml:space="preserve"> and servers.</w:delText>
        </w:r>
      </w:del>
    </w:p>
    <w:p w14:paraId="5D8D4966" w14:textId="5699436A" w:rsidR="006F6FFF" w:rsidRPr="00AE0B0D" w:rsidDel="000803C5" w:rsidRDefault="006F6FFF">
      <w:pPr>
        <w:pStyle w:val="Heading2"/>
        <w:rPr>
          <w:del w:id="1287" w:author="Vikas Gautam" w:date="2023-05-12T14:07:00Z"/>
        </w:rPr>
        <w:pPrChange w:id="1288" w:author="Vikas Gautam" w:date="2023-05-15T23:53:00Z">
          <w:pPr>
            <w:pStyle w:val="BodyText"/>
            <w:ind w:left="360"/>
          </w:pPr>
        </w:pPrChange>
      </w:pPr>
      <w:del w:id="1289" w:author="Vikas Gautam" w:date="2023-05-12T14:07:00Z">
        <w:r w:rsidRPr="00FC0D69" w:rsidDel="000803C5">
          <w:rPr>
            <w:noProof/>
          </w:rPr>
          <w:drawing>
            <wp:inline distT="0" distB="0" distL="0" distR="0" wp14:anchorId="06A3F31A" wp14:editId="5596FCF1">
              <wp:extent cx="5731510" cy="1068705"/>
              <wp:effectExtent l="0" t="0" r="2540" b="0"/>
              <wp:docPr id="104" name="Picture 10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 Teams&#10;&#10;Description automatically generated"/>
                      <pic:cNvPicPr/>
                    </pic:nvPicPr>
                    <pic:blipFill>
                      <a:blip r:embed="rId86"/>
                      <a:stretch>
                        <a:fillRect/>
                      </a:stretch>
                    </pic:blipFill>
                    <pic:spPr>
                      <a:xfrm>
                        <a:off x="0" y="0"/>
                        <a:ext cx="5731510" cy="1068705"/>
                      </a:xfrm>
                      <a:prstGeom prst="rect">
                        <a:avLst/>
                      </a:prstGeom>
                    </pic:spPr>
                  </pic:pic>
                </a:graphicData>
              </a:graphic>
            </wp:inline>
          </w:drawing>
        </w:r>
      </w:del>
    </w:p>
    <w:p w14:paraId="73775ED9" w14:textId="50BC0E67" w:rsidR="006F6FFF" w:rsidRPr="00AE0B0D" w:rsidDel="000803C5" w:rsidRDefault="006F6FFF">
      <w:pPr>
        <w:pStyle w:val="Heading2"/>
        <w:rPr>
          <w:del w:id="1290" w:author="Vikas Gautam" w:date="2023-05-12T14:07:00Z"/>
        </w:rPr>
        <w:pPrChange w:id="1291" w:author="Vikas Gautam" w:date="2023-05-15T23:53:00Z">
          <w:pPr>
            <w:pStyle w:val="BodyText"/>
          </w:pPr>
        </w:pPrChange>
      </w:pPr>
    </w:p>
    <w:p w14:paraId="56A07CC0" w14:textId="6FD16300" w:rsidR="006F6FFF" w:rsidRPr="00AE0B0D" w:rsidDel="000803C5" w:rsidRDefault="0011651A">
      <w:pPr>
        <w:pStyle w:val="Heading2"/>
        <w:rPr>
          <w:del w:id="1292" w:author="Vikas Gautam" w:date="2023-05-12T14:07:00Z"/>
        </w:rPr>
        <w:pPrChange w:id="1293" w:author="Vikas Gautam" w:date="2023-05-15T23:53:00Z">
          <w:pPr>
            <w:pStyle w:val="BodyText"/>
            <w:numPr>
              <w:numId w:val="96"/>
            </w:numPr>
            <w:ind w:left="720" w:hanging="360"/>
          </w:pPr>
        </w:pPrChange>
      </w:pPr>
      <w:del w:id="1294" w:author="Vikas Gautam" w:date="2023-05-12T14:07:00Z">
        <w:r w:rsidRPr="00AE0B0D" w:rsidDel="000803C5">
          <w:delText>A virtual</w:delText>
        </w:r>
        <w:r w:rsidR="006F6FFF" w:rsidRPr="00AE0B0D" w:rsidDel="000803C5">
          <w:delText xml:space="preserve"> private network should get created in each region</w:delText>
        </w:r>
        <w:r w:rsidRPr="00AE0B0D" w:rsidDel="000803C5">
          <w:delText>.</w:delText>
        </w:r>
      </w:del>
    </w:p>
    <w:p w14:paraId="7D843341" w14:textId="57A63346" w:rsidR="006F6FFF" w:rsidRPr="00AE0B0D" w:rsidDel="000803C5" w:rsidRDefault="006F6FFF">
      <w:pPr>
        <w:pStyle w:val="Heading2"/>
        <w:rPr>
          <w:del w:id="1295" w:author="Vikas Gautam" w:date="2023-05-12T14:07:00Z"/>
        </w:rPr>
        <w:pPrChange w:id="1296" w:author="Vikas Gautam" w:date="2023-05-15T23:53:00Z">
          <w:pPr>
            <w:pStyle w:val="BodyText"/>
          </w:pPr>
        </w:pPrChange>
      </w:pPr>
      <w:del w:id="1297" w:author="Vikas Gautam" w:date="2023-05-12T14:07:00Z">
        <w:r w:rsidRPr="00AE0B0D" w:rsidDel="000803C5">
          <w:delText xml:space="preserve">   </w:delText>
        </w:r>
        <w:r w:rsidRPr="00FC0D69" w:rsidDel="000803C5">
          <w:rPr>
            <w:noProof/>
          </w:rPr>
          <w:drawing>
            <wp:inline distT="0" distB="0" distL="0" distR="0" wp14:anchorId="6D855054" wp14:editId="504791F6">
              <wp:extent cx="5731510" cy="132080"/>
              <wp:effectExtent l="0" t="0" r="254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32080"/>
                      </a:xfrm>
                      <a:prstGeom prst="rect">
                        <a:avLst/>
                      </a:prstGeom>
                    </pic:spPr>
                  </pic:pic>
                </a:graphicData>
              </a:graphic>
            </wp:inline>
          </w:drawing>
        </w:r>
      </w:del>
    </w:p>
    <w:p w14:paraId="433CA1EF" w14:textId="7C41F7F5" w:rsidR="001D3E44" w:rsidRPr="00AE0B0D" w:rsidRDefault="001D3E44">
      <w:pPr>
        <w:pStyle w:val="Heading2"/>
        <w:pPrChange w:id="1298" w:author="Vikas Gautam" w:date="2023-05-15T23:53:00Z">
          <w:pPr>
            <w:pStyle w:val="Heading1"/>
          </w:pPr>
        </w:pPrChange>
      </w:pPr>
      <w:del w:id="1299" w:author="Vikas Gautam" w:date="2023-05-15T23:52:00Z">
        <w:r w:rsidRPr="00AE0B0D" w:rsidDel="00C33E7F">
          <w:delText xml:space="preserve">Deleting the </w:delText>
        </w:r>
        <w:r w:rsidR="00527B6E" w:rsidRPr="00AE0B0D" w:rsidDel="00C33E7F">
          <w:delText>resources</w:delText>
        </w:r>
      </w:del>
    </w:p>
    <w:p w14:paraId="081D35D4" w14:textId="61626BFB" w:rsidR="001D3E44" w:rsidRDefault="001D3E44" w:rsidP="001D3E44">
      <w:r>
        <w:t xml:space="preserve">Once you are done with testing your traffic, you can delete the </w:t>
      </w:r>
      <w:r w:rsidR="00387D54">
        <w:t>servers</w:t>
      </w:r>
      <w:ins w:id="1300" w:author="Vikas Gautam" w:date="2023-05-15T23:35:00Z">
        <w:r w:rsidR="00DF1EF9">
          <w:t xml:space="preserve"> created by ARM template</w:t>
        </w:r>
      </w:ins>
      <w:r w:rsidR="00387D54">
        <w:t>.</w:t>
      </w:r>
    </w:p>
    <w:p w14:paraId="4961AD28" w14:textId="5EF25C3D" w:rsidR="001D3E44" w:rsidRPr="00527B6E" w:rsidRDefault="00527B6E" w:rsidP="00527B6E">
      <w:pPr>
        <w:pStyle w:val="BodyText"/>
        <w:numPr>
          <w:ilvl w:val="0"/>
          <w:numId w:val="97"/>
        </w:numPr>
        <w:rPr>
          <w:rFonts w:eastAsiaTheme="minorHAnsi" w:cstheme="minorBidi"/>
          <w:lang w:val="en-IN"/>
        </w:rPr>
      </w:pPr>
      <w:r w:rsidRPr="00527B6E">
        <w:rPr>
          <w:rFonts w:eastAsiaTheme="minorHAnsi" w:cstheme="minorBidi"/>
          <w:lang w:val="en-IN"/>
        </w:rPr>
        <w:t xml:space="preserve">Navigate to the </w:t>
      </w:r>
      <w:ins w:id="1301" w:author="Vikas Gautam" w:date="2023-05-15T23:53:00Z">
        <w:r w:rsidR="0014523B">
          <w:rPr>
            <w:rFonts w:eastAsiaTheme="minorHAnsi" w:cstheme="minorBidi"/>
            <w:lang w:val="en-IN"/>
          </w:rPr>
          <w:t>R</w:t>
        </w:r>
      </w:ins>
      <w:del w:id="1302" w:author="Vikas Gautam" w:date="2023-05-15T23:53:00Z">
        <w:r w:rsidR="0064760F" w:rsidRPr="00527B6E" w:rsidDel="0014523B">
          <w:rPr>
            <w:rFonts w:eastAsiaTheme="minorHAnsi" w:cstheme="minorBidi"/>
            <w:lang w:val="en-IN"/>
          </w:rPr>
          <w:delText>r</w:delText>
        </w:r>
      </w:del>
      <w:r w:rsidR="0064760F" w:rsidRPr="00527B6E">
        <w:rPr>
          <w:rFonts w:eastAsiaTheme="minorHAnsi" w:cstheme="minorBidi"/>
          <w:lang w:val="en-IN"/>
        </w:rPr>
        <w:t>esource</w:t>
      </w:r>
      <w:ins w:id="1303" w:author="Vikas Gautam" w:date="2023-05-15T23:53:00Z">
        <w:r w:rsidR="0014523B">
          <w:rPr>
            <w:rFonts w:eastAsiaTheme="minorHAnsi" w:cstheme="minorBidi"/>
            <w:lang w:val="en-IN"/>
          </w:rPr>
          <w:t xml:space="preserve"> Group -&gt; &lt;Your Virtual Machine&gt; -&gt;</w:t>
        </w:r>
        <w:r w:rsidR="001C5AC0">
          <w:rPr>
            <w:rFonts w:eastAsiaTheme="minorHAnsi" w:cstheme="minorBidi"/>
            <w:lang w:val="en-IN"/>
          </w:rPr>
          <w:t xml:space="preserve"> Overview</w:t>
        </w:r>
      </w:ins>
      <w:del w:id="1304" w:author="Vikas Gautam" w:date="2023-05-15T23:53:00Z">
        <w:r w:rsidR="0064760F" w:rsidRPr="00527B6E" w:rsidDel="0014523B">
          <w:rPr>
            <w:rFonts w:eastAsiaTheme="minorHAnsi" w:cstheme="minorBidi"/>
            <w:lang w:val="en-IN"/>
          </w:rPr>
          <w:delText>s</w:delText>
        </w:r>
      </w:del>
      <w:r w:rsidR="0064760F" w:rsidRPr="00527B6E">
        <w:rPr>
          <w:rFonts w:eastAsiaTheme="minorHAnsi" w:cstheme="minorBidi"/>
          <w:lang w:val="en-IN"/>
        </w:rPr>
        <w:t>.</w:t>
      </w:r>
    </w:p>
    <w:p w14:paraId="3CEE2C97" w14:textId="36989568" w:rsidR="00527B6E" w:rsidRDefault="001C5AC0" w:rsidP="00527B6E">
      <w:pPr>
        <w:pStyle w:val="BodyText"/>
        <w:numPr>
          <w:ilvl w:val="0"/>
          <w:numId w:val="97"/>
        </w:numPr>
        <w:rPr>
          <w:rFonts w:eastAsiaTheme="minorHAnsi" w:cstheme="minorBidi"/>
          <w:lang w:val="en-IN"/>
        </w:rPr>
      </w:pPr>
      <w:ins w:id="1305" w:author="Vikas Gautam" w:date="2023-05-15T23:54:00Z">
        <w:r>
          <w:rPr>
            <w:rFonts w:eastAsiaTheme="minorHAnsi" w:cstheme="minorBidi"/>
            <w:lang w:val="en-IN"/>
          </w:rPr>
          <w:t xml:space="preserve">Click on </w:t>
        </w:r>
      </w:ins>
      <w:del w:id="1306" w:author="Vikas Gautam" w:date="2023-05-15T23:54:00Z">
        <w:r w:rsidR="00527B6E" w:rsidRPr="00527B6E" w:rsidDel="001C5AC0">
          <w:rPr>
            <w:rFonts w:eastAsiaTheme="minorHAnsi" w:cstheme="minorBidi"/>
            <w:lang w:val="en-IN"/>
          </w:rPr>
          <w:delText>Overview-&gt;</w:delText>
        </w:r>
      </w:del>
      <w:r w:rsidR="00527B6E" w:rsidRPr="00527B6E">
        <w:rPr>
          <w:rFonts w:eastAsiaTheme="minorHAnsi" w:cstheme="minorBidi"/>
          <w:lang w:val="en-IN"/>
        </w:rPr>
        <w:t>stop/</w:t>
      </w:r>
      <w:r w:rsidR="0064760F" w:rsidRPr="00527B6E">
        <w:rPr>
          <w:rFonts w:eastAsiaTheme="minorHAnsi" w:cstheme="minorBidi"/>
          <w:lang w:val="en-IN"/>
        </w:rPr>
        <w:t>delete.</w:t>
      </w:r>
    </w:p>
    <w:p w14:paraId="7E70D140" w14:textId="77777777" w:rsidR="0064760F" w:rsidRDefault="0064760F" w:rsidP="0064760F">
      <w:pPr>
        <w:pStyle w:val="BodyText"/>
        <w:rPr>
          <w:rFonts w:eastAsiaTheme="minorHAnsi" w:cstheme="minorBidi"/>
          <w:lang w:val="en-IN"/>
        </w:rPr>
      </w:pPr>
    </w:p>
    <w:sectPr w:rsidR="0064760F" w:rsidSect="00BE587F">
      <w:headerReference w:type="default" r:id="rId88"/>
      <w:footerReference w:type="default" r:id="rId89"/>
      <w:footerReference w:type="first" r:id="rId90"/>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41" w:author="Priya Kanti Dhodi" w:date="2023-07-17T09:18:00Z" w:initials="PKD">
    <w:p w14:paraId="4F822828" w14:textId="77777777" w:rsidR="00CE01A9" w:rsidRDefault="00CE01A9" w:rsidP="00080FCF">
      <w:pPr>
        <w:pStyle w:val="CommentText"/>
      </w:pPr>
      <w:r>
        <w:rPr>
          <w:rStyle w:val="CommentReference"/>
        </w:rPr>
        <w:annotationRef/>
      </w:r>
      <w:r>
        <w:t>It should be vThunder . Do the change in the document</w:t>
      </w:r>
    </w:p>
  </w:comment>
  <w:comment w:id="154" w:author="Priya Kanti Dhodi" w:date="2023-07-17T09:20:00Z" w:initials="PKD">
    <w:p w14:paraId="2FBCDF6B" w14:textId="77777777" w:rsidR="00CE01A9" w:rsidRDefault="00CE01A9" w:rsidP="00C2373E">
      <w:pPr>
        <w:pStyle w:val="CommentText"/>
      </w:pPr>
      <w:r>
        <w:rPr>
          <w:rStyle w:val="CommentReference"/>
        </w:rPr>
        <w:annotationRef/>
      </w:r>
      <w:r>
        <w:t>ARM template will not deploy 6 public ip and vnet. Provide script name here as prerequisites.</w:t>
      </w:r>
    </w:p>
  </w:comment>
  <w:comment w:id="1014" w:author="Priya Kanti Dhodi" w:date="2023-07-17T09:22:00Z" w:initials="PKD">
    <w:p w14:paraId="2EB3E5E4" w14:textId="77777777" w:rsidR="00CE01A9" w:rsidRDefault="00CE01A9" w:rsidP="008B38CB">
      <w:pPr>
        <w:pStyle w:val="CommentText"/>
      </w:pPr>
      <w:r>
        <w:rPr>
          <w:rStyle w:val="CommentReference"/>
        </w:rPr>
        <w:annotationRef/>
      </w:r>
      <w:r>
        <w:t>I don’t think we need this point here. It should be prerequisites.</w:t>
      </w:r>
    </w:p>
  </w:comment>
  <w:comment w:id="1020" w:author="Priya Kanti Dhodi" w:date="2023-07-17T09:22:00Z" w:initials="PKD">
    <w:p w14:paraId="7ECE1E91" w14:textId="77777777" w:rsidR="00CE01A9" w:rsidRDefault="00CE01A9" w:rsidP="004A0C91">
      <w:pPr>
        <w:pStyle w:val="CommentText"/>
      </w:pPr>
      <w:r>
        <w:rPr>
          <w:rStyle w:val="CommentReference"/>
        </w:rPr>
        <w:annotationRef/>
      </w:r>
      <w:r>
        <w:t>I don’t think we need this point here. It should be prerequisites.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822828" w15:done="0"/>
  <w15:commentEx w15:paraId="2FBCDF6B" w15:done="0"/>
  <w15:commentEx w15:paraId="2EB3E5E4" w15:done="0"/>
  <w15:commentEx w15:paraId="7ECE1E9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5F85CA" w16cex:dateUtc="2023-07-17T03:48:00Z"/>
  <w16cex:commentExtensible w16cex:durableId="285F8664" w16cex:dateUtc="2023-07-17T03:50:00Z"/>
  <w16cex:commentExtensible w16cex:durableId="285F86C0" w16cex:dateUtc="2023-07-17T03:52:00Z"/>
  <w16cex:commentExtensible w16cex:durableId="285F86C7" w16cex:dateUtc="2023-07-17T0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822828" w16cid:durableId="285F85CA"/>
  <w16cid:commentId w16cid:paraId="2FBCDF6B" w16cid:durableId="285F8664"/>
  <w16cid:commentId w16cid:paraId="2EB3E5E4" w16cid:durableId="285F86C0"/>
  <w16cid:commentId w16cid:paraId="7ECE1E91" w16cid:durableId="285F86C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9D3D72" w14:textId="77777777" w:rsidR="00E75C13" w:rsidRDefault="00E75C13" w:rsidP="004C09E2">
      <w:pPr>
        <w:spacing w:after="0" w:line="240" w:lineRule="auto"/>
      </w:pPr>
      <w:r>
        <w:separator/>
      </w:r>
    </w:p>
  </w:endnote>
  <w:endnote w:type="continuationSeparator" w:id="0">
    <w:p w14:paraId="16849A1D" w14:textId="77777777" w:rsidR="00E75C13" w:rsidRDefault="00E75C13" w:rsidP="004C09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Myriad Pro Light">
    <w:altName w:val="Segoe UI Light"/>
    <w:charset w:val="00"/>
    <w:family w:val="swiss"/>
    <w:pitch w:val="variable"/>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9368005"/>
      <w:docPartObj>
        <w:docPartGallery w:val="Page Numbers (Bottom of Page)"/>
        <w:docPartUnique/>
      </w:docPartObj>
    </w:sdtPr>
    <w:sdtEndPr>
      <w:rPr>
        <w:color w:val="7F7F7F" w:themeColor="background1" w:themeShade="7F"/>
        <w:spacing w:val="60"/>
      </w:rPr>
    </w:sdtEndPr>
    <w:sdtContent>
      <w:p w14:paraId="1CD567DC" w14:textId="52531B32" w:rsidR="003D5498" w:rsidRDefault="003D5498">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iCs/>
        <w:sz w:val="24"/>
        <w:szCs w:val="24"/>
      </w:rPr>
      <w:alias w:val="Abstract"/>
      <w:tag w:val=""/>
      <w:id w:val="488606043"/>
      <w:dataBinding w:prefixMappings="xmlns:ns0='http://schemas.microsoft.com/office/2006/coverPageProps' " w:xpath="/ns0:CoverPageProperties[1]/ns0:Abstract[1]" w:storeItemID="{55AF091B-3C7A-41E3-B477-F2FDAA23CFDA}"/>
      <w:text w:multiLine="1"/>
    </w:sdtPr>
    <w:sdtContent>
      <w:p w14:paraId="5FDDE514" w14:textId="01DC8C4A" w:rsidR="00A248F5" w:rsidRPr="00E565AF" w:rsidRDefault="00A544FB" w:rsidP="006400E7">
        <w:pPr>
          <w:pStyle w:val="NoSpacing"/>
          <w:rPr>
            <w:rFonts w:asciiTheme="majorHAnsi" w:eastAsiaTheme="majorEastAsia" w:hAnsiTheme="majorHAnsi" w:cstheme="majorBidi"/>
            <w:b/>
            <w:bCs/>
            <w:i/>
            <w:iCs/>
            <w:color w:val="000000" w:themeColor="text1"/>
            <w:spacing w:val="-10"/>
            <w:kern w:val="28"/>
            <w:sz w:val="28"/>
            <w:szCs w:val="28"/>
            <w:lang w:val="en-IN" w:eastAsia="en-US"/>
          </w:rPr>
        </w:pPr>
        <w:del w:id="1307" w:author="Pramod Ashok Nimbhore" w:date="2023-03-14T13:24:00Z">
          <w:r w:rsidDel="00A544FB">
            <w:rPr>
              <w:i/>
              <w:iCs/>
              <w:sz w:val="24"/>
              <w:szCs w:val="24"/>
            </w:rPr>
            <w:delText>An AWS CFT template for GSLB, Three Virtual Machines, Server Load Balancer, CA SSL Certificates.</w:delText>
          </w:r>
          <w:r w:rsidDel="00A544FB">
            <w:rPr>
              <w:i/>
              <w:iCs/>
              <w:sz w:val="24"/>
              <w:szCs w:val="24"/>
            </w:rPr>
            <w:br/>
          </w:r>
          <w:r w:rsidDel="00A544FB">
            <w:rPr>
              <w:i/>
              <w:iCs/>
              <w:sz w:val="24"/>
              <w:szCs w:val="24"/>
            </w:rPr>
            <w:br/>
            <w:delText>© 2022 A10 Networks, Inc.</w:delText>
          </w:r>
          <w:r w:rsidDel="00A544FB">
            <w:rPr>
              <w:i/>
              <w:iCs/>
              <w:sz w:val="24"/>
              <w:szCs w:val="24"/>
            </w:rPr>
            <w:br/>
            <w:delText>CONFIDENTIAL AND PROPRIETARY- ALL RIGHTS RESERVED.</w:delText>
          </w:r>
          <w:r w:rsidDel="00A544FB">
            <w:rPr>
              <w:i/>
              <w:iCs/>
              <w:sz w:val="24"/>
              <w:szCs w:val="24"/>
            </w:rPr>
            <w:br/>
            <w:delText>Information in this document is subject to change without notice.</w:delText>
          </w:r>
        </w:del>
        <w:ins w:id="1308" w:author="Pramod Ashok Nimbhore" w:date="2023-03-14T13:24:00Z">
          <w:r>
            <w:rPr>
              <w:i/>
              <w:iCs/>
              <w:sz w:val="24"/>
              <w:szCs w:val="24"/>
            </w:rPr>
            <w:t>A template for GSLB, Three Virtual Machines, Server Load Balancer, CA SSL Certificates.</w:t>
          </w:r>
          <w:r>
            <w:rPr>
              <w:i/>
              <w:iCs/>
              <w:sz w:val="24"/>
              <w:szCs w:val="24"/>
            </w:rPr>
            <w:br/>
          </w:r>
          <w:r>
            <w:rPr>
              <w:i/>
              <w:iCs/>
              <w:sz w:val="24"/>
              <w:szCs w:val="24"/>
            </w:rPr>
            <w:br/>
            <w:t>© 2022 A10 Networks, Inc.</w:t>
          </w:r>
          <w:r>
            <w:rPr>
              <w:i/>
              <w:iCs/>
              <w:sz w:val="24"/>
              <w:szCs w:val="24"/>
            </w:rPr>
            <w:br/>
            <w:t>CONFIDENTIAL AND PROPRIETARY- ALL RIGHTS RESERVED.</w:t>
          </w:r>
          <w:r>
            <w:rPr>
              <w:i/>
              <w:iCs/>
              <w:sz w:val="24"/>
              <w:szCs w:val="24"/>
            </w:rPr>
            <w:br/>
            <w:t>Information in this document is subject to change without notice.</w:t>
          </w:r>
        </w:ins>
      </w:p>
    </w:sdtContent>
  </w:sdt>
  <w:p w14:paraId="3360C3BA" w14:textId="77777777" w:rsidR="00A248F5" w:rsidRDefault="00A248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53C894" w14:textId="77777777" w:rsidR="00E75C13" w:rsidRDefault="00E75C13" w:rsidP="004C09E2">
      <w:pPr>
        <w:spacing w:after="0" w:line="240" w:lineRule="auto"/>
      </w:pPr>
      <w:r>
        <w:separator/>
      </w:r>
    </w:p>
  </w:footnote>
  <w:footnote w:type="continuationSeparator" w:id="0">
    <w:p w14:paraId="1BE88916" w14:textId="77777777" w:rsidR="00E75C13" w:rsidRDefault="00E75C13" w:rsidP="004C09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1DE23" w14:textId="75EEC9B4" w:rsidR="004C09E2" w:rsidRDefault="004C09E2">
    <w:pPr>
      <w:pStyle w:val="Header"/>
    </w:pPr>
    <w:r>
      <w:rPr>
        <w:rFonts w:ascii="Times New Roman" w:hAnsi="Times New Roman"/>
        <w:noProof/>
        <w:sz w:val="24"/>
        <w:szCs w:val="24"/>
        <w:lang w:eastAsia="en-IN"/>
      </w:rPr>
      <w:drawing>
        <wp:anchor distT="0" distB="0" distL="114300" distR="114300" simplePos="0" relativeHeight="251661312" behindDoc="0" locked="0" layoutInCell="1" allowOverlap="1" wp14:anchorId="49FBDA8D" wp14:editId="40BA99D1">
          <wp:simplePos x="0" y="0"/>
          <wp:positionH relativeFrom="column">
            <wp:posOffset>-388620</wp:posOffset>
          </wp:positionH>
          <wp:positionV relativeFrom="paragraph">
            <wp:posOffset>-380941</wp:posOffset>
          </wp:positionV>
          <wp:extent cx="2027514" cy="734216"/>
          <wp:effectExtent l="0" t="0" r="0" b="8890"/>
          <wp:wrapNone/>
          <wp:docPr id="2" name="Picture 1" descr="A10Logo0805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10Logo0805we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7514" cy="734216"/>
                  </a:xfrm>
                  <a:prstGeom prst="rect">
                    <a:avLst/>
                  </a:prstGeom>
                  <a:noFill/>
                </pic:spPr>
              </pic:pic>
            </a:graphicData>
          </a:graphic>
        </wp:anchor>
      </w:drawing>
    </w:r>
    <w:r>
      <w:rPr>
        <w:rFonts w:ascii="Times New Roman" w:hAnsi="Times New Roman"/>
        <w:noProof/>
        <w:sz w:val="24"/>
        <w:szCs w:val="24"/>
        <w:lang w:eastAsia="en-IN"/>
      </w:rPr>
      <w:drawing>
        <wp:anchor distT="0" distB="0" distL="114300" distR="114300" simplePos="0" relativeHeight="251659264" behindDoc="1" locked="0" layoutInCell="1" allowOverlap="1" wp14:anchorId="4FBA1AFC" wp14:editId="4EB393D2">
          <wp:simplePos x="0" y="0"/>
          <wp:positionH relativeFrom="column">
            <wp:posOffset>-1097280</wp:posOffset>
          </wp:positionH>
          <wp:positionV relativeFrom="paragraph">
            <wp:posOffset>-381635</wp:posOffset>
          </wp:positionV>
          <wp:extent cx="7781925" cy="826748"/>
          <wp:effectExtent l="0" t="0" r="0" b="0"/>
          <wp:wrapNone/>
          <wp:docPr id="1" name="Picture 1" descr="A10 Yellow Header Str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10 Yellow Header Stripe"/>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781925" cy="826748"/>
                  </a:xfrm>
                  <a:prstGeom prst="rect">
                    <a:avLst/>
                  </a:prstGeom>
                  <a:noFill/>
                </pic:spPr>
              </pic:pic>
            </a:graphicData>
          </a:graphic>
        </wp:anchor>
      </w:drawing>
    </w:r>
  </w:p>
  <w:p w14:paraId="33D11DFA" w14:textId="77777777" w:rsidR="00531E94" w:rsidRDefault="00531E94"/>
</w:hdr>
</file>

<file path=word/intelligence2.xml><?xml version="1.0" encoding="utf-8"?>
<int2:intelligence xmlns:int2="http://schemas.microsoft.com/office/intelligence/2020/intelligence" xmlns:oel="http://schemas.microsoft.com/office/2019/extlst">
  <int2:observations>
    <int2:textHash int2:hashCode="i6Zvb4SA1JpP7b" int2:id="Jo3Gll6F">
      <int2:state int2:value="Rejected" int2:type="LegacyProofing"/>
    </int2:textHash>
    <int2:textHash int2:hashCode="Bdl+bpg0zPBjxV" int2:id="YkZSZM8Q">
      <int2:state int2:value="Rejected" int2:type="LegacyProofing"/>
    </int2:textHash>
    <int2:textHash int2:hashCode="qwqXRL0Zh9VQxE" int2:id="FxExlXJp">
      <int2:state int2:value="Rejected" int2:type="LegacyProofing"/>
    </int2:textHash>
    <int2:textHash int2:hashCode="DzN3jNOxXarTTU" int2:id="2Kpmfz2g">
      <int2:state int2:value="Rejected" int2:type="LegacyProofing"/>
    </int2:textHash>
    <int2:textHash int2:hashCode="v2VrPeuISxd6y/" int2:id="JWEDhyqt">
      <int2:state int2:value="Rejected" int2:type="LegacyProofing"/>
    </int2:textHash>
    <int2:textHash int2:hashCode="b4GbNmy4Py5i17" int2:id="9eZvmQ8M">
      <int2:state int2:value="Rejected" int2:type="LegacyProofing"/>
    </int2:textHash>
    <int2:textHash int2:hashCode="L6GN9HGBNh5OtT" int2:id="sA9UgZpr">
      <int2:state int2:value="Rejected" int2:type="LegacyProofing"/>
    </int2:textHash>
    <int2:textHash int2:hashCode="R9R6xlwmqxZw60" int2:id="Be2KccQB">
      <int2:state int2:value="Rejected" int2:type="LegacyProofing"/>
    </int2:textHash>
    <int2:textHash int2:hashCode="rpdLRnjB2Oo0pA" int2:id="k5LH0gvw">
      <int2:state int2:value="Rejected" int2:type="LegacyProofing"/>
    </int2:textHash>
    <int2:textHash int2:hashCode="5K+gdbuRDI7LQn" int2:id="Qw1HTrGd">
      <int2:state int2:value="Rejected" int2:type="LegacyProofing"/>
    </int2:textHash>
    <int2:textHash int2:hashCode="aTNSEh/Q5F1za2" int2:id="5rtAesnQ">
      <int2:state int2:value="Rejected" int2:type="LegacyProofing"/>
    </int2:textHash>
    <int2:textHash int2:hashCode="daRYCGyYdIJwVa" int2:id="L4JSC4nA">
      <int2:state int2:value="Rejected" int2:type="LegacyProofing"/>
    </int2:textHash>
    <int2:textHash int2:hashCode="ALPO1XOIq81bfb" int2:id="lpnaPHfp">
      <int2:state int2:value="Rejected" int2:type="LegacyProofing"/>
    </int2:textHash>
    <int2:textHash int2:hashCode="KHYRlSO0OySDmQ" int2:id="ENDhG7mt">
      <int2:state int2:value="Rejected" int2:type="LegacyProofing"/>
    </int2:textHash>
    <int2:textHash int2:hashCode="wDOh6ud304BMV4" int2:id="Rn3BaRdf">
      <int2:state int2:value="Rejected" int2:type="LegacyProofing"/>
    </int2:textHash>
    <int2:textHash int2:hashCode="fAXJJCQ7kMdJwj" int2:id="eSvomqtz">
      <int2:state int2:value="Rejected" int2:type="LegacyProofing"/>
    </int2:textHash>
    <int2:textHash int2:hashCode="vplK28Ld8kPJy/" int2:id="nQ1u0vet">
      <int2:state int2:value="Rejected" int2:type="LegacyProofing"/>
    </int2:textHash>
    <int2:textHash int2:hashCode="GjgLw0p7p0ed3G" int2:id="6zLUOPEJ">
      <int2:state int2:value="Rejected" int2:type="LegacyProofing"/>
    </int2:textHash>
    <int2:textHash int2:hashCode="dCE/nJJHYn3/Cp" int2:id="FqqqCQEo">
      <int2:state int2:value="Rejected" int2:type="LegacyProofing"/>
    </int2:textHash>
    <int2:textHash int2:hashCode="pPZ9n/k/59fQsz" int2:id="tyOSA9uW">
      <int2:state int2:value="Rejected" int2:type="LegacyProofing"/>
    </int2:textHash>
    <int2:textHash int2:hashCode="9ugzkRRvi/c86F" int2:id="AcZZfLkn">
      <int2:state int2:value="Rejected" int2:type="LegacyProofing"/>
    </int2:textHash>
    <int2:textHash int2:hashCode="3Fp5pVOT/l2MIG" int2:id="b0NOUuDt">
      <int2:state int2:value="Rejected" int2:type="LegacyProofing"/>
    </int2:textHash>
    <int2:textHash int2:hashCode="paoRVr1vX6hMMC" int2:id="VopYqNOi">
      <int2:state int2:value="Rejected" int2:type="LegacyProofing"/>
    </int2:textHash>
    <int2:textHash int2:hashCode="HqiPedRlK0i8q8" int2:id="PxUFORcx">
      <int2:state int2:value="Rejected" int2:type="LegacyProofing"/>
    </int2:textHash>
    <int2:textHash int2:hashCode="v9eEAJ0Z4i5MaL" int2:id="DCv1OM4p">
      <int2:state int2:value="Rejected" int2:type="LegacyProofing"/>
    </int2:textHash>
    <int2:textHash int2:hashCode="4Pcltxa7kbcRGV" int2:id="Cn0mZz64">
      <int2:state int2:value="Rejected" int2:type="LegacyProofing"/>
    </int2:textHash>
    <int2:textHash int2:hashCode="omjMY/IStc/+2u" int2:id="G0ezu9Uk">
      <int2:state int2:value="Rejected" int2:type="LegacyProofing"/>
    </int2:textHash>
    <int2:textHash int2:hashCode="+auj8SmbSkjnXu" int2:id="dXq04FIh">
      <int2:state int2:value="Rejected" int2:type="LegacyProofing"/>
    </int2:textHash>
    <int2:textHash int2:hashCode="B+7diDR4H637Op" int2:id="M7ht2GvB">
      <int2:state int2:value="Rejected" int2:type="LegacyProofing"/>
    </int2:textHash>
    <int2:textHash int2:hashCode="/JlXLkGh0Spi5r" int2:id="fcz9nt5m">
      <int2:state int2:value="Rejected" int2:type="LegacyProofing"/>
    </int2:textHash>
    <int2:textHash int2:hashCode="pAFrbhIX8NqCA7" int2:id="RBhqLuZb">
      <int2:state int2:value="Rejected" int2:type="LegacyProofing"/>
    </int2:textHash>
    <int2:textHash int2:hashCode="PSFmkWNx46ad0t" int2:id="4XZGwHKy">
      <int2:state int2:value="Rejected" int2:type="LegacyProofing"/>
    </int2:textHash>
    <int2:textHash int2:hashCode="bON14xXXIK8rpo" int2:id="YV2GJ9sj">
      <int2:state int2:value="Rejected" int2:type="LegacyProofing"/>
    </int2:textHash>
    <int2:textHash int2:hashCode="Ns+L7iy4Evehsg" int2:id="f7lzpffs">
      <int2:state int2:value="Rejected" int2:type="LegacyProofing"/>
    </int2:textHash>
    <int2:textHash int2:hashCode="NFyCa75nzH/yK3" int2:id="EIBznts1">
      <int2:state int2:value="Rejected" int2:type="LegacyProofing"/>
    </int2:textHash>
    <int2:textHash int2:hashCode="biYOhWYlqy/VH+" int2:id="V6UP399F">
      <int2:state int2:value="Rejected" int2:type="LegacyProofing"/>
    </int2:textHash>
    <int2:textHash int2:hashCode="aVkKrXHVV3sFty" int2:id="YTVAPefZ">
      <int2:state int2:value="Rejected" int2:type="LegacyProofing"/>
    </int2:textHash>
    <int2:textHash int2:hashCode="PPhUegGgXW7VvP" int2:id="FX00BGJz">
      <int2:state int2:value="Rejected" int2:type="LegacyProofing"/>
    </int2:textHash>
    <int2:textHash int2:hashCode="xzuimCxVt+rQ5A" int2:id="JBGkMlT9">
      <int2:state int2:value="Rejected" int2:type="LegacyProofing"/>
    </int2:textHash>
    <int2:textHash int2:hashCode="DqW/nzl3CRB/X2" int2:id="8UtCVw2d">
      <int2:state int2:value="Rejected" int2:type="LegacyProofing"/>
    </int2:textHash>
    <int2:textHash int2:hashCode="JJujYAACm76XSZ" int2:id="O2KgzdmX">
      <int2:state int2:value="Rejected" int2:type="LegacyProofing"/>
    </int2:textHash>
    <int2:textHash int2:hashCode="c7gzhoWLSyBPVg" int2:id="Wb00CsBQ">
      <int2:state int2:value="Rejected" int2:type="LegacyProofing"/>
    </int2:textHash>
    <int2:textHash int2:hashCode="lhC50KOeUl7yoJ" int2:id="jCun7OAm">
      <int2:state int2:value="Rejected" int2:type="LegacyProofing"/>
    </int2:textHash>
    <int2:textHash int2:hashCode="ixQqkc+25hdhit" int2:id="oCUfQN4f">
      <int2:state int2:value="Rejected" int2:type="LegacyProofing"/>
    </int2:textHash>
    <int2:textHash int2:hashCode="zDjfyoQlprC7oT" int2:id="OEmxnVRy">
      <int2:state int2:value="Rejected" int2:type="LegacyProofing"/>
    </int2:textHash>
    <int2:textHash int2:hashCode="HSBCEksC7ZXKq0" int2:id="n4my9ui2">
      <int2:state int2:value="Rejected" int2:type="LegacyProofing"/>
    </int2:textHash>
    <int2:textHash int2:hashCode="HMgT7xscSh/JZr" int2:id="nyZFMmWo">
      <int2:state int2:value="Rejected" int2:type="LegacyProofing"/>
    </int2:textHash>
    <int2:textHash int2:hashCode="q5qO9cay90zWoM" int2:id="HVD6K8DU">
      <int2:state int2:value="Rejected" int2:type="LegacyProofing"/>
    </int2:textHash>
    <int2:textHash int2:hashCode="h7o+XDaQCD6uq6" int2:id="vNafuxSh">
      <int2:state int2:value="Rejected" int2:type="LegacyProofing"/>
    </int2:textHash>
    <int2:textHash int2:hashCode="gXNjWLFkUQOugy" int2:id="vy0yPSnt">
      <int2:state int2:value="Rejected" int2:type="LegacyProofing"/>
    </int2:textHash>
    <int2:textHash int2:hashCode="XUDMPcoTO103Iz" int2:id="VyaBVTYW">
      <int2:state int2:value="Rejected" int2:type="LegacyProofing"/>
    </int2:textHash>
    <int2:textHash int2:hashCode="48XkNvRs5rrWGg" int2:id="oambFRee">
      <int2:state int2:value="Rejected" int2:type="LegacyProofing"/>
    </int2:textHash>
    <int2:textHash int2:hashCode="gBnUvzqqskrjTG" int2:id="e758XRSD">
      <int2:state int2:value="Rejected" int2:type="LegacyProofing"/>
    </int2:textHash>
    <int2:textHash int2:hashCode="s+6UeXudIfHcmA" int2:id="tpYZV7Hc">
      <int2:state int2:value="Rejected" int2:type="LegacyProofing"/>
    </int2:textHash>
    <int2:textHash int2:hashCode="o73HXmx/IjnWlu" int2:id="NKdkfgvC">
      <int2:state int2:value="Rejected" int2:type="LegacyProofing"/>
    </int2:textHash>
    <int2:textHash int2:hashCode="90Fm387uNK8j73" int2:id="3Oj1uXBm">
      <int2:state int2:value="Rejected" int2:type="LegacyProofing"/>
    </int2:textHash>
    <int2:textHash int2:hashCode="52hq/x6ALLgqXM" int2:id="vZ87i40s">
      <int2:state int2:value="Rejected" int2:type="LegacyProofing"/>
    </int2:textHash>
    <int2:textHash int2:hashCode="4/DeS+CMYa5JBH" int2:id="YAGpcxWD">
      <int2:state int2:value="Rejected" int2:type="LegacyProofing"/>
    </int2:textHash>
    <int2:textHash int2:hashCode="AHDKXxy9wILJy1" int2:id="RZEWdaZY">
      <int2:state int2:value="Rejected" int2:type="LegacyProofing"/>
    </int2:textHash>
    <int2:textHash int2:hashCode="adScUEqSGaVbi+" int2:id="crJZpbHf">
      <int2:state int2:value="Rejected" int2:type="LegacyProofing"/>
    </int2:textHash>
    <int2:textHash int2:hashCode="6vMkOoQqYQKx7N" int2:id="q0858Ru2">
      <int2:state int2:value="Rejected" int2:type="LegacyProofing"/>
    </int2:textHash>
    <int2:textHash int2:hashCode="dUoI3fi8sc8i8x" int2:id="tJI3Fkvs">
      <int2:state int2:value="Rejected" int2:type="LegacyProofing"/>
    </int2:textHash>
    <int2:textHash int2:hashCode="hHt8km/joSJDYe" int2:id="EigDm82Z">
      <int2:state int2:value="Rejected" int2:type="LegacyProofing"/>
    </int2:textHash>
    <int2:textHash int2:hashCode="nsyEWepfOfnaVc" int2:id="JOL1fwmY">
      <int2:state int2:value="Rejected" int2:type="LegacyProofing"/>
    </int2:textHash>
    <int2:textHash int2:hashCode="CF9TQ8xg/JCbTg" int2:id="Pb88Uid2">
      <int2:state int2:value="Rejected" int2:type="LegacyProofing"/>
    </int2:textHash>
    <int2:textHash int2:hashCode="MB+bIzA93Ij6QK" int2:id="NS04SQG7">
      <int2:state int2:value="Rejected" int2:type="LegacyProofing"/>
    </int2:textHash>
    <int2:textHash int2:hashCode="CycUR32yr3YwHu" int2:id="JUMH1gWp">
      <int2:state int2:value="Rejected" int2:type="LegacyProofing"/>
    </int2:textHash>
    <int2:textHash int2:hashCode="msYQ28m97ok0V3" int2:id="cCiZv03K">
      <int2:state int2:value="Rejected" int2:type="LegacyProofing"/>
    </int2:textHash>
    <int2:textHash int2:hashCode="q7yQ4AbC2bEj6K" int2:id="zPyqi6l1">
      <int2:state int2:value="Rejected" int2:type="LegacyProofing"/>
    </int2:textHash>
    <int2:textHash int2:hashCode="tyYxuUaBzeSSh+" int2:id="31f1d21e">
      <int2:state int2:value="Rejected" int2:type="LegacyProofing"/>
    </int2:textHash>
    <int2:textHash int2:hashCode="kCg4QNkN5JuOeY" int2:id="6e9jNVt1">
      <int2:state int2:value="Rejected" int2:type="LegacyProofing"/>
    </int2:textHash>
    <int2:textHash int2:hashCode="21U4SOmmJVuu5X" int2:id="qDWjqM4r">
      <int2:state int2:value="Rejected" int2:type="LegacyProofing"/>
    </int2:textHash>
    <int2:textHash int2:hashCode="8RFRqAgchgKK1H" int2:id="X08aHAs2">
      <int2:state int2:value="Rejected" int2:type="LegacyProofing"/>
    </int2:textHash>
    <int2:textHash int2:hashCode="IKJFk/guVzlTB2" int2:id="sCKdB7PK">
      <int2:state int2:value="Rejected" int2:type="LegacyProofing"/>
    </int2:textHash>
    <int2:textHash int2:hashCode="cfFBCw8jsJF/JH" int2:id="LdRugEM1">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52EA1"/>
    <w:multiLevelType w:val="hybridMultilevel"/>
    <w:tmpl w:val="12E8ABB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1F40EC"/>
    <w:multiLevelType w:val="hybridMultilevel"/>
    <w:tmpl w:val="BCF23BA0"/>
    <w:lvl w:ilvl="0" w:tplc="63DEAB72">
      <w:start w:val="1"/>
      <w:numFmt w:val="decimal"/>
      <w:lvlText w:val="%1."/>
      <w:lvlJc w:val="left"/>
      <w:pPr>
        <w:ind w:left="1187" w:hanging="360"/>
      </w:pPr>
      <w:rPr>
        <w:rFonts w:hint="default"/>
      </w:rPr>
    </w:lvl>
    <w:lvl w:ilvl="1" w:tplc="04090019" w:tentative="1">
      <w:start w:val="1"/>
      <w:numFmt w:val="lowerLetter"/>
      <w:lvlText w:val="%2)"/>
      <w:lvlJc w:val="left"/>
      <w:pPr>
        <w:ind w:left="1667" w:hanging="420"/>
      </w:pPr>
    </w:lvl>
    <w:lvl w:ilvl="2" w:tplc="0409001B" w:tentative="1">
      <w:start w:val="1"/>
      <w:numFmt w:val="lowerRoman"/>
      <w:lvlText w:val="%3."/>
      <w:lvlJc w:val="right"/>
      <w:pPr>
        <w:ind w:left="2087" w:hanging="420"/>
      </w:pPr>
    </w:lvl>
    <w:lvl w:ilvl="3" w:tplc="0409000F" w:tentative="1">
      <w:start w:val="1"/>
      <w:numFmt w:val="decimal"/>
      <w:lvlText w:val="%4."/>
      <w:lvlJc w:val="left"/>
      <w:pPr>
        <w:ind w:left="2507" w:hanging="420"/>
      </w:pPr>
    </w:lvl>
    <w:lvl w:ilvl="4" w:tplc="04090019" w:tentative="1">
      <w:start w:val="1"/>
      <w:numFmt w:val="lowerLetter"/>
      <w:lvlText w:val="%5)"/>
      <w:lvlJc w:val="left"/>
      <w:pPr>
        <w:ind w:left="2927" w:hanging="420"/>
      </w:pPr>
    </w:lvl>
    <w:lvl w:ilvl="5" w:tplc="0409001B" w:tentative="1">
      <w:start w:val="1"/>
      <w:numFmt w:val="lowerRoman"/>
      <w:lvlText w:val="%6."/>
      <w:lvlJc w:val="right"/>
      <w:pPr>
        <w:ind w:left="3347" w:hanging="420"/>
      </w:pPr>
    </w:lvl>
    <w:lvl w:ilvl="6" w:tplc="0409000F" w:tentative="1">
      <w:start w:val="1"/>
      <w:numFmt w:val="decimal"/>
      <w:lvlText w:val="%7."/>
      <w:lvlJc w:val="left"/>
      <w:pPr>
        <w:ind w:left="3767" w:hanging="420"/>
      </w:pPr>
    </w:lvl>
    <w:lvl w:ilvl="7" w:tplc="04090019" w:tentative="1">
      <w:start w:val="1"/>
      <w:numFmt w:val="lowerLetter"/>
      <w:lvlText w:val="%8)"/>
      <w:lvlJc w:val="left"/>
      <w:pPr>
        <w:ind w:left="4187" w:hanging="420"/>
      </w:pPr>
    </w:lvl>
    <w:lvl w:ilvl="8" w:tplc="0409001B" w:tentative="1">
      <w:start w:val="1"/>
      <w:numFmt w:val="lowerRoman"/>
      <w:lvlText w:val="%9."/>
      <w:lvlJc w:val="right"/>
      <w:pPr>
        <w:ind w:left="4607" w:hanging="420"/>
      </w:pPr>
    </w:lvl>
  </w:abstractNum>
  <w:abstractNum w:abstractNumId="2" w15:restartNumberingAfterBreak="0">
    <w:nsid w:val="045613DE"/>
    <w:multiLevelType w:val="hybridMultilevel"/>
    <w:tmpl w:val="BFDE248A"/>
    <w:lvl w:ilvl="0" w:tplc="40090001">
      <w:start w:val="1"/>
      <w:numFmt w:val="bullet"/>
      <w:lvlText w:val=""/>
      <w:lvlJc w:val="left"/>
      <w:pPr>
        <w:ind w:left="6727" w:hanging="360"/>
      </w:pPr>
      <w:rPr>
        <w:rFonts w:ascii="Symbol" w:hAnsi="Symbol" w:hint="default"/>
      </w:rPr>
    </w:lvl>
    <w:lvl w:ilvl="1" w:tplc="40090003" w:tentative="1">
      <w:start w:val="1"/>
      <w:numFmt w:val="bullet"/>
      <w:lvlText w:val="o"/>
      <w:lvlJc w:val="left"/>
      <w:pPr>
        <w:ind w:left="7447" w:hanging="360"/>
      </w:pPr>
      <w:rPr>
        <w:rFonts w:ascii="Courier New" w:hAnsi="Courier New" w:cs="Courier New" w:hint="default"/>
      </w:rPr>
    </w:lvl>
    <w:lvl w:ilvl="2" w:tplc="40090005" w:tentative="1">
      <w:start w:val="1"/>
      <w:numFmt w:val="bullet"/>
      <w:lvlText w:val=""/>
      <w:lvlJc w:val="left"/>
      <w:pPr>
        <w:ind w:left="8167" w:hanging="360"/>
      </w:pPr>
      <w:rPr>
        <w:rFonts w:ascii="Wingdings" w:hAnsi="Wingdings" w:hint="default"/>
      </w:rPr>
    </w:lvl>
    <w:lvl w:ilvl="3" w:tplc="40090001" w:tentative="1">
      <w:start w:val="1"/>
      <w:numFmt w:val="bullet"/>
      <w:lvlText w:val=""/>
      <w:lvlJc w:val="left"/>
      <w:pPr>
        <w:ind w:left="8887" w:hanging="360"/>
      </w:pPr>
      <w:rPr>
        <w:rFonts w:ascii="Symbol" w:hAnsi="Symbol" w:hint="default"/>
      </w:rPr>
    </w:lvl>
    <w:lvl w:ilvl="4" w:tplc="40090003" w:tentative="1">
      <w:start w:val="1"/>
      <w:numFmt w:val="bullet"/>
      <w:lvlText w:val="o"/>
      <w:lvlJc w:val="left"/>
      <w:pPr>
        <w:ind w:left="9607" w:hanging="360"/>
      </w:pPr>
      <w:rPr>
        <w:rFonts w:ascii="Courier New" w:hAnsi="Courier New" w:cs="Courier New" w:hint="default"/>
      </w:rPr>
    </w:lvl>
    <w:lvl w:ilvl="5" w:tplc="40090005" w:tentative="1">
      <w:start w:val="1"/>
      <w:numFmt w:val="bullet"/>
      <w:lvlText w:val=""/>
      <w:lvlJc w:val="left"/>
      <w:pPr>
        <w:ind w:left="10327" w:hanging="360"/>
      </w:pPr>
      <w:rPr>
        <w:rFonts w:ascii="Wingdings" w:hAnsi="Wingdings" w:hint="default"/>
      </w:rPr>
    </w:lvl>
    <w:lvl w:ilvl="6" w:tplc="40090001" w:tentative="1">
      <w:start w:val="1"/>
      <w:numFmt w:val="bullet"/>
      <w:lvlText w:val=""/>
      <w:lvlJc w:val="left"/>
      <w:pPr>
        <w:ind w:left="11047" w:hanging="360"/>
      </w:pPr>
      <w:rPr>
        <w:rFonts w:ascii="Symbol" w:hAnsi="Symbol" w:hint="default"/>
      </w:rPr>
    </w:lvl>
    <w:lvl w:ilvl="7" w:tplc="40090003" w:tentative="1">
      <w:start w:val="1"/>
      <w:numFmt w:val="bullet"/>
      <w:lvlText w:val="o"/>
      <w:lvlJc w:val="left"/>
      <w:pPr>
        <w:ind w:left="11767" w:hanging="360"/>
      </w:pPr>
      <w:rPr>
        <w:rFonts w:ascii="Courier New" w:hAnsi="Courier New" w:cs="Courier New" w:hint="default"/>
      </w:rPr>
    </w:lvl>
    <w:lvl w:ilvl="8" w:tplc="40090005" w:tentative="1">
      <w:start w:val="1"/>
      <w:numFmt w:val="bullet"/>
      <w:lvlText w:val=""/>
      <w:lvlJc w:val="left"/>
      <w:pPr>
        <w:ind w:left="12487" w:hanging="360"/>
      </w:pPr>
      <w:rPr>
        <w:rFonts w:ascii="Wingdings" w:hAnsi="Wingdings" w:hint="default"/>
      </w:rPr>
    </w:lvl>
  </w:abstractNum>
  <w:abstractNum w:abstractNumId="3" w15:restartNumberingAfterBreak="0">
    <w:nsid w:val="069A6C1B"/>
    <w:multiLevelType w:val="hybridMultilevel"/>
    <w:tmpl w:val="B934B468"/>
    <w:lvl w:ilvl="0" w:tplc="DF0C82AE">
      <w:start w:val="1"/>
      <w:numFmt w:val="decimal"/>
      <w:lvlText w:val="%1)"/>
      <w:lvlJc w:val="left"/>
      <w:pPr>
        <w:ind w:left="1080" w:hanging="360"/>
      </w:pPr>
      <w:rPr>
        <w:rFonts w:asciiTheme="minorHAnsi" w:eastAsia="Times New Roman" w:hAnsiTheme="minorHAnsi" w:cstheme="minorBidi"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077D77B9"/>
    <w:multiLevelType w:val="hybridMultilevel"/>
    <w:tmpl w:val="221289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92B71A4"/>
    <w:multiLevelType w:val="hybridMultilevel"/>
    <w:tmpl w:val="221289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96A4DE3"/>
    <w:multiLevelType w:val="hybridMultilevel"/>
    <w:tmpl w:val="669E5C9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9750CCE"/>
    <w:multiLevelType w:val="hybridMultilevel"/>
    <w:tmpl w:val="D90AD626"/>
    <w:lvl w:ilvl="0" w:tplc="1B72501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9FB047F"/>
    <w:multiLevelType w:val="hybridMultilevel"/>
    <w:tmpl w:val="8B4EAF3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A0E5FAC"/>
    <w:multiLevelType w:val="hybridMultilevel"/>
    <w:tmpl w:val="932A4C12"/>
    <w:lvl w:ilvl="0" w:tplc="A28EA920">
      <w:start w:val="1"/>
      <w:numFmt w:val="decimal"/>
      <w:lvlText w:val="%1)"/>
      <w:lvlJc w:val="left"/>
      <w:pPr>
        <w:ind w:left="1440" w:hanging="360"/>
      </w:pPr>
      <w:rPr>
        <w:rFonts w:hint="default"/>
        <w:b w:val="0"/>
        <w:bCs/>
        <w:u w:val="none"/>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0BA14103"/>
    <w:multiLevelType w:val="hybridMultilevel"/>
    <w:tmpl w:val="A2C27C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BC82283"/>
    <w:multiLevelType w:val="hybridMultilevel"/>
    <w:tmpl w:val="0F243A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0BDF11A5"/>
    <w:multiLevelType w:val="hybridMultilevel"/>
    <w:tmpl w:val="55C02E4A"/>
    <w:lvl w:ilvl="0" w:tplc="A4A6178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0CE57081"/>
    <w:multiLevelType w:val="hybridMultilevel"/>
    <w:tmpl w:val="7AD4878E"/>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0E3A74A4"/>
    <w:multiLevelType w:val="hybridMultilevel"/>
    <w:tmpl w:val="6A3CF064"/>
    <w:lvl w:ilvl="0" w:tplc="35984F98">
      <w:start w:val="1"/>
      <w:numFmt w:val="decimal"/>
      <w:lvlText w:val="%1."/>
      <w:lvlJc w:val="left"/>
      <w:pPr>
        <w:ind w:left="1080" w:hanging="360"/>
      </w:pPr>
      <w:rPr>
        <w:rFonts w:hint="default"/>
        <w:color w:val="auto"/>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0E516EB7"/>
    <w:multiLevelType w:val="hybridMultilevel"/>
    <w:tmpl w:val="D5B06892"/>
    <w:lvl w:ilvl="0" w:tplc="1874960A">
      <w:start w:val="1"/>
      <w:numFmt w:val="decimal"/>
      <w:lvlText w:val="%1)"/>
      <w:lvlJc w:val="left"/>
      <w:pPr>
        <w:ind w:left="1080" w:hanging="360"/>
      </w:pPr>
      <w:rPr>
        <w:rFonts w:asciiTheme="minorHAnsi" w:eastAsiaTheme="minorEastAsia" w:hAnsiTheme="minorHAnsi" w:cstheme="minorBidi"/>
        <w:color w:val="auto"/>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0E592080"/>
    <w:multiLevelType w:val="hybridMultilevel"/>
    <w:tmpl w:val="4E6E4C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0F1253A2"/>
    <w:multiLevelType w:val="hybridMultilevel"/>
    <w:tmpl w:val="637E5DA6"/>
    <w:lvl w:ilvl="0" w:tplc="569C0DB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10E67BD1"/>
    <w:multiLevelType w:val="hybridMultilevel"/>
    <w:tmpl w:val="C3703D1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11F77463"/>
    <w:multiLevelType w:val="hybridMultilevel"/>
    <w:tmpl w:val="221289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3043F0E"/>
    <w:multiLevelType w:val="multilevel"/>
    <w:tmpl w:val="7E1A0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4FA7E6E"/>
    <w:multiLevelType w:val="hybridMultilevel"/>
    <w:tmpl w:val="52BC89A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165B2287"/>
    <w:multiLevelType w:val="hybridMultilevel"/>
    <w:tmpl w:val="FE7EF63C"/>
    <w:lvl w:ilvl="0" w:tplc="DEEEFB22">
      <w:start w:val="1"/>
      <w:numFmt w:val="decimal"/>
      <w:lvlText w:val="%1)"/>
      <w:lvlJc w:val="left"/>
      <w:pPr>
        <w:ind w:left="720" w:hanging="360"/>
      </w:pPr>
    </w:lvl>
    <w:lvl w:ilvl="1" w:tplc="D7BE174A">
      <w:start w:val="1"/>
      <w:numFmt w:val="lowerLetter"/>
      <w:lvlText w:val="%2."/>
      <w:lvlJc w:val="left"/>
      <w:pPr>
        <w:ind w:left="1440" w:hanging="360"/>
      </w:pPr>
    </w:lvl>
    <w:lvl w:ilvl="2" w:tplc="F87C3B1A">
      <w:start w:val="1"/>
      <w:numFmt w:val="lowerRoman"/>
      <w:lvlText w:val="%3."/>
      <w:lvlJc w:val="right"/>
      <w:pPr>
        <w:ind w:left="2160" w:hanging="180"/>
      </w:pPr>
    </w:lvl>
    <w:lvl w:ilvl="3" w:tplc="AF40DF80">
      <w:start w:val="1"/>
      <w:numFmt w:val="decimal"/>
      <w:lvlText w:val="%4."/>
      <w:lvlJc w:val="left"/>
      <w:pPr>
        <w:ind w:left="2880" w:hanging="360"/>
      </w:pPr>
    </w:lvl>
    <w:lvl w:ilvl="4" w:tplc="B65A1544">
      <w:start w:val="1"/>
      <w:numFmt w:val="lowerLetter"/>
      <w:lvlText w:val="%5."/>
      <w:lvlJc w:val="left"/>
      <w:pPr>
        <w:ind w:left="3600" w:hanging="360"/>
      </w:pPr>
    </w:lvl>
    <w:lvl w:ilvl="5" w:tplc="446A0FD8">
      <w:start w:val="1"/>
      <w:numFmt w:val="lowerRoman"/>
      <w:lvlText w:val="%6."/>
      <w:lvlJc w:val="right"/>
      <w:pPr>
        <w:ind w:left="4320" w:hanging="180"/>
      </w:pPr>
    </w:lvl>
    <w:lvl w:ilvl="6" w:tplc="3D8ECBB6">
      <w:start w:val="1"/>
      <w:numFmt w:val="decimal"/>
      <w:lvlText w:val="%7."/>
      <w:lvlJc w:val="left"/>
      <w:pPr>
        <w:ind w:left="5040" w:hanging="360"/>
      </w:pPr>
    </w:lvl>
    <w:lvl w:ilvl="7" w:tplc="C390DF14">
      <w:start w:val="1"/>
      <w:numFmt w:val="lowerLetter"/>
      <w:lvlText w:val="%8."/>
      <w:lvlJc w:val="left"/>
      <w:pPr>
        <w:ind w:left="5760" w:hanging="360"/>
      </w:pPr>
    </w:lvl>
    <w:lvl w:ilvl="8" w:tplc="ADC4C9A8">
      <w:start w:val="1"/>
      <w:numFmt w:val="lowerRoman"/>
      <w:lvlText w:val="%9."/>
      <w:lvlJc w:val="right"/>
      <w:pPr>
        <w:ind w:left="6480" w:hanging="180"/>
      </w:pPr>
    </w:lvl>
  </w:abstractNum>
  <w:abstractNum w:abstractNumId="23" w15:restartNumberingAfterBreak="0">
    <w:nsid w:val="17430FD9"/>
    <w:multiLevelType w:val="hybridMultilevel"/>
    <w:tmpl w:val="B270E4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183E3D86"/>
    <w:multiLevelType w:val="hybridMultilevel"/>
    <w:tmpl w:val="0F243AB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1B582BB7"/>
    <w:multiLevelType w:val="hybridMultilevel"/>
    <w:tmpl w:val="A37C70A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1BF94538"/>
    <w:multiLevelType w:val="hybridMultilevel"/>
    <w:tmpl w:val="9FDE98C0"/>
    <w:lvl w:ilvl="0" w:tplc="82AC8700">
      <w:start w:val="2"/>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7" w15:restartNumberingAfterBreak="0">
    <w:nsid w:val="1CB805AB"/>
    <w:multiLevelType w:val="hybridMultilevel"/>
    <w:tmpl w:val="44D4F0F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1D7135B9"/>
    <w:multiLevelType w:val="hybridMultilevel"/>
    <w:tmpl w:val="040813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1E264AAA"/>
    <w:multiLevelType w:val="hybridMultilevel"/>
    <w:tmpl w:val="221289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1EC94824"/>
    <w:multiLevelType w:val="hybridMultilevel"/>
    <w:tmpl w:val="3BA6A0C6"/>
    <w:lvl w:ilvl="0" w:tplc="AC70F9E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1F2D481A"/>
    <w:multiLevelType w:val="hybridMultilevel"/>
    <w:tmpl w:val="5E1CE7E6"/>
    <w:lvl w:ilvl="0" w:tplc="DF8ED8E0">
      <w:start w:val="1"/>
      <w:numFmt w:val="lowerLetter"/>
      <w:lvlText w:val="%1)"/>
      <w:lvlJc w:val="left"/>
      <w:pPr>
        <w:ind w:left="1080" w:hanging="360"/>
      </w:pPr>
      <w:rPr>
        <w:rFonts w:hint="default"/>
        <w:color w:val="auto"/>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2" w15:restartNumberingAfterBreak="0">
    <w:nsid w:val="1F42652F"/>
    <w:multiLevelType w:val="hybridMultilevel"/>
    <w:tmpl w:val="36B417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1F86030B"/>
    <w:multiLevelType w:val="hybridMultilevel"/>
    <w:tmpl w:val="12A6B83E"/>
    <w:lvl w:ilvl="0" w:tplc="7E80679A">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4" w15:restartNumberingAfterBreak="0">
    <w:nsid w:val="1FD43C7C"/>
    <w:multiLevelType w:val="hybridMultilevel"/>
    <w:tmpl w:val="221289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23385A48"/>
    <w:multiLevelType w:val="hybridMultilevel"/>
    <w:tmpl w:val="DA6A92B6"/>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6" w15:restartNumberingAfterBreak="0">
    <w:nsid w:val="24A9164C"/>
    <w:multiLevelType w:val="hybridMultilevel"/>
    <w:tmpl w:val="3318671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24DA65D0"/>
    <w:multiLevelType w:val="hybridMultilevel"/>
    <w:tmpl w:val="179622DA"/>
    <w:lvl w:ilvl="0" w:tplc="118EC0D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268D37AF"/>
    <w:multiLevelType w:val="hybridMultilevel"/>
    <w:tmpl w:val="953822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28810742"/>
    <w:multiLevelType w:val="hybridMultilevel"/>
    <w:tmpl w:val="7D3CFF28"/>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0" w15:restartNumberingAfterBreak="0">
    <w:nsid w:val="2A7872C9"/>
    <w:multiLevelType w:val="hybridMultilevel"/>
    <w:tmpl w:val="221289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2B150EF1"/>
    <w:multiLevelType w:val="hybridMultilevel"/>
    <w:tmpl w:val="71008994"/>
    <w:lvl w:ilvl="0" w:tplc="D482FF6C">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2" w15:restartNumberingAfterBreak="0">
    <w:nsid w:val="2C450056"/>
    <w:multiLevelType w:val="multilevel"/>
    <w:tmpl w:val="4926B7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D8167C4"/>
    <w:multiLevelType w:val="hybridMultilevel"/>
    <w:tmpl w:val="26AA94F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2DE02BD9"/>
    <w:multiLevelType w:val="hybridMultilevel"/>
    <w:tmpl w:val="C30C592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5" w15:restartNumberingAfterBreak="0">
    <w:nsid w:val="2F3125E6"/>
    <w:multiLevelType w:val="hybridMultilevel"/>
    <w:tmpl w:val="E326C6A0"/>
    <w:lvl w:ilvl="0" w:tplc="3176DBD4">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6" w15:restartNumberingAfterBreak="0">
    <w:nsid w:val="305556D5"/>
    <w:multiLevelType w:val="hybridMultilevel"/>
    <w:tmpl w:val="7DE88BDC"/>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35A23DFE"/>
    <w:multiLevelType w:val="hybridMultilevel"/>
    <w:tmpl w:val="D694A52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35DE4789"/>
    <w:multiLevelType w:val="hybridMultilevel"/>
    <w:tmpl w:val="2D2E8B7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9" w15:restartNumberingAfterBreak="0">
    <w:nsid w:val="35F40FF5"/>
    <w:multiLevelType w:val="hybridMultilevel"/>
    <w:tmpl w:val="B520FB1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364A607F"/>
    <w:multiLevelType w:val="hybridMultilevel"/>
    <w:tmpl w:val="040813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3852576B"/>
    <w:multiLevelType w:val="hybridMultilevel"/>
    <w:tmpl w:val="CF48A51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2" w15:restartNumberingAfterBreak="0">
    <w:nsid w:val="38A417D8"/>
    <w:multiLevelType w:val="hybridMultilevel"/>
    <w:tmpl w:val="221289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3919235C"/>
    <w:multiLevelType w:val="hybridMultilevel"/>
    <w:tmpl w:val="9DDC8D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3DAA6D8A"/>
    <w:multiLevelType w:val="hybridMultilevel"/>
    <w:tmpl w:val="725A8A5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3E28545B"/>
    <w:multiLevelType w:val="hybridMultilevel"/>
    <w:tmpl w:val="7A8CAA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3E6162F3"/>
    <w:multiLevelType w:val="hybridMultilevel"/>
    <w:tmpl w:val="1ABCF396"/>
    <w:lvl w:ilvl="0" w:tplc="856ADBE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7" w15:restartNumberingAfterBreak="0">
    <w:nsid w:val="3F2521FE"/>
    <w:multiLevelType w:val="hybridMultilevel"/>
    <w:tmpl w:val="686204E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40582EC6"/>
    <w:multiLevelType w:val="hybridMultilevel"/>
    <w:tmpl w:val="BA6AE4FA"/>
    <w:lvl w:ilvl="0" w:tplc="CB4A700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9" w15:restartNumberingAfterBreak="0">
    <w:nsid w:val="40816276"/>
    <w:multiLevelType w:val="hybridMultilevel"/>
    <w:tmpl w:val="F53A5C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40971BF7"/>
    <w:multiLevelType w:val="hybridMultilevel"/>
    <w:tmpl w:val="1D025A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40B77512"/>
    <w:multiLevelType w:val="hybridMultilevel"/>
    <w:tmpl w:val="88662674"/>
    <w:lvl w:ilvl="0" w:tplc="98A8E67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4132543A"/>
    <w:multiLevelType w:val="hybridMultilevel"/>
    <w:tmpl w:val="55B6960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429623D4"/>
    <w:multiLevelType w:val="hybridMultilevel"/>
    <w:tmpl w:val="CC9873CC"/>
    <w:lvl w:ilvl="0" w:tplc="F670BE5E">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4" w15:restartNumberingAfterBreak="0">
    <w:nsid w:val="436424C7"/>
    <w:multiLevelType w:val="hybridMultilevel"/>
    <w:tmpl w:val="3B4E68E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5" w15:restartNumberingAfterBreak="0">
    <w:nsid w:val="439A3A50"/>
    <w:multiLevelType w:val="hybridMultilevel"/>
    <w:tmpl w:val="C2AAAA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43B36D33"/>
    <w:multiLevelType w:val="hybridMultilevel"/>
    <w:tmpl w:val="5600BD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43B65797"/>
    <w:multiLevelType w:val="hybridMultilevel"/>
    <w:tmpl w:val="B3344D40"/>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15:restartNumberingAfterBreak="0">
    <w:nsid w:val="44E3688B"/>
    <w:multiLevelType w:val="hybridMultilevel"/>
    <w:tmpl w:val="BEB26B0A"/>
    <w:lvl w:ilvl="0" w:tplc="E2F8D63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9" w15:restartNumberingAfterBreak="0">
    <w:nsid w:val="45161575"/>
    <w:multiLevelType w:val="hybridMultilevel"/>
    <w:tmpl w:val="C2523F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0" w15:restartNumberingAfterBreak="0">
    <w:nsid w:val="45576325"/>
    <w:multiLevelType w:val="hybridMultilevel"/>
    <w:tmpl w:val="221289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46770056"/>
    <w:multiLevelType w:val="hybridMultilevel"/>
    <w:tmpl w:val="7E74BE0E"/>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48C91233"/>
    <w:multiLevelType w:val="hybridMultilevel"/>
    <w:tmpl w:val="A05A1440"/>
    <w:lvl w:ilvl="0" w:tplc="2878EF6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3" w15:restartNumberingAfterBreak="0">
    <w:nsid w:val="4AEB653A"/>
    <w:multiLevelType w:val="hybridMultilevel"/>
    <w:tmpl w:val="55B696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15:restartNumberingAfterBreak="0">
    <w:nsid w:val="4B123891"/>
    <w:multiLevelType w:val="hybridMultilevel"/>
    <w:tmpl w:val="91B8E9E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4BA8319B"/>
    <w:multiLevelType w:val="hybridMultilevel"/>
    <w:tmpl w:val="221289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4BF83E32"/>
    <w:multiLevelType w:val="hybridMultilevel"/>
    <w:tmpl w:val="9090703E"/>
    <w:lvl w:ilvl="0" w:tplc="AF642E4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7" w15:restartNumberingAfterBreak="0">
    <w:nsid w:val="4C034246"/>
    <w:multiLevelType w:val="hybridMultilevel"/>
    <w:tmpl w:val="4EB856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4C2740DD"/>
    <w:multiLevelType w:val="hybridMultilevel"/>
    <w:tmpl w:val="FE9C35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9" w15:restartNumberingAfterBreak="0">
    <w:nsid w:val="4D8A622D"/>
    <w:multiLevelType w:val="multilevel"/>
    <w:tmpl w:val="C3262E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4DF56322"/>
    <w:multiLevelType w:val="hybridMultilevel"/>
    <w:tmpl w:val="39C816B4"/>
    <w:lvl w:ilvl="0" w:tplc="098A2F04">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81" w15:restartNumberingAfterBreak="0">
    <w:nsid w:val="4FBE60FE"/>
    <w:multiLevelType w:val="hybridMultilevel"/>
    <w:tmpl w:val="AE6CF162"/>
    <w:lvl w:ilvl="0" w:tplc="7DEA0E0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2" w15:restartNumberingAfterBreak="0">
    <w:nsid w:val="52CD4E47"/>
    <w:multiLevelType w:val="hybridMultilevel"/>
    <w:tmpl w:val="4E6E4C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3" w15:restartNumberingAfterBreak="0">
    <w:nsid w:val="5338553D"/>
    <w:multiLevelType w:val="hybridMultilevel"/>
    <w:tmpl w:val="221289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56136422"/>
    <w:multiLevelType w:val="hybridMultilevel"/>
    <w:tmpl w:val="221289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56E314F5"/>
    <w:multiLevelType w:val="hybridMultilevel"/>
    <w:tmpl w:val="1BD8832A"/>
    <w:lvl w:ilvl="0" w:tplc="B254EB0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6" w15:restartNumberingAfterBreak="0">
    <w:nsid w:val="58CE2E2E"/>
    <w:multiLevelType w:val="hybridMultilevel"/>
    <w:tmpl w:val="CD92D6A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59A9001E"/>
    <w:multiLevelType w:val="hybridMultilevel"/>
    <w:tmpl w:val="221289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59AC6F3D"/>
    <w:multiLevelType w:val="multilevel"/>
    <w:tmpl w:val="78725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5A856063"/>
    <w:multiLevelType w:val="hybridMultilevel"/>
    <w:tmpl w:val="4530D382"/>
    <w:lvl w:ilvl="0" w:tplc="DAE87E8C">
      <w:start w:val="1"/>
      <w:numFmt w:val="decimal"/>
      <w:lvlText w:val="%1)"/>
      <w:lvlJc w:val="left"/>
      <w:pPr>
        <w:ind w:left="1440" w:hanging="360"/>
      </w:pPr>
      <w:rPr>
        <w:rFonts w:hint="default"/>
        <w:i w:val="0"/>
        <w:color w:val="auto"/>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0" w15:restartNumberingAfterBreak="0">
    <w:nsid w:val="5BA935A6"/>
    <w:multiLevelType w:val="hybridMultilevel"/>
    <w:tmpl w:val="B69877F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602D799E"/>
    <w:multiLevelType w:val="hybridMultilevel"/>
    <w:tmpl w:val="2B20C4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2" w15:restartNumberingAfterBreak="0">
    <w:nsid w:val="61DB48D7"/>
    <w:multiLevelType w:val="hybridMultilevel"/>
    <w:tmpl w:val="040813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3" w15:restartNumberingAfterBreak="0">
    <w:nsid w:val="63F3294A"/>
    <w:multiLevelType w:val="hybridMultilevel"/>
    <w:tmpl w:val="79681DD2"/>
    <w:lvl w:ilvl="0" w:tplc="A19A3CF2">
      <w:start w:val="1"/>
      <w:numFmt w:val="decimal"/>
      <w:lvlText w:val="%1)"/>
      <w:lvlJc w:val="left"/>
      <w:pPr>
        <w:ind w:left="1640" w:hanging="360"/>
      </w:pPr>
      <w:rPr>
        <w:rFonts w:hint="default"/>
        <w:color w:val="auto"/>
      </w:rPr>
    </w:lvl>
    <w:lvl w:ilvl="1" w:tplc="40090019" w:tentative="1">
      <w:start w:val="1"/>
      <w:numFmt w:val="lowerLetter"/>
      <w:lvlText w:val="%2."/>
      <w:lvlJc w:val="left"/>
      <w:pPr>
        <w:ind w:left="2360" w:hanging="360"/>
      </w:pPr>
    </w:lvl>
    <w:lvl w:ilvl="2" w:tplc="4009001B" w:tentative="1">
      <w:start w:val="1"/>
      <w:numFmt w:val="lowerRoman"/>
      <w:lvlText w:val="%3."/>
      <w:lvlJc w:val="right"/>
      <w:pPr>
        <w:ind w:left="3080" w:hanging="180"/>
      </w:pPr>
    </w:lvl>
    <w:lvl w:ilvl="3" w:tplc="4009000F" w:tentative="1">
      <w:start w:val="1"/>
      <w:numFmt w:val="decimal"/>
      <w:lvlText w:val="%4."/>
      <w:lvlJc w:val="left"/>
      <w:pPr>
        <w:ind w:left="3800" w:hanging="360"/>
      </w:pPr>
    </w:lvl>
    <w:lvl w:ilvl="4" w:tplc="40090019" w:tentative="1">
      <w:start w:val="1"/>
      <w:numFmt w:val="lowerLetter"/>
      <w:lvlText w:val="%5."/>
      <w:lvlJc w:val="left"/>
      <w:pPr>
        <w:ind w:left="4520" w:hanging="360"/>
      </w:pPr>
    </w:lvl>
    <w:lvl w:ilvl="5" w:tplc="4009001B" w:tentative="1">
      <w:start w:val="1"/>
      <w:numFmt w:val="lowerRoman"/>
      <w:lvlText w:val="%6."/>
      <w:lvlJc w:val="right"/>
      <w:pPr>
        <w:ind w:left="5240" w:hanging="180"/>
      </w:pPr>
    </w:lvl>
    <w:lvl w:ilvl="6" w:tplc="4009000F" w:tentative="1">
      <w:start w:val="1"/>
      <w:numFmt w:val="decimal"/>
      <w:lvlText w:val="%7."/>
      <w:lvlJc w:val="left"/>
      <w:pPr>
        <w:ind w:left="5960" w:hanging="360"/>
      </w:pPr>
    </w:lvl>
    <w:lvl w:ilvl="7" w:tplc="40090019" w:tentative="1">
      <w:start w:val="1"/>
      <w:numFmt w:val="lowerLetter"/>
      <w:lvlText w:val="%8."/>
      <w:lvlJc w:val="left"/>
      <w:pPr>
        <w:ind w:left="6680" w:hanging="360"/>
      </w:pPr>
    </w:lvl>
    <w:lvl w:ilvl="8" w:tplc="4009001B" w:tentative="1">
      <w:start w:val="1"/>
      <w:numFmt w:val="lowerRoman"/>
      <w:lvlText w:val="%9."/>
      <w:lvlJc w:val="right"/>
      <w:pPr>
        <w:ind w:left="7400" w:hanging="180"/>
      </w:pPr>
    </w:lvl>
  </w:abstractNum>
  <w:abstractNum w:abstractNumId="94" w15:restartNumberingAfterBreak="0">
    <w:nsid w:val="64931CC6"/>
    <w:multiLevelType w:val="hybridMultilevel"/>
    <w:tmpl w:val="BBF8CDE8"/>
    <w:lvl w:ilvl="0" w:tplc="35984F9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5" w15:restartNumberingAfterBreak="0">
    <w:nsid w:val="64C23C43"/>
    <w:multiLevelType w:val="hybridMultilevel"/>
    <w:tmpl w:val="32D09E9A"/>
    <w:lvl w:ilvl="0" w:tplc="33F4A662">
      <w:start w:val="7"/>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6" w15:restartNumberingAfterBreak="0">
    <w:nsid w:val="64F02829"/>
    <w:multiLevelType w:val="hybridMultilevel"/>
    <w:tmpl w:val="ED6AC07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7" w15:restartNumberingAfterBreak="0">
    <w:nsid w:val="650A7877"/>
    <w:multiLevelType w:val="hybridMultilevel"/>
    <w:tmpl w:val="D4A089F6"/>
    <w:lvl w:ilvl="0" w:tplc="4009000F">
      <w:start w:val="1"/>
      <w:numFmt w:val="decimal"/>
      <w:lvlText w:val="%1."/>
      <w:lvlJc w:val="left"/>
      <w:pPr>
        <w:ind w:left="643" w:hanging="360"/>
      </w:pPr>
    </w:lvl>
    <w:lvl w:ilvl="1" w:tplc="40090019">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98" w15:restartNumberingAfterBreak="0">
    <w:nsid w:val="65D55D4B"/>
    <w:multiLevelType w:val="hybridMultilevel"/>
    <w:tmpl w:val="90FEF84E"/>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99" w15:restartNumberingAfterBreak="0">
    <w:nsid w:val="65F9558A"/>
    <w:multiLevelType w:val="hybridMultilevel"/>
    <w:tmpl w:val="C9705C26"/>
    <w:lvl w:ilvl="0" w:tplc="600642B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0" w15:restartNumberingAfterBreak="0">
    <w:nsid w:val="674A5B37"/>
    <w:multiLevelType w:val="hybridMultilevel"/>
    <w:tmpl w:val="37D40A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1" w15:restartNumberingAfterBreak="0">
    <w:nsid w:val="67B96265"/>
    <w:multiLevelType w:val="hybridMultilevel"/>
    <w:tmpl w:val="8402A0EC"/>
    <w:lvl w:ilvl="0" w:tplc="3098C3D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2" w15:restartNumberingAfterBreak="0">
    <w:nsid w:val="6A6E3FD9"/>
    <w:multiLevelType w:val="hybridMultilevel"/>
    <w:tmpl w:val="716A8C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6B6A153F"/>
    <w:multiLevelType w:val="hybridMultilevel"/>
    <w:tmpl w:val="221289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4" w15:restartNumberingAfterBreak="0">
    <w:nsid w:val="6E045637"/>
    <w:multiLevelType w:val="hybridMultilevel"/>
    <w:tmpl w:val="0BC25D12"/>
    <w:lvl w:ilvl="0" w:tplc="7E24D36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5" w15:restartNumberingAfterBreak="0">
    <w:nsid w:val="6E1A3798"/>
    <w:multiLevelType w:val="hybridMultilevel"/>
    <w:tmpl w:val="E0024DCC"/>
    <w:lvl w:ilvl="0" w:tplc="B36CD520">
      <w:start w:val="1"/>
      <w:numFmt w:val="decimal"/>
      <w:lvlText w:val="%1)"/>
      <w:lvlJc w:val="left"/>
      <w:pPr>
        <w:ind w:left="1080" w:hanging="360"/>
      </w:pPr>
      <w:rPr>
        <w:rFonts w:hint="default"/>
        <w:color w:val="auto"/>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6" w15:restartNumberingAfterBreak="0">
    <w:nsid w:val="70374B5D"/>
    <w:multiLevelType w:val="hybridMultilevel"/>
    <w:tmpl w:val="810E7072"/>
    <w:lvl w:ilvl="0" w:tplc="BD3E651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7" w15:restartNumberingAfterBreak="0">
    <w:nsid w:val="728B0ADF"/>
    <w:multiLevelType w:val="hybridMultilevel"/>
    <w:tmpl w:val="C2AAAA3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8" w15:restartNumberingAfterBreak="0">
    <w:nsid w:val="72F15FA5"/>
    <w:multiLevelType w:val="hybridMultilevel"/>
    <w:tmpl w:val="B69877F6"/>
    <w:lvl w:ilvl="0" w:tplc="740ED8A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9" w15:restartNumberingAfterBreak="0">
    <w:nsid w:val="74192874"/>
    <w:multiLevelType w:val="hybridMultilevel"/>
    <w:tmpl w:val="6728E9D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74B63FFE"/>
    <w:multiLevelType w:val="hybridMultilevel"/>
    <w:tmpl w:val="C68C5B34"/>
    <w:lvl w:ilvl="0" w:tplc="AE94DA6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1" w15:restartNumberingAfterBreak="0">
    <w:nsid w:val="76544F14"/>
    <w:multiLevelType w:val="hybridMultilevel"/>
    <w:tmpl w:val="F3F46F9A"/>
    <w:lvl w:ilvl="0" w:tplc="BCC6AA9E">
      <w:start w:val="1"/>
      <w:numFmt w:val="lowerLetter"/>
      <w:lvlText w:val="%1)"/>
      <w:lvlJc w:val="left"/>
      <w:pPr>
        <w:ind w:left="1080" w:hanging="360"/>
      </w:pPr>
      <w:rPr>
        <w:rFonts w:hint="default"/>
        <w:b/>
        <w:u w:val="single"/>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2" w15:restartNumberingAfterBreak="0">
    <w:nsid w:val="7748444E"/>
    <w:multiLevelType w:val="hybridMultilevel"/>
    <w:tmpl w:val="4C42EF60"/>
    <w:lvl w:ilvl="0" w:tplc="F190AB68">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13" w15:restartNumberingAfterBreak="0">
    <w:nsid w:val="77513BBF"/>
    <w:multiLevelType w:val="hybridMultilevel"/>
    <w:tmpl w:val="F110BD96"/>
    <w:lvl w:ilvl="0" w:tplc="4009000F">
      <w:start w:val="1"/>
      <w:numFmt w:val="decimal"/>
      <w:lvlText w:val="%1."/>
      <w:lvlJc w:val="left"/>
      <w:pPr>
        <w:ind w:left="643" w:hanging="360"/>
      </w:pPr>
      <w:rPr>
        <w:rFonts w:hint="default"/>
      </w:rPr>
    </w:lvl>
    <w:lvl w:ilvl="1" w:tplc="40090019" w:tentative="1">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114" w15:restartNumberingAfterBreak="0">
    <w:nsid w:val="786229A7"/>
    <w:multiLevelType w:val="hybridMultilevel"/>
    <w:tmpl w:val="3CDE650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5" w15:restartNumberingAfterBreak="0">
    <w:nsid w:val="7AB011FC"/>
    <w:multiLevelType w:val="hybridMultilevel"/>
    <w:tmpl w:val="D85AA22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6" w15:restartNumberingAfterBreak="0">
    <w:nsid w:val="7B3E4ECE"/>
    <w:multiLevelType w:val="hybridMultilevel"/>
    <w:tmpl w:val="D12862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7B4E31E8"/>
    <w:multiLevelType w:val="hybridMultilevel"/>
    <w:tmpl w:val="BE5C6F5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8" w15:restartNumberingAfterBreak="0">
    <w:nsid w:val="7CA93E74"/>
    <w:multiLevelType w:val="hybridMultilevel"/>
    <w:tmpl w:val="1F043B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19" w15:restartNumberingAfterBreak="0">
    <w:nsid w:val="7DE80331"/>
    <w:multiLevelType w:val="hybridMultilevel"/>
    <w:tmpl w:val="040813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0" w15:restartNumberingAfterBreak="0">
    <w:nsid w:val="7F95596C"/>
    <w:multiLevelType w:val="hybridMultilevel"/>
    <w:tmpl w:val="BCF23BA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num w:numId="1" w16cid:durableId="2085754998">
    <w:abstractNumId w:val="22"/>
  </w:num>
  <w:num w:numId="2" w16cid:durableId="486282630">
    <w:abstractNumId w:val="15"/>
  </w:num>
  <w:num w:numId="3" w16cid:durableId="1509254010">
    <w:abstractNumId w:val="96"/>
  </w:num>
  <w:num w:numId="4" w16cid:durableId="673801290">
    <w:abstractNumId w:val="88"/>
  </w:num>
  <w:num w:numId="5" w16cid:durableId="1661079589">
    <w:abstractNumId w:val="2"/>
  </w:num>
  <w:num w:numId="6" w16cid:durableId="5813586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436170640">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3055896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68555677">
    <w:abstractNumId w:val="6"/>
  </w:num>
  <w:num w:numId="10" w16cid:durableId="1896624058">
    <w:abstractNumId w:val="111"/>
  </w:num>
  <w:num w:numId="11" w16cid:durableId="170141548">
    <w:abstractNumId w:val="32"/>
  </w:num>
  <w:num w:numId="12" w16cid:durableId="665404378">
    <w:abstractNumId w:val="79"/>
  </w:num>
  <w:num w:numId="13" w16cid:durableId="124126618">
    <w:abstractNumId w:val="99"/>
  </w:num>
  <w:num w:numId="14" w16cid:durableId="799346160">
    <w:abstractNumId w:val="30"/>
  </w:num>
  <w:num w:numId="15" w16cid:durableId="223030973">
    <w:abstractNumId w:val="110"/>
  </w:num>
  <w:num w:numId="16" w16cid:durableId="2099591859">
    <w:abstractNumId w:val="12"/>
  </w:num>
  <w:num w:numId="17" w16cid:durableId="1912428119">
    <w:abstractNumId w:val="106"/>
  </w:num>
  <w:num w:numId="18" w16cid:durableId="1590386288">
    <w:abstractNumId w:val="9"/>
  </w:num>
  <w:num w:numId="19" w16cid:durableId="1968849141">
    <w:abstractNumId w:val="112"/>
  </w:num>
  <w:num w:numId="20" w16cid:durableId="1484665753">
    <w:abstractNumId w:val="93"/>
  </w:num>
  <w:num w:numId="21" w16cid:durableId="149835133">
    <w:abstractNumId w:val="31"/>
  </w:num>
  <w:num w:numId="22" w16cid:durableId="1381587120">
    <w:abstractNumId w:val="89"/>
  </w:num>
  <w:num w:numId="23" w16cid:durableId="26419403">
    <w:abstractNumId w:val="108"/>
  </w:num>
  <w:num w:numId="24" w16cid:durableId="1357075396">
    <w:abstractNumId w:val="61"/>
  </w:num>
  <w:num w:numId="25" w16cid:durableId="1923441576">
    <w:abstractNumId w:val="105"/>
  </w:num>
  <w:num w:numId="26" w16cid:durableId="2125726714">
    <w:abstractNumId w:val="3"/>
  </w:num>
  <w:num w:numId="27" w16cid:durableId="1555579306">
    <w:abstractNumId w:val="57"/>
  </w:num>
  <w:num w:numId="28" w16cid:durableId="2068643904">
    <w:abstractNumId w:val="37"/>
  </w:num>
  <w:num w:numId="29" w16cid:durableId="974984974">
    <w:abstractNumId w:val="81"/>
  </w:num>
  <w:num w:numId="30" w16cid:durableId="1233000732">
    <w:abstractNumId w:val="17"/>
  </w:num>
  <w:num w:numId="31" w16cid:durableId="112097951">
    <w:abstractNumId w:val="13"/>
  </w:num>
  <w:num w:numId="32" w16cid:durableId="1683967295">
    <w:abstractNumId w:val="26"/>
  </w:num>
  <w:num w:numId="33" w16cid:durableId="299657907">
    <w:abstractNumId w:val="67"/>
  </w:num>
  <w:num w:numId="34" w16cid:durableId="1587226897">
    <w:abstractNumId w:val="101"/>
  </w:num>
  <w:num w:numId="35" w16cid:durableId="1564876451">
    <w:abstractNumId w:val="113"/>
  </w:num>
  <w:num w:numId="36" w16cid:durableId="487554456">
    <w:abstractNumId w:val="64"/>
  </w:num>
  <w:num w:numId="37" w16cid:durableId="1201632435">
    <w:abstractNumId w:val="59"/>
  </w:num>
  <w:num w:numId="38" w16cid:durableId="1408530855">
    <w:abstractNumId w:val="1"/>
  </w:num>
  <w:num w:numId="39" w16cid:durableId="144974589">
    <w:abstractNumId w:val="82"/>
  </w:num>
  <w:num w:numId="40" w16cid:durableId="1835680570">
    <w:abstractNumId w:val="76"/>
  </w:num>
  <w:num w:numId="41" w16cid:durableId="1790973939">
    <w:abstractNumId w:val="120"/>
  </w:num>
  <w:num w:numId="42" w16cid:durableId="359740093">
    <w:abstractNumId w:val="16"/>
  </w:num>
  <w:num w:numId="43" w16cid:durableId="1499685136">
    <w:abstractNumId w:val="78"/>
  </w:num>
  <w:num w:numId="44" w16cid:durableId="496268640">
    <w:abstractNumId w:val="58"/>
  </w:num>
  <w:num w:numId="45" w16cid:durableId="119032881">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932663313">
    <w:abstractNumId w:val="41"/>
  </w:num>
  <w:num w:numId="47" w16cid:durableId="318576130">
    <w:abstractNumId w:val="33"/>
  </w:num>
  <w:num w:numId="48" w16cid:durableId="250041941">
    <w:abstractNumId w:val="56"/>
  </w:num>
  <w:num w:numId="49" w16cid:durableId="1174146874">
    <w:abstractNumId w:val="68"/>
  </w:num>
  <w:num w:numId="50" w16cid:durableId="1379473764">
    <w:abstractNumId w:val="104"/>
  </w:num>
  <w:num w:numId="51" w16cid:durableId="1297681171">
    <w:abstractNumId w:val="11"/>
  </w:num>
  <w:num w:numId="52" w16cid:durableId="250965282">
    <w:abstractNumId w:val="24"/>
  </w:num>
  <w:num w:numId="53" w16cid:durableId="2145541867">
    <w:abstractNumId w:val="42"/>
    <w:lvlOverride w:ilvl="0">
      <w:startOverride w:val="1"/>
    </w:lvlOverride>
  </w:num>
  <w:num w:numId="54" w16cid:durableId="1621376706">
    <w:abstractNumId w:val="20"/>
    <w:lvlOverride w:ilvl="0">
      <w:startOverride w:val="6"/>
    </w:lvlOverride>
  </w:num>
  <w:num w:numId="55" w16cid:durableId="1621376706">
    <w:abstractNumId w:val="20"/>
    <w:lvlOverride w:ilvl="0">
      <w:startOverride w:val="7"/>
    </w:lvlOverride>
  </w:num>
  <w:num w:numId="56" w16cid:durableId="1832405036">
    <w:abstractNumId w:val="28"/>
  </w:num>
  <w:num w:numId="57" w16cid:durableId="744037850">
    <w:abstractNumId w:val="119"/>
  </w:num>
  <w:num w:numId="58" w16cid:durableId="906569149">
    <w:abstractNumId w:val="92"/>
  </w:num>
  <w:num w:numId="59" w16cid:durableId="1113864606">
    <w:abstractNumId w:val="50"/>
  </w:num>
  <w:num w:numId="60" w16cid:durableId="1116489161">
    <w:abstractNumId w:val="116"/>
  </w:num>
  <w:num w:numId="61" w16cid:durableId="736512292">
    <w:abstractNumId w:val="49"/>
  </w:num>
  <w:num w:numId="62" w16cid:durableId="928193512">
    <w:abstractNumId w:val="86"/>
  </w:num>
  <w:num w:numId="63" w16cid:durableId="794637466">
    <w:abstractNumId w:val="60"/>
  </w:num>
  <w:num w:numId="64" w16cid:durableId="1800607713">
    <w:abstractNumId w:val="46"/>
  </w:num>
  <w:num w:numId="65" w16cid:durableId="766733161">
    <w:abstractNumId w:val="98"/>
  </w:num>
  <w:num w:numId="66" w16cid:durableId="1077829189">
    <w:abstractNumId w:val="51"/>
  </w:num>
  <w:num w:numId="67" w16cid:durableId="1267352858">
    <w:abstractNumId w:val="44"/>
  </w:num>
  <w:num w:numId="68" w16cid:durableId="292755120">
    <w:abstractNumId w:val="10"/>
  </w:num>
  <w:num w:numId="69" w16cid:durableId="874582352">
    <w:abstractNumId w:val="77"/>
  </w:num>
  <w:num w:numId="70" w16cid:durableId="286788327">
    <w:abstractNumId w:val="117"/>
  </w:num>
  <w:num w:numId="71" w16cid:durableId="1775665066">
    <w:abstractNumId w:val="90"/>
  </w:num>
  <w:num w:numId="72" w16cid:durableId="639723676">
    <w:abstractNumId w:val="53"/>
  </w:num>
  <w:num w:numId="73" w16cid:durableId="1540320875">
    <w:abstractNumId w:val="52"/>
  </w:num>
  <w:num w:numId="74" w16cid:durableId="885334181">
    <w:abstractNumId w:val="84"/>
  </w:num>
  <w:num w:numId="75" w16cid:durableId="1382752032">
    <w:abstractNumId w:val="103"/>
  </w:num>
  <w:num w:numId="76" w16cid:durableId="1335717558">
    <w:abstractNumId w:val="40"/>
  </w:num>
  <w:num w:numId="77" w16cid:durableId="1161000548">
    <w:abstractNumId w:val="70"/>
  </w:num>
  <w:num w:numId="78" w16cid:durableId="1055279462">
    <w:abstractNumId w:val="4"/>
  </w:num>
  <w:num w:numId="79" w16cid:durableId="1054548826">
    <w:abstractNumId w:val="75"/>
  </w:num>
  <w:num w:numId="80" w16cid:durableId="1254169478">
    <w:abstractNumId w:val="83"/>
  </w:num>
  <w:num w:numId="81" w16cid:durableId="1063023119">
    <w:abstractNumId w:val="87"/>
  </w:num>
  <w:num w:numId="82" w16cid:durableId="1009605201">
    <w:abstractNumId w:val="19"/>
  </w:num>
  <w:num w:numId="83" w16cid:durableId="507866137">
    <w:abstractNumId w:val="29"/>
  </w:num>
  <w:num w:numId="84" w16cid:durableId="60491612">
    <w:abstractNumId w:val="5"/>
  </w:num>
  <w:num w:numId="85" w16cid:durableId="600263603">
    <w:abstractNumId w:val="34"/>
  </w:num>
  <w:num w:numId="86" w16cid:durableId="407272819">
    <w:abstractNumId w:val="102"/>
  </w:num>
  <w:num w:numId="87" w16cid:durableId="1720084544">
    <w:abstractNumId w:val="71"/>
  </w:num>
  <w:num w:numId="88" w16cid:durableId="1127504885">
    <w:abstractNumId w:val="66"/>
  </w:num>
  <w:num w:numId="89" w16cid:durableId="1733577903">
    <w:abstractNumId w:val="72"/>
  </w:num>
  <w:num w:numId="90" w16cid:durableId="1364356865">
    <w:abstractNumId w:val="54"/>
  </w:num>
  <w:num w:numId="91" w16cid:durableId="1488550800">
    <w:abstractNumId w:val="43"/>
  </w:num>
  <w:num w:numId="92" w16cid:durableId="1271164594">
    <w:abstractNumId w:val="115"/>
  </w:num>
  <w:num w:numId="93" w16cid:durableId="939680996">
    <w:abstractNumId w:val="8"/>
  </w:num>
  <w:num w:numId="94" w16cid:durableId="2130078018">
    <w:abstractNumId w:val="18"/>
  </w:num>
  <w:num w:numId="95" w16cid:durableId="1630238289">
    <w:abstractNumId w:val="25"/>
  </w:num>
  <w:num w:numId="96" w16cid:durableId="883178930">
    <w:abstractNumId w:val="21"/>
  </w:num>
  <w:num w:numId="97" w16cid:durableId="1029448882">
    <w:abstractNumId w:val="0"/>
  </w:num>
  <w:num w:numId="98" w16cid:durableId="1605381254">
    <w:abstractNumId w:val="48"/>
  </w:num>
  <w:num w:numId="99" w16cid:durableId="1817838958">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16cid:durableId="723915101">
    <w:abstractNumId w:val="118"/>
  </w:num>
  <w:num w:numId="101" w16cid:durableId="1880433122">
    <w:abstractNumId w:val="45"/>
  </w:num>
  <w:num w:numId="102" w16cid:durableId="1458328190">
    <w:abstractNumId w:val="95"/>
  </w:num>
  <w:num w:numId="103" w16cid:durableId="2112356740">
    <w:abstractNumId w:val="69"/>
  </w:num>
  <w:num w:numId="104" w16cid:durableId="1625696743">
    <w:abstractNumId w:val="55"/>
  </w:num>
  <w:num w:numId="105" w16cid:durableId="1495299974">
    <w:abstractNumId w:val="91"/>
  </w:num>
  <w:num w:numId="106" w16cid:durableId="1759060759">
    <w:abstractNumId w:val="85"/>
  </w:num>
  <w:num w:numId="107" w16cid:durableId="672757797">
    <w:abstractNumId w:val="63"/>
  </w:num>
  <w:num w:numId="108" w16cid:durableId="1375883017">
    <w:abstractNumId w:val="65"/>
  </w:num>
  <w:num w:numId="109" w16cid:durableId="198011067">
    <w:abstractNumId w:val="73"/>
  </w:num>
  <w:num w:numId="110" w16cid:durableId="1175343174">
    <w:abstractNumId w:val="38"/>
  </w:num>
  <w:num w:numId="111" w16cid:durableId="1164668216">
    <w:abstractNumId w:val="23"/>
  </w:num>
  <w:num w:numId="112" w16cid:durableId="609091944">
    <w:abstractNumId w:val="36"/>
  </w:num>
  <w:num w:numId="113" w16cid:durableId="96802823">
    <w:abstractNumId w:val="109"/>
  </w:num>
  <w:num w:numId="114" w16cid:durableId="2115787839">
    <w:abstractNumId w:val="47"/>
  </w:num>
  <w:num w:numId="115" w16cid:durableId="1096247975">
    <w:abstractNumId w:val="74"/>
  </w:num>
  <w:num w:numId="116" w16cid:durableId="2083746846">
    <w:abstractNumId w:val="100"/>
  </w:num>
  <w:num w:numId="117" w16cid:durableId="237398296">
    <w:abstractNumId w:val="27"/>
  </w:num>
  <w:num w:numId="118" w16cid:durableId="485052379">
    <w:abstractNumId w:val="97"/>
  </w:num>
  <w:num w:numId="119" w16cid:durableId="1366560520">
    <w:abstractNumId w:val="35"/>
  </w:num>
  <w:num w:numId="120" w16cid:durableId="2005664431">
    <w:abstractNumId w:val="114"/>
  </w:num>
  <w:num w:numId="121" w16cid:durableId="908152823">
    <w:abstractNumId w:val="107"/>
  </w:num>
  <w:num w:numId="122" w16cid:durableId="1793283272">
    <w:abstractNumId w:val="62"/>
  </w:num>
  <w:numIdMacAtCleanup w:val="1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ramod Ashok Nimbhore">
    <w15:presenceInfo w15:providerId="AD" w15:userId="S::PNimbhore@a10networks.com::4de4052c-82a3-45d0-ba15-8241a33ef495"/>
  </w15:person>
  <w15:person w15:author="Vikas Gautam">
    <w15:presenceInfo w15:providerId="AD" w15:userId="S::VGautam@a10networks.com::0b7f007c-557d-4976-a31b-0581e55adcb8"/>
  </w15:person>
  <w15:person w15:author="Niaz Mohammad Azad Shaik">
    <w15:presenceInfo w15:providerId="AD" w15:userId="S::nshaik@a10networks.com::cfb26365-9d54-44e5-a590-96641c180617"/>
  </w15:person>
  <w15:person w15:author="Shubra Singh">
    <w15:presenceInfo w15:providerId="AD" w15:userId="S::SSingh2@a10networks.com::b85e6042-0215-417b-8465-9c53d98dad11"/>
  </w15:person>
  <w15:person w15:author="Priya Kanti Dhodi">
    <w15:presenceInfo w15:providerId="AD" w15:userId="S::PDhodi@a10networks.com::7fca8d24-6d07-47cc-a7af-6f59a32b189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09E2"/>
    <w:rsid w:val="00000607"/>
    <w:rsid w:val="000009C0"/>
    <w:rsid w:val="0000175F"/>
    <w:rsid w:val="00002197"/>
    <w:rsid w:val="000021C4"/>
    <w:rsid w:val="0000260C"/>
    <w:rsid w:val="00002ABD"/>
    <w:rsid w:val="00002E4A"/>
    <w:rsid w:val="00004789"/>
    <w:rsid w:val="00005DC0"/>
    <w:rsid w:val="0000629A"/>
    <w:rsid w:val="00006906"/>
    <w:rsid w:val="000076CC"/>
    <w:rsid w:val="00007E00"/>
    <w:rsid w:val="00007F5C"/>
    <w:rsid w:val="00010267"/>
    <w:rsid w:val="00011EFE"/>
    <w:rsid w:val="000124B1"/>
    <w:rsid w:val="00012725"/>
    <w:rsid w:val="000127F7"/>
    <w:rsid w:val="0001401F"/>
    <w:rsid w:val="00014213"/>
    <w:rsid w:val="00014DDF"/>
    <w:rsid w:val="00015236"/>
    <w:rsid w:val="00015A74"/>
    <w:rsid w:val="0001664C"/>
    <w:rsid w:val="0001699A"/>
    <w:rsid w:val="00016A9C"/>
    <w:rsid w:val="00016ABB"/>
    <w:rsid w:val="00020154"/>
    <w:rsid w:val="0002060F"/>
    <w:rsid w:val="00020A5B"/>
    <w:rsid w:val="00021201"/>
    <w:rsid w:val="000227E0"/>
    <w:rsid w:val="00022F82"/>
    <w:rsid w:val="00023C8E"/>
    <w:rsid w:val="000246B9"/>
    <w:rsid w:val="0002543F"/>
    <w:rsid w:val="00025C02"/>
    <w:rsid w:val="0002690A"/>
    <w:rsid w:val="00026D38"/>
    <w:rsid w:val="00027F91"/>
    <w:rsid w:val="00027FFD"/>
    <w:rsid w:val="000309FB"/>
    <w:rsid w:val="00031195"/>
    <w:rsid w:val="00031F31"/>
    <w:rsid w:val="00032645"/>
    <w:rsid w:val="00032A74"/>
    <w:rsid w:val="0003314C"/>
    <w:rsid w:val="000336BF"/>
    <w:rsid w:val="00034B12"/>
    <w:rsid w:val="000355A1"/>
    <w:rsid w:val="0003565E"/>
    <w:rsid w:val="00035A77"/>
    <w:rsid w:val="00035B28"/>
    <w:rsid w:val="0003706E"/>
    <w:rsid w:val="000371FC"/>
    <w:rsid w:val="00037406"/>
    <w:rsid w:val="000379A7"/>
    <w:rsid w:val="000405BA"/>
    <w:rsid w:val="0004187B"/>
    <w:rsid w:val="00041B40"/>
    <w:rsid w:val="00041D45"/>
    <w:rsid w:val="0004225D"/>
    <w:rsid w:val="0004254F"/>
    <w:rsid w:val="0004267A"/>
    <w:rsid w:val="0004335D"/>
    <w:rsid w:val="000434EC"/>
    <w:rsid w:val="00043722"/>
    <w:rsid w:val="00043885"/>
    <w:rsid w:val="0004399A"/>
    <w:rsid w:val="000439D6"/>
    <w:rsid w:val="000439E5"/>
    <w:rsid w:val="00044C0C"/>
    <w:rsid w:val="000452C5"/>
    <w:rsid w:val="00045D8D"/>
    <w:rsid w:val="0004618A"/>
    <w:rsid w:val="00046382"/>
    <w:rsid w:val="00052B14"/>
    <w:rsid w:val="000532D5"/>
    <w:rsid w:val="00053B39"/>
    <w:rsid w:val="00053DE5"/>
    <w:rsid w:val="00054195"/>
    <w:rsid w:val="000547D0"/>
    <w:rsid w:val="00054EE3"/>
    <w:rsid w:val="0005522B"/>
    <w:rsid w:val="000552DA"/>
    <w:rsid w:val="00055FDB"/>
    <w:rsid w:val="0005605A"/>
    <w:rsid w:val="000562EB"/>
    <w:rsid w:val="0005652B"/>
    <w:rsid w:val="00056962"/>
    <w:rsid w:val="00057A9D"/>
    <w:rsid w:val="00060882"/>
    <w:rsid w:val="00061460"/>
    <w:rsid w:val="000621C2"/>
    <w:rsid w:val="0006228A"/>
    <w:rsid w:val="000623FB"/>
    <w:rsid w:val="000626B5"/>
    <w:rsid w:val="00062FD6"/>
    <w:rsid w:val="00063442"/>
    <w:rsid w:val="000634FB"/>
    <w:rsid w:val="000637F4"/>
    <w:rsid w:val="00064163"/>
    <w:rsid w:val="000650C0"/>
    <w:rsid w:val="00065364"/>
    <w:rsid w:val="00065970"/>
    <w:rsid w:val="00065EFA"/>
    <w:rsid w:val="00066231"/>
    <w:rsid w:val="000664C2"/>
    <w:rsid w:val="0006667F"/>
    <w:rsid w:val="00066B5C"/>
    <w:rsid w:val="000679F3"/>
    <w:rsid w:val="00070D16"/>
    <w:rsid w:val="0007125C"/>
    <w:rsid w:val="00071A21"/>
    <w:rsid w:val="00071AD4"/>
    <w:rsid w:val="00071BAF"/>
    <w:rsid w:val="00071D21"/>
    <w:rsid w:val="00071EE5"/>
    <w:rsid w:val="00072A1B"/>
    <w:rsid w:val="000737A0"/>
    <w:rsid w:val="00073A0A"/>
    <w:rsid w:val="000741F3"/>
    <w:rsid w:val="0007458C"/>
    <w:rsid w:val="00076622"/>
    <w:rsid w:val="000766A0"/>
    <w:rsid w:val="00077057"/>
    <w:rsid w:val="000770E1"/>
    <w:rsid w:val="000803C5"/>
    <w:rsid w:val="0008165A"/>
    <w:rsid w:val="00081F36"/>
    <w:rsid w:val="000824FA"/>
    <w:rsid w:val="000829AD"/>
    <w:rsid w:val="00084325"/>
    <w:rsid w:val="00084D22"/>
    <w:rsid w:val="000863BB"/>
    <w:rsid w:val="00086EA3"/>
    <w:rsid w:val="000872C0"/>
    <w:rsid w:val="00087C7B"/>
    <w:rsid w:val="000901F0"/>
    <w:rsid w:val="00090381"/>
    <w:rsid w:val="000904A6"/>
    <w:rsid w:val="00091408"/>
    <w:rsid w:val="0009214B"/>
    <w:rsid w:val="00093283"/>
    <w:rsid w:val="000932EC"/>
    <w:rsid w:val="00093BDE"/>
    <w:rsid w:val="00093F80"/>
    <w:rsid w:val="00094FF1"/>
    <w:rsid w:val="000956EC"/>
    <w:rsid w:val="00095DEB"/>
    <w:rsid w:val="000962B8"/>
    <w:rsid w:val="0009678B"/>
    <w:rsid w:val="00096909"/>
    <w:rsid w:val="000970D1"/>
    <w:rsid w:val="000A0C64"/>
    <w:rsid w:val="000A2067"/>
    <w:rsid w:val="000A21E0"/>
    <w:rsid w:val="000A250D"/>
    <w:rsid w:val="000A2592"/>
    <w:rsid w:val="000A25DB"/>
    <w:rsid w:val="000A3799"/>
    <w:rsid w:val="000A457C"/>
    <w:rsid w:val="000A4921"/>
    <w:rsid w:val="000A5C7F"/>
    <w:rsid w:val="000A5CA2"/>
    <w:rsid w:val="000A5FF6"/>
    <w:rsid w:val="000A671F"/>
    <w:rsid w:val="000A6A58"/>
    <w:rsid w:val="000A74C7"/>
    <w:rsid w:val="000A787D"/>
    <w:rsid w:val="000A7ACC"/>
    <w:rsid w:val="000A7BFC"/>
    <w:rsid w:val="000B0559"/>
    <w:rsid w:val="000B0948"/>
    <w:rsid w:val="000B09E9"/>
    <w:rsid w:val="000B0C6B"/>
    <w:rsid w:val="000B0DFC"/>
    <w:rsid w:val="000B1067"/>
    <w:rsid w:val="000B12E4"/>
    <w:rsid w:val="000B2303"/>
    <w:rsid w:val="000B3103"/>
    <w:rsid w:val="000B4314"/>
    <w:rsid w:val="000B463D"/>
    <w:rsid w:val="000B55A4"/>
    <w:rsid w:val="000B5FDB"/>
    <w:rsid w:val="000B6196"/>
    <w:rsid w:val="000B6E65"/>
    <w:rsid w:val="000B7579"/>
    <w:rsid w:val="000B7C62"/>
    <w:rsid w:val="000C18E8"/>
    <w:rsid w:val="000C1AAA"/>
    <w:rsid w:val="000C1ACE"/>
    <w:rsid w:val="000C21E5"/>
    <w:rsid w:val="000C339F"/>
    <w:rsid w:val="000C3BB8"/>
    <w:rsid w:val="000C4079"/>
    <w:rsid w:val="000C43FF"/>
    <w:rsid w:val="000C4C3D"/>
    <w:rsid w:val="000C4D11"/>
    <w:rsid w:val="000C599B"/>
    <w:rsid w:val="000C73F3"/>
    <w:rsid w:val="000C7791"/>
    <w:rsid w:val="000D04A6"/>
    <w:rsid w:val="000D0C41"/>
    <w:rsid w:val="000D0ED0"/>
    <w:rsid w:val="000D11A6"/>
    <w:rsid w:val="000D13A5"/>
    <w:rsid w:val="000D1E45"/>
    <w:rsid w:val="000D1F2E"/>
    <w:rsid w:val="000D24FE"/>
    <w:rsid w:val="000D2945"/>
    <w:rsid w:val="000D32FE"/>
    <w:rsid w:val="000D34D9"/>
    <w:rsid w:val="000D3BD9"/>
    <w:rsid w:val="000D46B8"/>
    <w:rsid w:val="000D4A0E"/>
    <w:rsid w:val="000D569E"/>
    <w:rsid w:val="000D6159"/>
    <w:rsid w:val="000D62FF"/>
    <w:rsid w:val="000D6786"/>
    <w:rsid w:val="000D68A9"/>
    <w:rsid w:val="000D7379"/>
    <w:rsid w:val="000D73E6"/>
    <w:rsid w:val="000D7562"/>
    <w:rsid w:val="000E1027"/>
    <w:rsid w:val="000E14D3"/>
    <w:rsid w:val="000E1501"/>
    <w:rsid w:val="000E175C"/>
    <w:rsid w:val="000E1DF3"/>
    <w:rsid w:val="000E2C84"/>
    <w:rsid w:val="000E2CE5"/>
    <w:rsid w:val="000E47BC"/>
    <w:rsid w:val="000E49CF"/>
    <w:rsid w:val="000E4AA6"/>
    <w:rsid w:val="000E4DDA"/>
    <w:rsid w:val="000E579A"/>
    <w:rsid w:val="000E5C94"/>
    <w:rsid w:val="000E5C9A"/>
    <w:rsid w:val="000E65FF"/>
    <w:rsid w:val="000E687C"/>
    <w:rsid w:val="000F008C"/>
    <w:rsid w:val="000F017A"/>
    <w:rsid w:val="000F0452"/>
    <w:rsid w:val="000F1068"/>
    <w:rsid w:val="000F1839"/>
    <w:rsid w:val="000F2C15"/>
    <w:rsid w:val="000F2C70"/>
    <w:rsid w:val="000F3150"/>
    <w:rsid w:val="000F3249"/>
    <w:rsid w:val="000F3C16"/>
    <w:rsid w:val="000F4B31"/>
    <w:rsid w:val="000F4D15"/>
    <w:rsid w:val="000F4FDB"/>
    <w:rsid w:val="000F6237"/>
    <w:rsid w:val="000F6DD1"/>
    <w:rsid w:val="000F7864"/>
    <w:rsid w:val="000F7E44"/>
    <w:rsid w:val="00100150"/>
    <w:rsid w:val="0010019B"/>
    <w:rsid w:val="001008FA"/>
    <w:rsid w:val="001009BD"/>
    <w:rsid w:val="00100DB1"/>
    <w:rsid w:val="0010185B"/>
    <w:rsid w:val="00101A30"/>
    <w:rsid w:val="00103CB6"/>
    <w:rsid w:val="00103D0C"/>
    <w:rsid w:val="00103F45"/>
    <w:rsid w:val="001044B6"/>
    <w:rsid w:val="00104881"/>
    <w:rsid w:val="001049D9"/>
    <w:rsid w:val="00105ECF"/>
    <w:rsid w:val="001069EE"/>
    <w:rsid w:val="00106B8B"/>
    <w:rsid w:val="00106F76"/>
    <w:rsid w:val="00107A65"/>
    <w:rsid w:val="001101FE"/>
    <w:rsid w:val="0011026C"/>
    <w:rsid w:val="00110E81"/>
    <w:rsid w:val="0011217D"/>
    <w:rsid w:val="00112262"/>
    <w:rsid w:val="0011272A"/>
    <w:rsid w:val="001137A0"/>
    <w:rsid w:val="00113804"/>
    <w:rsid w:val="001141B2"/>
    <w:rsid w:val="001143A4"/>
    <w:rsid w:val="001144EC"/>
    <w:rsid w:val="00114948"/>
    <w:rsid w:val="0011527C"/>
    <w:rsid w:val="00116242"/>
    <w:rsid w:val="0011651A"/>
    <w:rsid w:val="001165FF"/>
    <w:rsid w:val="001167BE"/>
    <w:rsid w:val="00116D79"/>
    <w:rsid w:val="00117EF0"/>
    <w:rsid w:val="00120095"/>
    <w:rsid w:val="00120287"/>
    <w:rsid w:val="00120A7D"/>
    <w:rsid w:val="001219A7"/>
    <w:rsid w:val="00121DD3"/>
    <w:rsid w:val="00122528"/>
    <w:rsid w:val="00122A3C"/>
    <w:rsid w:val="00122DF5"/>
    <w:rsid w:val="00122E87"/>
    <w:rsid w:val="001237E4"/>
    <w:rsid w:val="00123F7A"/>
    <w:rsid w:val="00124129"/>
    <w:rsid w:val="001259CC"/>
    <w:rsid w:val="00125F9F"/>
    <w:rsid w:val="00126220"/>
    <w:rsid w:val="00126732"/>
    <w:rsid w:val="0012675D"/>
    <w:rsid w:val="0012704B"/>
    <w:rsid w:val="0012704E"/>
    <w:rsid w:val="00127087"/>
    <w:rsid w:val="0012749B"/>
    <w:rsid w:val="00127EFE"/>
    <w:rsid w:val="0013068F"/>
    <w:rsid w:val="00130706"/>
    <w:rsid w:val="00130714"/>
    <w:rsid w:val="001308DA"/>
    <w:rsid w:val="00130CD8"/>
    <w:rsid w:val="001317AD"/>
    <w:rsid w:val="0013180A"/>
    <w:rsid w:val="001347DC"/>
    <w:rsid w:val="001348F8"/>
    <w:rsid w:val="00135BAF"/>
    <w:rsid w:val="00137236"/>
    <w:rsid w:val="00137264"/>
    <w:rsid w:val="00137301"/>
    <w:rsid w:val="00137942"/>
    <w:rsid w:val="00137F00"/>
    <w:rsid w:val="00140170"/>
    <w:rsid w:val="001403DA"/>
    <w:rsid w:val="00140840"/>
    <w:rsid w:val="00140CEC"/>
    <w:rsid w:val="00140F7B"/>
    <w:rsid w:val="00141BBA"/>
    <w:rsid w:val="00141CF2"/>
    <w:rsid w:val="001423BB"/>
    <w:rsid w:val="00143268"/>
    <w:rsid w:val="001432A9"/>
    <w:rsid w:val="00144057"/>
    <w:rsid w:val="001448C0"/>
    <w:rsid w:val="001449CB"/>
    <w:rsid w:val="001450A8"/>
    <w:rsid w:val="0014523B"/>
    <w:rsid w:val="0014554A"/>
    <w:rsid w:val="00145714"/>
    <w:rsid w:val="001460EF"/>
    <w:rsid w:val="001472F4"/>
    <w:rsid w:val="00147450"/>
    <w:rsid w:val="00147B69"/>
    <w:rsid w:val="00150459"/>
    <w:rsid w:val="00150C9A"/>
    <w:rsid w:val="00150FE1"/>
    <w:rsid w:val="00151417"/>
    <w:rsid w:val="00151810"/>
    <w:rsid w:val="00152057"/>
    <w:rsid w:val="00152377"/>
    <w:rsid w:val="00152C4F"/>
    <w:rsid w:val="001546D4"/>
    <w:rsid w:val="00154BED"/>
    <w:rsid w:val="001554DA"/>
    <w:rsid w:val="001555AB"/>
    <w:rsid w:val="00155B17"/>
    <w:rsid w:val="00156E05"/>
    <w:rsid w:val="00156F58"/>
    <w:rsid w:val="00157421"/>
    <w:rsid w:val="001576C1"/>
    <w:rsid w:val="0015795F"/>
    <w:rsid w:val="00157A29"/>
    <w:rsid w:val="00157A9F"/>
    <w:rsid w:val="00157C1B"/>
    <w:rsid w:val="001602A5"/>
    <w:rsid w:val="0016055F"/>
    <w:rsid w:val="00160DA5"/>
    <w:rsid w:val="0016181A"/>
    <w:rsid w:val="00161A09"/>
    <w:rsid w:val="00162B0F"/>
    <w:rsid w:val="00163668"/>
    <w:rsid w:val="001637C1"/>
    <w:rsid w:val="00163F6A"/>
    <w:rsid w:val="00164A1E"/>
    <w:rsid w:val="00164DC6"/>
    <w:rsid w:val="0016517C"/>
    <w:rsid w:val="001665F0"/>
    <w:rsid w:val="00167B12"/>
    <w:rsid w:val="00167C34"/>
    <w:rsid w:val="00170069"/>
    <w:rsid w:val="0017043E"/>
    <w:rsid w:val="00170529"/>
    <w:rsid w:val="0017092D"/>
    <w:rsid w:val="001709C0"/>
    <w:rsid w:val="00170C3C"/>
    <w:rsid w:val="001715FA"/>
    <w:rsid w:val="0017167F"/>
    <w:rsid w:val="00171BA6"/>
    <w:rsid w:val="00171CED"/>
    <w:rsid w:val="00171EF3"/>
    <w:rsid w:val="0017291F"/>
    <w:rsid w:val="0017293A"/>
    <w:rsid w:val="00172EE8"/>
    <w:rsid w:val="00172F7B"/>
    <w:rsid w:val="00172FDC"/>
    <w:rsid w:val="001747D4"/>
    <w:rsid w:val="00174EF8"/>
    <w:rsid w:val="00174F6C"/>
    <w:rsid w:val="00174F9F"/>
    <w:rsid w:val="001750B4"/>
    <w:rsid w:val="001751F4"/>
    <w:rsid w:val="001769BF"/>
    <w:rsid w:val="00176E18"/>
    <w:rsid w:val="00177113"/>
    <w:rsid w:val="00177163"/>
    <w:rsid w:val="001777DC"/>
    <w:rsid w:val="00177E8C"/>
    <w:rsid w:val="00180DB5"/>
    <w:rsid w:val="001810DA"/>
    <w:rsid w:val="0018119C"/>
    <w:rsid w:val="00182A0C"/>
    <w:rsid w:val="001836B0"/>
    <w:rsid w:val="00184055"/>
    <w:rsid w:val="00184505"/>
    <w:rsid w:val="0018487D"/>
    <w:rsid w:val="00184AC2"/>
    <w:rsid w:val="00184CCF"/>
    <w:rsid w:val="001854EB"/>
    <w:rsid w:val="00185B17"/>
    <w:rsid w:val="00185F32"/>
    <w:rsid w:val="00186647"/>
    <w:rsid w:val="001869D8"/>
    <w:rsid w:val="0019012F"/>
    <w:rsid w:val="001903C0"/>
    <w:rsid w:val="00190881"/>
    <w:rsid w:val="001916FD"/>
    <w:rsid w:val="00191722"/>
    <w:rsid w:val="00191764"/>
    <w:rsid w:val="00191970"/>
    <w:rsid w:val="00192C9E"/>
    <w:rsid w:val="00193871"/>
    <w:rsid w:val="001940A6"/>
    <w:rsid w:val="001946C1"/>
    <w:rsid w:val="001947F9"/>
    <w:rsid w:val="00195604"/>
    <w:rsid w:val="0019577F"/>
    <w:rsid w:val="0019589F"/>
    <w:rsid w:val="00195AD7"/>
    <w:rsid w:val="00195B2A"/>
    <w:rsid w:val="00196921"/>
    <w:rsid w:val="00196B97"/>
    <w:rsid w:val="001974C5"/>
    <w:rsid w:val="001A017D"/>
    <w:rsid w:val="001A08FF"/>
    <w:rsid w:val="001A0C32"/>
    <w:rsid w:val="001A0C61"/>
    <w:rsid w:val="001A0F57"/>
    <w:rsid w:val="001A1C16"/>
    <w:rsid w:val="001A2A7A"/>
    <w:rsid w:val="001A2C0F"/>
    <w:rsid w:val="001A3796"/>
    <w:rsid w:val="001A3AE2"/>
    <w:rsid w:val="001A4D7D"/>
    <w:rsid w:val="001A5AB1"/>
    <w:rsid w:val="001A5BAA"/>
    <w:rsid w:val="001A69B4"/>
    <w:rsid w:val="001A69B5"/>
    <w:rsid w:val="001A6C0D"/>
    <w:rsid w:val="001A734D"/>
    <w:rsid w:val="001A796D"/>
    <w:rsid w:val="001B03AF"/>
    <w:rsid w:val="001B0877"/>
    <w:rsid w:val="001B11C0"/>
    <w:rsid w:val="001B145C"/>
    <w:rsid w:val="001B18E5"/>
    <w:rsid w:val="001B1FD6"/>
    <w:rsid w:val="001B20F7"/>
    <w:rsid w:val="001B25F5"/>
    <w:rsid w:val="001B2C12"/>
    <w:rsid w:val="001B2CE3"/>
    <w:rsid w:val="001B301A"/>
    <w:rsid w:val="001B3F77"/>
    <w:rsid w:val="001B5007"/>
    <w:rsid w:val="001B53C5"/>
    <w:rsid w:val="001B5470"/>
    <w:rsid w:val="001B5F08"/>
    <w:rsid w:val="001B6020"/>
    <w:rsid w:val="001B7380"/>
    <w:rsid w:val="001B7F78"/>
    <w:rsid w:val="001C0EA0"/>
    <w:rsid w:val="001C0ED2"/>
    <w:rsid w:val="001C1908"/>
    <w:rsid w:val="001C223D"/>
    <w:rsid w:val="001C23AB"/>
    <w:rsid w:val="001C2448"/>
    <w:rsid w:val="001C25AA"/>
    <w:rsid w:val="001C2750"/>
    <w:rsid w:val="001C2A95"/>
    <w:rsid w:val="001C2DEA"/>
    <w:rsid w:val="001C30B7"/>
    <w:rsid w:val="001C31B9"/>
    <w:rsid w:val="001C34D3"/>
    <w:rsid w:val="001C4049"/>
    <w:rsid w:val="001C4309"/>
    <w:rsid w:val="001C48E3"/>
    <w:rsid w:val="001C4D25"/>
    <w:rsid w:val="001C4DE3"/>
    <w:rsid w:val="001C58F2"/>
    <w:rsid w:val="001C5AC0"/>
    <w:rsid w:val="001C661F"/>
    <w:rsid w:val="001C69C0"/>
    <w:rsid w:val="001C746F"/>
    <w:rsid w:val="001C793A"/>
    <w:rsid w:val="001C7A8F"/>
    <w:rsid w:val="001C7F24"/>
    <w:rsid w:val="001C7FE0"/>
    <w:rsid w:val="001D0263"/>
    <w:rsid w:val="001D0344"/>
    <w:rsid w:val="001D03A5"/>
    <w:rsid w:val="001D0964"/>
    <w:rsid w:val="001D09ED"/>
    <w:rsid w:val="001D0C48"/>
    <w:rsid w:val="001D204B"/>
    <w:rsid w:val="001D2E13"/>
    <w:rsid w:val="001D38FC"/>
    <w:rsid w:val="001D3A2E"/>
    <w:rsid w:val="001D3E44"/>
    <w:rsid w:val="001D4339"/>
    <w:rsid w:val="001D447A"/>
    <w:rsid w:val="001D46FF"/>
    <w:rsid w:val="001D520D"/>
    <w:rsid w:val="001D53DF"/>
    <w:rsid w:val="001D55C0"/>
    <w:rsid w:val="001D5AAE"/>
    <w:rsid w:val="001D6D3A"/>
    <w:rsid w:val="001D7905"/>
    <w:rsid w:val="001E0107"/>
    <w:rsid w:val="001E09EA"/>
    <w:rsid w:val="001E18BE"/>
    <w:rsid w:val="001E1C92"/>
    <w:rsid w:val="001E276A"/>
    <w:rsid w:val="001E27B8"/>
    <w:rsid w:val="001E47E6"/>
    <w:rsid w:val="001E4DA2"/>
    <w:rsid w:val="001E65E5"/>
    <w:rsid w:val="001E6A19"/>
    <w:rsid w:val="001E6AED"/>
    <w:rsid w:val="001E75D8"/>
    <w:rsid w:val="001F0170"/>
    <w:rsid w:val="001F08A4"/>
    <w:rsid w:val="001F19B6"/>
    <w:rsid w:val="001F2B2B"/>
    <w:rsid w:val="001F2CC8"/>
    <w:rsid w:val="001F2D37"/>
    <w:rsid w:val="001F3142"/>
    <w:rsid w:val="001F338C"/>
    <w:rsid w:val="001F3579"/>
    <w:rsid w:val="001F4236"/>
    <w:rsid w:val="001F46D8"/>
    <w:rsid w:val="001F563D"/>
    <w:rsid w:val="001F6774"/>
    <w:rsid w:val="001F76E6"/>
    <w:rsid w:val="001F76EC"/>
    <w:rsid w:val="001F7D54"/>
    <w:rsid w:val="002006F4"/>
    <w:rsid w:val="00200AFC"/>
    <w:rsid w:val="00200CC5"/>
    <w:rsid w:val="00201671"/>
    <w:rsid w:val="0020231E"/>
    <w:rsid w:val="002025D7"/>
    <w:rsid w:val="0020372F"/>
    <w:rsid w:val="002038A9"/>
    <w:rsid w:val="00204992"/>
    <w:rsid w:val="00204B32"/>
    <w:rsid w:val="00205102"/>
    <w:rsid w:val="00205393"/>
    <w:rsid w:val="00206518"/>
    <w:rsid w:val="00206934"/>
    <w:rsid w:val="002074CD"/>
    <w:rsid w:val="00210B16"/>
    <w:rsid w:val="00210F8E"/>
    <w:rsid w:val="002116CC"/>
    <w:rsid w:val="00211D07"/>
    <w:rsid w:val="00212731"/>
    <w:rsid w:val="00212A2E"/>
    <w:rsid w:val="0021335B"/>
    <w:rsid w:val="002134A4"/>
    <w:rsid w:val="00213759"/>
    <w:rsid w:val="00214353"/>
    <w:rsid w:val="002146A9"/>
    <w:rsid w:val="002146DD"/>
    <w:rsid w:val="0021499A"/>
    <w:rsid w:val="0021517B"/>
    <w:rsid w:val="00215614"/>
    <w:rsid w:val="00215BA9"/>
    <w:rsid w:val="002160B4"/>
    <w:rsid w:val="0021653D"/>
    <w:rsid w:val="00216D30"/>
    <w:rsid w:val="002178B3"/>
    <w:rsid w:val="00217D99"/>
    <w:rsid w:val="002208FE"/>
    <w:rsid w:val="00221296"/>
    <w:rsid w:val="00221993"/>
    <w:rsid w:val="002222E6"/>
    <w:rsid w:val="00222DA6"/>
    <w:rsid w:val="002234EA"/>
    <w:rsid w:val="0022443B"/>
    <w:rsid w:val="00224BD3"/>
    <w:rsid w:val="00225108"/>
    <w:rsid w:val="00225B23"/>
    <w:rsid w:val="00225C76"/>
    <w:rsid w:val="00225D4E"/>
    <w:rsid w:val="00225DCA"/>
    <w:rsid w:val="0022636F"/>
    <w:rsid w:val="002265CF"/>
    <w:rsid w:val="00226A40"/>
    <w:rsid w:val="0022742E"/>
    <w:rsid w:val="002276FC"/>
    <w:rsid w:val="00227B26"/>
    <w:rsid w:val="00230FF0"/>
    <w:rsid w:val="00231A49"/>
    <w:rsid w:val="002325FE"/>
    <w:rsid w:val="002329DB"/>
    <w:rsid w:val="00232DAF"/>
    <w:rsid w:val="002333F3"/>
    <w:rsid w:val="00235CB9"/>
    <w:rsid w:val="00237132"/>
    <w:rsid w:val="002379AA"/>
    <w:rsid w:val="00243D65"/>
    <w:rsid w:val="002441DE"/>
    <w:rsid w:val="00244448"/>
    <w:rsid w:val="00244F55"/>
    <w:rsid w:val="00244FA4"/>
    <w:rsid w:val="00246697"/>
    <w:rsid w:val="002466B3"/>
    <w:rsid w:val="00246D0C"/>
    <w:rsid w:val="00247C71"/>
    <w:rsid w:val="00247C96"/>
    <w:rsid w:val="00247F05"/>
    <w:rsid w:val="00247FCE"/>
    <w:rsid w:val="002501F1"/>
    <w:rsid w:val="00250388"/>
    <w:rsid w:val="002511BB"/>
    <w:rsid w:val="0025163F"/>
    <w:rsid w:val="00251F10"/>
    <w:rsid w:val="00252084"/>
    <w:rsid w:val="00252553"/>
    <w:rsid w:val="00252FBC"/>
    <w:rsid w:val="00255A48"/>
    <w:rsid w:val="00255F05"/>
    <w:rsid w:val="0025670B"/>
    <w:rsid w:val="00257877"/>
    <w:rsid w:val="0026033A"/>
    <w:rsid w:val="0026052D"/>
    <w:rsid w:val="00260753"/>
    <w:rsid w:val="00260BBF"/>
    <w:rsid w:val="0026107C"/>
    <w:rsid w:val="002611CA"/>
    <w:rsid w:val="00261C70"/>
    <w:rsid w:val="0026277C"/>
    <w:rsid w:val="002637A9"/>
    <w:rsid w:val="00264D29"/>
    <w:rsid w:val="00265A8A"/>
    <w:rsid w:val="00265AA1"/>
    <w:rsid w:val="00266C3F"/>
    <w:rsid w:val="002672BA"/>
    <w:rsid w:val="002705EF"/>
    <w:rsid w:val="002705F6"/>
    <w:rsid w:val="00272418"/>
    <w:rsid w:val="00272440"/>
    <w:rsid w:val="00272F86"/>
    <w:rsid w:val="002735C9"/>
    <w:rsid w:val="00273786"/>
    <w:rsid w:val="00273808"/>
    <w:rsid w:val="00273A8E"/>
    <w:rsid w:val="00273CE7"/>
    <w:rsid w:val="00274A2E"/>
    <w:rsid w:val="00274C63"/>
    <w:rsid w:val="00275F8A"/>
    <w:rsid w:val="00276333"/>
    <w:rsid w:val="00276993"/>
    <w:rsid w:val="00277564"/>
    <w:rsid w:val="002775E5"/>
    <w:rsid w:val="00277B95"/>
    <w:rsid w:val="0028129A"/>
    <w:rsid w:val="00281669"/>
    <w:rsid w:val="0028197F"/>
    <w:rsid w:val="00281B1C"/>
    <w:rsid w:val="00282611"/>
    <w:rsid w:val="00282AFB"/>
    <w:rsid w:val="002830FC"/>
    <w:rsid w:val="002847B9"/>
    <w:rsid w:val="002849B9"/>
    <w:rsid w:val="0028541F"/>
    <w:rsid w:val="00285543"/>
    <w:rsid w:val="00285E97"/>
    <w:rsid w:val="002862B0"/>
    <w:rsid w:val="00286F95"/>
    <w:rsid w:val="0028791E"/>
    <w:rsid w:val="0028794F"/>
    <w:rsid w:val="00287D37"/>
    <w:rsid w:val="00291862"/>
    <w:rsid w:val="00292313"/>
    <w:rsid w:val="00293A6A"/>
    <w:rsid w:val="00293B00"/>
    <w:rsid w:val="0029519A"/>
    <w:rsid w:val="00295585"/>
    <w:rsid w:val="002959D2"/>
    <w:rsid w:val="00296605"/>
    <w:rsid w:val="00296F4F"/>
    <w:rsid w:val="002972F9"/>
    <w:rsid w:val="002A0DC0"/>
    <w:rsid w:val="002A1041"/>
    <w:rsid w:val="002A150B"/>
    <w:rsid w:val="002A3104"/>
    <w:rsid w:val="002A31CA"/>
    <w:rsid w:val="002A451C"/>
    <w:rsid w:val="002A4B74"/>
    <w:rsid w:val="002A4FA5"/>
    <w:rsid w:val="002A5B9D"/>
    <w:rsid w:val="002A5DBF"/>
    <w:rsid w:val="002A68C7"/>
    <w:rsid w:val="002A6921"/>
    <w:rsid w:val="002A6ED5"/>
    <w:rsid w:val="002A70E3"/>
    <w:rsid w:val="002A710C"/>
    <w:rsid w:val="002A77E2"/>
    <w:rsid w:val="002A7FBC"/>
    <w:rsid w:val="002B043C"/>
    <w:rsid w:val="002B10F6"/>
    <w:rsid w:val="002B11A7"/>
    <w:rsid w:val="002B1491"/>
    <w:rsid w:val="002B15B0"/>
    <w:rsid w:val="002B1FE7"/>
    <w:rsid w:val="002B28EB"/>
    <w:rsid w:val="002B2BEA"/>
    <w:rsid w:val="002B2E96"/>
    <w:rsid w:val="002B3778"/>
    <w:rsid w:val="002B4636"/>
    <w:rsid w:val="002B481D"/>
    <w:rsid w:val="002B4AD0"/>
    <w:rsid w:val="002B4DEF"/>
    <w:rsid w:val="002B4ED3"/>
    <w:rsid w:val="002B580A"/>
    <w:rsid w:val="002B7C07"/>
    <w:rsid w:val="002B7D18"/>
    <w:rsid w:val="002C013F"/>
    <w:rsid w:val="002C0BD6"/>
    <w:rsid w:val="002C1468"/>
    <w:rsid w:val="002C2B12"/>
    <w:rsid w:val="002C3608"/>
    <w:rsid w:val="002C3F87"/>
    <w:rsid w:val="002C414F"/>
    <w:rsid w:val="002C4575"/>
    <w:rsid w:val="002C4A1E"/>
    <w:rsid w:val="002C506E"/>
    <w:rsid w:val="002C5208"/>
    <w:rsid w:val="002C56E0"/>
    <w:rsid w:val="002C6F5D"/>
    <w:rsid w:val="002C78A5"/>
    <w:rsid w:val="002D0CB2"/>
    <w:rsid w:val="002D14C5"/>
    <w:rsid w:val="002D20D4"/>
    <w:rsid w:val="002D22D1"/>
    <w:rsid w:val="002D2F55"/>
    <w:rsid w:val="002D3851"/>
    <w:rsid w:val="002D456C"/>
    <w:rsid w:val="002D5BCB"/>
    <w:rsid w:val="002D609C"/>
    <w:rsid w:val="002D628C"/>
    <w:rsid w:val="002D6A08"/>
    <w:rsid w:val="002D7671"/>
    <w:rsid w:val="002D7F3D"/>
    <w:rsid w:val="002E0FFF"/>
    <w:rsid w:val="002E134D"/>
    <w:rsid w:val="002E134F"/>
    <w:rsid w:val="002E1C8A"/>
    <w:rsid w:val="002E2A34"/>
    <w:rsid w:val="002E3517"/>
    <w:rsid w:val="002E414D"/>
    <w:rsid w:val="002E4408"/>
    <w:rsid w:val="002E4716"/>
    <w:rsid w:val="002E4D7F"/>
    <w:rsid w:val="002E5311"/>
    <w:rsid w:val="002E6B7D"/>
    <w:rsid w:val="002F018E"/>
    <w:rsid w:val="002F024A"/>
    <w:rsid w:val="002F071A"/>
    <w:rsid w:val="002F1682"/>
    <w:rsid w:val="002F367C"/>
    <w:rsid w:val="002F4A3A"/>
    <w:rsid w:val="002F4D4D"/>
    <w:rsid w:val="002F5439"/>
    <w:rsid w:val="002F5712"/>
    <w:rsid w:val="002F5874"/>
    <w:rsid w:val="002F647C"/>
    <w:rsid w:val="002F6489"/>
    <w:rsid w:val="002F6B2C"/>
    <w:rsid w:val="002F6DB4"/>
    <w:rsid w:val="002F6F7A"/>
    <w:rsid w:val="003002CD"/>
    <w:rsid w:val="00300ED5"/>
    <w:rsid w:val="00302A0E"/>
    <w:rsid w:val="00302B42"/>
    <w:rsid w:val="003044E0"/>
    <w:rsid w:val="00304776"/>
    <w:rsid w:val="003054CE"/>
    <w:rsid w:val="00305CE2"/>
    <w:rsid w:val="00305EC2"/>
    <w:rsid w:val="00305ECD"/>
    <w:rsid w:val="003062C3"/>
    <w:rsid w:val="003067DE"/>
    <w:rsid w:val="00307A4B"/>
    <w:rsid w:val="00310422"/>
    <w:rsid w:val="003104FB"/>
    <w:rsid w:val="00310E0A"/>
    <w:rsid w:val="00311589"/>
    <w:rsid w:val="0031163A"/>
    <w:rsid w:val="0031177D"/>
    <w:rsid w:val="00311EF9"/>
    <w:rsid w:val="00311F34"/>
    <w:rsid w:val="00311FB3"/>
    <w:rsid w:val="0031234D"/>
    <w:rsid w:val="0031255B"/>
    <w:rsid w:val="00314A59"/>
    <w:rsid w:val="00315F52"/>
    <w:rsid w:val="00316030"/>
    <w:rsid w:val="003160F1"/>
    <w:rsid w:val="00316574"/>
    <w:rsid w:val="00317D15"/>
    <w:rsid w:val="003203C0"/>
    <w:rsid w:val="00320695"/>
    <w:rsid w:val="00322F58"/>
    <w:rsid w:val="003231EF"/>
    <w:rsid w:val="00323783"/>
    <w:rsid w:val="00324DA8"/>
    <w:rsid w:val="00325048"/>
    <w:rsid w:val="0032573D"/>
    <w:rsid w:val="003259EF"/>
    <w:rsid w:val="00325B68"/>
    <w:rsid w:val="00330152"/>
    <w:rsid w:val="00330457"/>
    <w:rsid w:val="0033136D"/>
    <w:rsid w:val="00331836"/>
    <w:rsid w:val="00332B8C"/>
    <w:rsid w:val="003333B9"/>
    <w:rsid w:val="00333593"/>
    <w:rsid w:val="003338D6"/>
    <w:rsid w:val="00333B22"/>
    <w:rsid w:val="00334391"/>
    <w:rsid w:val="00334EF0"/>
    <w:rsid w:val="0033587C"/>
    <w:rsid w:val="00335E67"/>
    <w:rsid w:val="00337A0F"/>
    <w:rsid w:val="00337AAD"/>
    <w:rsid w:val="003407A1"/>
    <w:rsid w:val="00342FD0"/>
    <w:rsid w:val="00344850"/>
    <w:rsid w:val="003451FF"/>
    <w:rsid w:val="00345420"/>
    <w:rsid w:val="00345A03"/>
    <w:rsid w:val="00345AC7"/>
    <w:rsid w:val="00345D7A"/>
    <w:rsid w:val="00346122"/>
    <w:rsid w:val="00346224"/>
    <w:rsid w:val="00346B39"/>
    <w:rsid w:val="00346DF7"/>
    <w:rsid w:val="00347156"/>
    <w:rsid w:val="0034763E"/>
    <w:rsid w:val="0034797D"/>
    <w:rsid w:val="003514C2"/>
    <w:rsid w:val="00351753"/>
    <w:rsid w:val="003517EA"/>
    <w:rsid w:val="00351F63"/>
    <w:rsid w:val="00352138"/>
    <w:rsid w:val="0035296B"/>
    <w:rsid w:val="00353123"/>
    <w:rsid w:val="00353311"/>
    <w:rsid w:val="003533BF"/>
    <w:rsid w:val="00353806"/>
    <w:rsid w:val="00353DC5"/>
    <w:rsid w:val="003541CA"/>
    <w:rsid w:val="00354788"/>
    <w:rsid w:val="003555C4"/>
    <w:rsid w:val="00355DDD"/>
    <w:rsid w:val="0035654D"/>
    <w:rsid w:val="00356C1D"/>
    <w:rsid w:val="003571F5"/>
    <w:rsid w:val="003578AF"/>
    <w:rsid w:val="00357EE1"/>
    <w:rsid w:val="003616AC"/>
    <w:rsid w:val="00362222"/>
    <w:rsid w:val="00362619"/>
    <w:rsid w:val="0036337C"/>
    <w:rsid w:val="0036415A"/>
    <w:rsid w:val="00364D3E"/>
    <w:rsid w:val="00364FBB"/>
    <w:rsid w:val="0036538F"/>
    <w:rsid w:val="00365E74"/>
    <w:rsid w:val="0036658A"/>
    <w:rsid w:val="0036781E"/>
    <w:rsid w:val="0037066D"/>
    <w:rsid w:val="00370F7A"/>
    <w:rsid w:val="003730F9"/>
    <w:rsid w:val="00373319"/>
    <w:rsid w:val="00373AC4"/>
    <w:rsid w:val="00373C8B"/>
    <w:rsid w:val="00374914"/>
    <w:rsid w:val="00374F2A"/>
    <w:rsid w:val="003755EB"/>
    <w:rsid w:val="0037575B"/>
    <w:rsid w:val="0037599C"/>
    <w:rsid w:val="00375F7D"/>
    <w:rsid w:val="00375FEC"/>
    <w:rsid w:val="00376D89"/>
    <w:rsid w:val="00376E36"/>
    <w:rsid w:val="003804D3"/>
    <w:rsid w:val="0038078B"/>
    <w:rsid w:val="00380C19"/>
    <w:rsid w:val="00381040"/>
    <w:rsid w:val="00381DD6"/>
    <w:rsid w:val="00381E39"/>
    <w:rsid w:val="00382103"/>
    <w:rsid w:val="00382120"/>
    <w:rsid w:val="00382630"/>
    <w:rsid w:val="00382DF5"/>
    <w:rsid w:val="00383732"/>
    <w:rsid w:val="00383B37"/>
    <w:rsid w:val="00383F73"/>
    <w:rsid w:val="003842FF"/>
    <w:rsid w:val="00384FAC"/>
    <w:rsid w:val="0038628C"/>
    <w:rsid w:val="00386716"/>
    <w:rsid w:val="00386DC3"/>
    <w:rsid w:val="00387033"/>
    <w:rsid w:val="00387179"/>
    <w:rsid w:val="00387D54"/>
    <w:rsid w:val="003908C9"/>
    <w:rsid w:val="00391C8F"/>
    <w:rsid w:val="003924D5"/>
    <w:rsid w:val="00392557"/>
    <w:rsid w:val="003927B6"/>
    <w:rsid w:val="00394206"/>
    <w:rsid w:val="0039498B"/>
    <w:rsid w:val="00394CDF"/>
    <w:rsid w:val="003950DA"/>
    <w:rsid w:val="0039586F"/>
    <w:rsid w:val="0039601D"/>
    <w:rsid w:val="003966EA"/>
    <w:rsid w:val="00396A32"/>
    <w:rsid w:val="00396BA9"/>
    <w:rsid w:val="00396E9D"/>
    <w:rsid w:val="00396EFD"/>
    <w:rsid w:val="00397B3F"/>
    <w:rsid w:val="003A0919"/>
    <w:rsid w:val="003A0CDF"/>
    <w:rsid w:val="003A258F"/>
    <w:rsid w:val="003A48EB"/>
    <w:rsid w:val="003A53C7"/>
    <w:rsid w:val="003A5428"/>
    <w:rsid w:val="003A68C4"/>
    <w:rsid w:val="003A6F8F"/>
    <w:rsid w:val="003A7011"/>
    <w:rsid w:val="003A7FB9"/>
    <w:rsid w:val="003B0163"/>
    <w:rsid w:val="003B03D0"/>
    <w:rsid w:val="003B0590"/>
    <w:rsid w:val="003B06FB"/>
    <w:rsid w:val="003B09DF"/>
    <w:rsid w:val="003B11A4"/>
    <w:rsid w:val="003B1F85"/>
    <w:rsid w:val="003B26BF"/>
    <w:rsid w:val="003B26ED"/>
    <w:rsid w:val="003B3206"/>
    <w:rsid w:val="003B4C9C"/>
    <w:rsid w:val="003B5FBC"/>
    <w:rsid w:val="003B6CFA"/>
    <w:rsid w:val="003B7454"/>
    <w:rsid w:val="003B78B6"/>
    <w:rsid w:val="003B7E8B"/>
    <w:rsid w:val="003C01F9"/>
    <w:rsid w:val="003C1862"/>
    <w:rsid w:val="003C1E23"/>
    <w:rsid w:val="003C1E33"/>
    <w:rsid w:val="003C1EFA"/>
    <w:rsid w:val="003C273E"/>
    <w:rsid w:val="003C284B"/>
    <w:rsid w:val="003C2AF4"/>
    <w:rsid w:val="003C3D6F"/>
    <w:rsid w:val="003C44DE"/>
    <w:rsid w:val="003C46B5"/>
    <w:rsid w:val="003C4BE6"/>
    <w:rsid w:val="003C4CB5"/>
    <w:rsid w:val="003C503D"/>
    <w:rsid w:val="003C561E"/>
    <w:rsid w:val="003C60ED"/>
    <w:rsid w:val="003C66F7"/>
    <w:rsid w:val="003D03CE"/>
    <w:rsid w:val="003D06AE"/>
    <w:rsid w:val="003D105F"/>
    <w:rsid w:val="003D17C3"/>
    <w:rsid w:val="003D23BC"/>
    <w:rsid w:val="003D23F9"/>
    <w:rsid w:val="003D45CA"/>
    <w:rsid w:val="003D4BD0"/>
    <w:rsid w:val="003D5498"/>
    <w:rsid w:val="003D5874"/>
    <w:rsid w:val="003D5C9B"/>
    <w:rsid w:val="003D627F"/>
    <w:rsid w:val="003D6396"/>
    <w:rsid w:val="003D671A"/>
    <w:rsid w:val="003D67D6"/>
    <w:rsid w:val="003D7439"/>
    <w:rsid w:val="003D79EE"/>
    <w:rsid w:val="003E00A6"/>
    <w:rsid w:val="003E0E33"/>
    <w:rsid w:val="003E13A7"/>
    <w:rsid w:val="003E172C"/>
    <w:rsid w:val="003E1930"/>
    <w:rsid w:val="003E1F2C"/>
    <w:rsid w:val="003E22BF"/>
    <w:rsid w:val="003E2C78"/>
    <w:rsid w:val="003E347B"/>
    <w:rsid w:val="003E36BF"/>
    <w:rsid w:val="003E3709"/>
    <w:rsid w:val="003E3C80"/>
    <w:rsid w:val="003E40FF"/>
    <w:rsid w:val="003E4268"/>
    <w:rsid w:val="003E49C7"/>
    <w:rsid w:val="003E4A5B"/>
    <w:rsid w:val="003E4A7B"/>
    <w:rsid w:val="003E4BF6"/>
    <w:rsid w:val="003E4F75"/>
    <w:rsid w:val="003E5206"/>
    <w:rsid w:val="003E5474"/>
    <w:rsid w:val="003E560F"/>
    <w:rsid w:val="003E568B"/>
    <w:rsid w:val="003E5938"/>
    <w:rsid w:val="003E5978"/>
    <w:rsid w:val="003E620F"/>
    <w:rsid w:val="003E6A5F"/>
    <w:rsid w:val="003E71FE"/>
    <w:rsid w:val="003E734A"/>
    <w:rsid w:val="003E77AC"/>
    <w:rsid w:val="003F08A1"/>
    <w:rsid w:val="003F0EF6"/>
    <w:rsid w:val="003F11AC"/>
    <w:rsid w:val="003F2020"/>
    <w:rsid w:val="003F428E"/>
    <w:rsid w:val="003F47D7"/>
    <w:rsid w:val="003F49D2"/>
    <w:rsid w:val="003F4CFA"/>
    <w:rsid w:val="003F5908"/>
    <w:rsid w:val="003F5E74"/>
    <w:rsid w:val="003F61BE"/>
    <w:rsid w:val="0040020B"/>
    <w:rsid w:val="004011CF"/>
    <w:rsid w:val="00401457"/>
    <w:rsid w:val="0040208C"/>
    <w:rsid w:val="00402903"/>
    <w:rsid w:val="004045D1"/>
    <w:rsid w:val="00404D56"/>
    <w:rsid w:val="0040502A"/>
    <w:rsid w:val="00405786"/>
    <w:rsid w:val="004057BE"/>
    <w:rsid w:val="00405ABB"/>
    <w:rsid w:val="00405C4A"/>
    <w:rsid w:val="0040616D"/>
    <w:rsid w:val="00406743"/>
    <w:rsid w:val="004069DB"/>
    <w:rsid w:val="0040716F"/>
    <w:rsid w:val="00407C97"/>
    <w:rsid w:val="0041081F"/>
    <w:rsid w:val="00410E57"/>
    <w:rsid w:val="0041116C"/>
    <w:rsid w:val="004118B6"/>
    <w:rsid w:val="00412795"/>
    <w:rsid w:val="004127C3"/>
    <w:rsid w:val="00412877"/>
    <w:rsid w:val="00412DF8"/>
    <w:rsid w:val="0041323E"/>
    <w:rsid w:val="00413615"/>
    <w:rsid w:val="004136FD"/>
    <w:rsid w:val="00413E62"/>
    <w:rsid w:val="004141A1"/>
    <w:rsid w:val="004142FE"/>
    <w:rsid w:val="0041463B"/>
    <w:rsid w:val="00414D90"/>
    <w:rsid w:val="00415477"/>
    <w:rsid w:val="00415E72"/>
    <w:rsid w:val="00416F6D"/>
    <w:rsid w:val="0041739E"/>
    <w:rsid w:val="0041768A"/>
    <w:rsid w:val="00417ABA"/>
    <w:rsid w:val="00417EF9"/>
    <w:rsid w:val="00421A03"/>
    <w:rsid w:val="00421BE1"/>
    <w:rsid w:val="00421C64"/>
    <w:rsid w:val="004223DB"/>
    <w:rsid w:val="00423456"/>
    <w:rsid w:val="00423FB7"/>
    <w:rsid w:val="00424516"/>
    <w:rsid w:val="00425103"/>
    <w:rsid w:val="004266A2"/>
    <w:rsid w:val="004277F2"/>
    <w:rsid w:val="004279CC"/>
    <w:rsid w:val="004326DA"/>
    <w:rsid w:val="0043287B"/>
    <w:rsid w:val="00432AB1"/>
    <w:rsid w:val="0043350B"/>
    <w:rsid w:val="00434699"/>
    <w:rsid w:val="0043561A"/>
    <w:rsid w:val="00436108"/>
    <w:rsid w:val="00437F02"/>
    <w:rsid w:val="004414C1"/>
    <w:rsid w:val="0044201F"/>
    <w:rsid w:val="004420DF"/>
    <w:rsid w:val="00442A6B"/>
    <w:rsid w:val="004435AB"/>
    <w:rsid w:val="00443E86"/>
    <w:rsid w:val="004440E2"/>
    <w:rsid w:val="004442B6"/>
    <w:rsid w:val="004444AC"/>
    <w:rsid w:val="004444F1"/>
    <w:rsid w:val="00445887"/>
    <w:rsid w:val="00445C0D"/>
    <w:rsid w:val="00446994"/>
    <w:rsid w:val="00446B18"/>
    <w:rsid w:val="00447256"/>
    <w:rsid w:val="0044744C"/>
    <w:rsid w:val="004477B2"/>
    <w:rsid w:val="00447A7B"/>
    <w:rsid w:val="00447EB5"/>
    <w:rsid w:val="00447F85"/>
    <w:rsid w:val="004508C9"/>
    <w:rsid w:val="00450FCE"/>
    <w:rsid w:val="004512BD"/>
    <w:rsid w:val="00451BF1"/>
    <w:rsid w:val="00452123"/>
    <w:rsid w:val="004525CB"/>
    <w:rsid w:val="0045268E"/>
    <w:rsid w:val="004529A0"/>
    <w:rsid w:val="00452FD1"/>
    <w:rsid w:val="00453420"/>
    <w:rsid w:val="0045352F"/>
    <w:rsid w:val="00453FAF"/>
    <w:rsid w:val="004548D4"/>
    <w:rsid w:val="004555D6"/>
    <w:rsid w:val="00456408"/>
    <w:rsid w:val="004566FD"/>
    <w:rsid w:val="00456B90"/>
    <w:rsid w:val="00456F46"/>
    <w:rsid w:val="0045700C"/>
    <w:rsid w:val="0045725E"/>
    <w:rsid w:val="00457DF2"/>
    <w:rsid w:val="00460373"/>
    <w:rsid w:val="0046045C"/>
    <w:rsid w:val="0046045D"/>
    <w:rsid w:val="0046053B"/>
    <w:rsid w:val="004615AC"/>
    <w:rsid w:val="0046204B"/>
    <w:rsid w:val="004622C3"/>
    <w:rsid w:val="00462532"/>
    <w:rsid w:val="004631D7"/>
    <w:rsid w:val="004632FE"/>
    <w:rsid w:val="00463ABE"/>
    <w:rsid w:val="00463E6A"/>
    <w:rsid w:val="00463FC6"/>
    <w:rsid w:val="00464706"/>
    <w:rsid w:val="004647C4"/>
    <w:rsid w:val="004650FD"/>
    <w:rsid w:val="004655C4"/>
    <w:rsid w:val="00465B42"/>
    <w:rsid w:val="004660F1"/>
    <w:rsid w:val="00466B5E"/>
    <w:rsid w:val="00466D25"/>
    <w:rsid w:val="0046779C"/>
    <w:rsid w:val="00467AD5"/>
    <w:rsid w:val="00470C76"/>
    <w:rsid w:val="0047143C"/>
    <w:rsid w:val="0047164A"/>
    <w:rsid w:val="004718E3"/>
    <w:rsid w:val="00471B94"/>
    <w:rsid w:val="0047211D"/>
    <w:rsid w:val="004722F3"/>
    <w:rsid w:val="00472864"/>
    <w:rsid w:val="00472B8A"/>
    <w:rsid w:val="00472B95"/>
    <w:rsid w:val="00473958"/>
    <w:rsid w:val="00473A34"/>
    <w:rsid w:val="00473E77"/>
    <w:rsid w:val="004747CE"/>
    <w:rsid w:val="004749F3"/>
    <w:rsid w:val="004751A8"/>
    <w:rsid w:val="00475AFF"/>
    <w:rsid w:val="00475CD3"/>
    <w:rsid w:val="00476595"/>
    <w:rsid w:val="0047682E"/>
    <w:rsid w:val="00476F7F"/>
    <w:rsid w:val="004812C0"/>
    <w:rsid w:val="004814F6"/>
    <w:rsid w:val="004815ED"/>
    <w:rsid w:val="004820BB"/>
    <w:rsid w:val="00482346"/>
    <w:rsid w:val="00483B55"/>
    <w:rsid w:val="0048401C"/>
    <w:rsid w:val="0048441E"/>
    <w:rsid w:val="0048651C"/>
    <w:rsid w:val="00487A53"/>
    <w:rsid w:val="00487A58"/>
    <w:rsid w:val="004901CB"/>
    <w:rsid w:val="00490446"/>
    <w:rsid w:val="004909F6"/>
    <w:rsid w:val="00490C18"/>
    <w:rsid w:val="0049185A"/>
    <w:rsid w:val="00492EC1"/>
    <w:rsid w:val="00493083"/>
    <w:rsid w:val="00493B64"/>
    <w:rsid w:val="004941C4"/>
    <w:rsid w:val="00495576"/>
    <w:rsid w:val="00495845"/>
    <w:rsid w:val="0049671C"/>
    <w:rsid w:val="00496AD5"/>
    <w:rsid w:val="004970AC"/>
    <w:rsid w:val="0049737A"/>
    <w:rsid w:val="00497AA3"/>
    <w:rsid w:val="004A063C"/>
    <w:rsid w:val="004A07E2"/>
    <w:rsid w:val="004A10A3"/>
    <w:rsid w:val="004A177D"/>
    <w:rsid w:val="004A1E5E"/>
    <w:rsid w:val="004A21FF"/>
    <w:rsid w:val="004A3403"/>
    <w:rsid w:val="004A340C"/>
    <w:rsid w:val="004A3440"/>
    <w:rsid w:val="004A45B5"/>
    <w:rsid w:val="004A4C84"/>
    <w:rsid w:val="004A4E3F"/>
    <w:rsid w:val="004A4E68"/>
    <w:rsid w:val="004A5B3D"/>
    <w:rsid w:val="004A61C8"/>
    <w:rsid w:val="004A6207"/>
    <w:rsid w:val="004A6456"/>
    <w:rsid w:val="004A6A05"/>
    <w:rsid w:val="004A721C"/>
    <w:rsid w:val="004A743A"/>
    <w:rsid w:val="004A7CD0"/>
    <w:rsid w:val="004A7F0B"/>
    <w:rsid w:val="004B00AF"/>
    <w:rsid w:val="004B05D1"/>
    <w:rsid w:val="004B0C3A"/>
    <w:rsid w:val="004B1AA6"/>
    <w:rsid w:val="004B1E92"/>
    <w:rsid w:val="004B2048"/>
    <w:rsid w:val="004B2221"/>
    <w:rsid w:val="004B29F7"/>
    <w:rsid w:val="004B2BB7"/>
    <w:rsid w:val="004B2FB6"/>
    <w:rsid w:val="004B32D0"/>
    <w:rsid w:val="004B4286"/>
    <w:rsid w:val="004B5348"/>
    <w:rsid w:val="004B5BA5"/>
    <w:rsid w:val="004B6229"/>
    <w:rsid w:val="004B7702"/>
    <w:rsid w:val="004B7904"/>
    <w:rsid w:val="004C0085"/>
    <w:rsid w:val="004C09E2"/>
    <w:rsid w:val="004C166C"/>
    <w:rsid w:val="004C2048"/>
    <w:rsid w:val="004C3161"/>
    <w:rsid w:val="004C3AF0"/>
    <w:rsid w:val="004C402D"/>
    <w:rsid w:val="004C4665"/>
    <w:rsid w:val="004C4A30"/>
    <w:rsid w:val="004C53FD"/>
    <w:rsid w:val="004C5B8E"/>
    <w:rsid w:val="004C6531"/>
    <w:rsid w:val="004C6657"/>
    <w:rsid w:val="004C68C5"/>
    <w:rsid w:val="004C6BC4"/>
    <w:rsid w:val="004C6EFE"/>
    <w:rsid w:val="004C7302"/>
    <w:rsid w:val="004C7745"/>
    <w:rsid w:val="004C77F8"/>
    <w:rsid w:val="004C7B4F"/>
    <w:rsid w:val="004D03FD"/>
    <w:rsid w:val="004D058F"/>
    <w:rsid w:val="004D0595"/>
    <w:rsid w:val="004D0CF0"/>
    <w:rsid w:val="004D1D45"/>
    <w:rsid w:val="004D1E1C"/>
    <w:rsid w:val="004D26BA"/>
    <w:rsid w:val="004D2CE4"/>
    <w:rsid w:val="004D4F1A"/>
    <w:rsid w:val="004D5B89"/>
    <w:rsid w:val="004D6D11"/>
    <w:rsid w:val="004E01B7"/>
    <w:rsid w:val="004E1EB5"/>
    <w:rsid w:val="004E393A"/>
    <w:rsid w:val="004E3B2A"/>
    <w:rsid w:val="004E3F09"/>
    <w:rsid w:val="004E42E9"/>
    <w:rsid w:val="004E4463"/>
    <w:rsid w:val="004E4550"/>
    <w:rsid w:val="004E4A83"/>
    <w:rsid w:val="004E55E9"/>
    <w:rsid w:val="004E5A38"/>
    <w:rsid w:val="004E6345"/>
    <w:rsid w:val="004F020F"/>
    <w:rsid w:val="004F0E47"/>
    <w:rsid w:val="004F1662"/>
    <w:rsid w:val="004F1A11"/>
    <w:rsid w:val="004F269B"/>
    <w:rsid w:val="004F39EB"/>
    <w:rsid w:val="004F3F4F"/>
    <w:rsid w:val="004F4567"/>
    <w:rsid w:val="004F4693"/>
    <w:rsid w:val="004F4C67"/>
    <w:rsid w:val="004F5D4E"/>
    <w:rsid w:val="004F66C4"/>
    <w:rsid w:val="004F67DE"/>
    <w:rsid w:val="005012A9"/>
    <w:rsid w:val="00502056"/>
    <w:rsid w:val="005021D1"/>
    <w:rsid w:val="0050295C"/>
    <w:rsid w:val="00503182"/>
    <w:rsid w:val="0050354F"/>
    <w:rsid w:val="005040FF"/>
    <w:rsid w:val="00504709"/>
    <w:rsid w:val="005051AD"/>
    <w:rsid w:val="005055DC"/>
    <w:rsid w:val="00505C97"/>
    <w:rsid w:val="00506690"/>
    <w:rsid w:val="00510333"/>
    <w:rsid w:val="00510D42"/>
    <w:rsid w:val="005114FD"/>
    <w:rsid w:val="0051150A"/>
    <w:rsid w:val="0051286A"/>
    <w:rsid w:val="00512FAE"/>
    <w:rsid w:val="00513DDF"/>
    <w:rsid w:val="005147F0"/>
    <w:rsid w:val="00514C31"/>
    <w:rsid w:val="00514F39"/>
    <w:rsid w:val="00516662"/>
    <w:rsid w:val="005175D1"/>
    <w:rsid w:val="0052020E"/>
    <w:rsid w:val="005205AE"/>
    <w:rsid w:val="005224A8"/>
    <w:rsid w:val="005224F7"/>
    <w:rsid w:val="00522CE4"/>
    <w:rsid w:val="00523D99"/>
    <w:rsid w:val="00524352"/>
    <w:rsid w:val="00524482"/>
    <w:rsid w:val="0052478E"/>
    <w:rsid w:val="005248EF"/>
    <w:rsid w:val="00525B05"/>
    <w:rsid w:val="00525D3E"/>
    <w:rsid w:val="0052693F"/>
    <w:rsid w:val="00526C8A"/>
    <w:rsid w:val="005272B7"/>
    <w:rsid w:val="005274A4"/>
    <w:rsid w:val="00527B6E"/>
    <w:rsid w:val="005301D5"/>
    <w:rsid w:val="005306C8"/>
    <w:rsid w:val="005307E7"/>
    <w:rsid w:val="00531918"/>
    <w:rsid w:val="005319B1"/>
    <w:rsid w:val="00531BFA"/>
    <w:rsid w:val="00531DF3"/>
    <w:rsid w:val="00531E94"/>
    <w:rsid w:val="00532192"/>
    <w:rsid w:val="00532266"/>
    <w:rsid w:val="00532752"/>
    <w:rsid w:val="00535736"/>
    <w:rsid w:val="00536427"/>
    <w:rsid w:val="00536BE6"/>
    <w:rsid w:val="00536FEA"/>
    <w:rsid w:val="00537D10"/>
    <w:rsid w:val="0054098C"/>
    <w:rsid w:val="00540BAF"/>
    <w:rsid w:val="00541006"/>
    <w:rsid w:val="00542719"/>
    <w:rsid w:val="00542DD2"/>
    <w:rsid w:val="00542E4C"/>
    <w:rsid w:val="00542F79"/>
    <w:rsid w:val="0054340E"/>
    <w:rsid w:val="00543C29"/>
    <w:rsid w:val="00543F7F"/>
    <w:rsid w:val="005445AF"/>
    <w:rsid w:val="00546732"/>
    <w:rsid w:val="00546945"/>
    <w:rsid w:val="00547390"/>
    <w:rsid w:val="00547D10"/>
    <w:rsid w:val="0055055C"/>
    <w:rsid w:val="0055077B"/>
    <w:rsid w:val="00550969"/>
    <w:rsid w:val="00550F65"/>
    <w:rsid w:val="00551151"/>
    <w:rsid w:val="00551890"/>
    <w:rsid w:val="00551B71"/>
    <w:rsid w:val="0055217A"/>
    <w:rsid w:val="00552187"/>
    <w:rsid w:val="005521B0"/>
    <w:rsid w:val="0055280F"/>
    <w:rsid w:val="0055297B"/>
    <w:rsid w:val="00552B6A"/>
    <w:rsid w:val="0055317F"/>
    <w:rsid w:val="00553338"/>
    <w:rsid w:val="00553CEA"/>
    <w:rsid w:val="0055407A"/>
    <w:rsid w:val="0055552C"/>
    <w:rsid w:val="00555883"/>
    <w:rsid w:val="00555E96"/>
    <w:rsid w:val="00556408"/>
    <w:rsid w:val="00557908"/>
    <w:rsid w:val="00560751"/>
    <w:rsid w:val="00560C23"/>
    <w:rsid w:val="00560E93"/>
    <w:rsid w:val="00560FFD"/>
    <w:rsid w:val="005626FB"/>
    <w:rsid w:val="00563DE9"/>
    <w:rsid w:val="00563F5F"/>
    <w:rsid w:val="00563FF7"/>
    <w:rsid w:val="00564035"/>
    <w:rsid w:val="00564A43"/>
    <w:rsid w:val="00564D76"/>
    <w:rsid w:val="005653CB"/>
    <w:rsid w:val="00565876"/>
    <w:rsid w:val="00565B66"/>
    <w:rsid w:val="00565EDF"/>
    <w:rsid w:val="005663B7"/>
    <w:rsid w:val="00566406"/>
    <w:rsid w:val="005668C1"/>
    <w:rsid w:val="00566AF0"/>
    <w:rsid w:val="00567872"/>
    <w:rsid w:val="005708B2"/>
    <w:rsid w:val="00570D11"/>
    <w:rsid w:val="005721D1"/>
    <w:rsid w:val="00572C6D"/>
    <w:rsid w:val="0057334C"/>
    <w:rsid w:val="005733FE"/>
    <w:rsid w:val="00573FBF"/>
    <w:rsid w:val="00574BCE"/>
    <w:rsid w:val="0057609B"/>
    <w:rsid w:val="0057673C"/>
    <w:rsid w:val="00580AFF"/>
    <w:rsid w:val="00580E24"/>
    <w:rsid w:val="00582C12"/>
    <w:rsid w:val="005838DC"/>
    <w:rsid w:val="00583ADA"/>
    <w:rsid w:val="00583D86"/>
    <w:rsid w:val="0058445B"/>
    <w:rsid w:val="00584E96"/>
    <w:rsid w:val="00584F2D"/>
    <w:rsid w:val="00585C47"/>
    <w:rsid w:val="00586209"/>
    <w:rsid w:val="00587F4A"/>
    <w:rsid w:val="005909E8"/>
    <w:rsid w:val="00591374"/>
    <w:rsid w:val="005918C9"/>
    <w:rsid w:val="0059251E"/>
    <w:rsid w:val="00593B6B"/>
    <w:rsid w:val="00594179"/>
    <w:rsid w:val="0059426D"/>
    <w:rsid w:val="00594430"/>
    <w:rsid w:val="00594C59"/>
    <w:rsid w:val="00594C91"/>
    <w:rsid w:val="00596D6A"/>
    <w:rsid w:val="0059757D"/>
    <w:rsid w:val="00597845"/>
    <w:rsid w:val="005A042F"/>
    <w:rsid w:val="005A09C6"/>
    <w:rsid w:val="005A0E7D"/>
    <w:rsid w:val="005A1240"/>
    <w:rsid w:val="005A2142"/>
    <w:rsid w:val="005A2862"/>
    <w:rsid w:val="005A32D9"/>
    <w:rsid w:val="005A3B62"/>
    <w:rsid w:val="005A3D1E"/>
    <w:rsid w:val="005A50C2"/>
    <w:rsid w:val="005A51C0"/>
    <w:rsid w:val="005A619F"/>
    <w:rsid w:val="005A7A01"/>
    <w:rsid w:val="005B0500"/>
    <w:rsid w:val="005B139B"/>
    <w:rsid w:val="005B14BE"/>
    <w:rsid w:val="005B1987"/>
    <w:rsid w:val="005B252B"/>
    <w:rsid w:val="005B2875"/>
    <w:rsid w:val="005B3051"/>
    <w:rsid w:val="005B37E5"/>
    <w:rsid w:val="005B3BA1"/>
    <w:rsid w:val="005B3CBD"/>
    <w:rsid w:val="005B3D60"/>
    <w:rsid w:val="005B40FB"/>
    <w:rsid w:val="005B4F15"/>
    <w:rsid w:val="005B6103"/>
    <w:rsid w:val="005B63BE"/>
    <w:rsid w:val="005B687C"/>
    <w:rsid w:val="005B688B"/>
    <w:rsid w:val="005B6F7A"/>
    <w:rsid w:val="005B75CB"/>
    <w:rsid w:val="005B79CE"/>
    <w:rsid w:val="005B7D39"/>
    <w:rsid w:val="005C0080"/>
    <w:rsid w:val="005C0120"/>
    <w:rsid w:val="005C01E5"/>
    <w:rsid w:val="005C03C5"/>
    <w:rsid w:val="005C0BFE"/>
    <w:rsid w:val="005C0C23"/>
    <w:rsid w:val="005C1857"/>
    <w:rsid w:val="005C1960"/>
    <w:rsid w:val="005C1F3B"/>
    <w:rsid w:val="005C2F01"/>
    <w:rsid w:val="005C336B"/>
    <w:rsid w:val="005C3645"/>
    <w:rsid w:val="005C375E"/>
    <w:rsid w:val="005C3D24"/>
    <w:rsid w:val="005C3F5E"/>
    <w:rsid w:val="005C4F54"/>
    <w:rsid w:val="005C5922"/>
    <w:rsid w:val="005C5CDB"/>
    <w:rsid w:val="005C6947"/>
    <w:rsid w:val="005C6DDA"/>
    <w:rsid w:val="005D041E"/>
    <w:rsid w:val="005D0F19"/>
    <w:rsid w:val="005D1A0B"/>
    <w:rsid w:val="005D1D0A"/>
    <w:rsid w:val="005D27A0"/>
    <w:rsid w:val="005D2AA8"/>
    <w:rsid w:val="005D2C33"/>
    <w:rsid w:val="005D2EED"/>
    <w:rsid w:val="005D512E"/>
    <w:rsid w:val="005D5F9A"/>
    <w:rsid w:val="005D6D6E"/>
    <w:rsid w:val="005D6EA8"/>
    <w:rsid w:val="005D7B65"/>
    <w:rsid w:val="005D7EFD"/>
    <w:rsid w:val="005E0DE7"/>
    <w:rsid w:val="005E1373"/>
    <w:rsid w:val="005E1EF9"/>
    <w:rsid w:val="005E4A79"/>
    <w:rsid w:val="005E4FC3"/>
    <w:rsid w:val="005E519B"/>
    <w:rsid w:val="005E51D5"/>
    <w:rsid w:val="005E6198"/>
    <w:rsid w:val="005E6659"/>
    <w:rsid w:val="005E683B"/>
    <w:rsid w:val="005E72B9"/>
    <w:rsid w:val="005F0977"/>
    <w:rsid w:val="005F1778"/>
    <w:rsid w:val="005F18ED"/>
    <w:rsid w:val="005F4003"/>
    <w:rsid w:val="005F6824"/>
    <w:rsid w:val="005F69B7"/>
    <w:rsid w:val="005F75B8"/>
    <w:rsid w:val="005F76D8"/>
    <w:rsid w:val="00600E60"/>
    <w:rsid w:val="0060117C"/>
    <w:rsid w:val="006012DA"/>
    <w:rsid w:val="00601691"/>
    <w:rsid w:val="00601B73"/>
    <w:rsid w:val="00602A71"/>
    <w:rsid w:val="006031C9"/>
    <w:rsid w:val="0060334F"/>
    <w:rsid w:val="00603720"/>
    <w:rsid w:val="0060494C"/>
    <w:rsid w:val="00604B34"/>
    <w:rsid w:val="006051CD"/>
    <w:rsid w:val="006057F9"/>
    <w:rsid w:val="006058CA"/>
    <w:rsid w:val="00605DF6"/>
    <w:rsid w:val="0061037C"/>
    <w:rsid w:val="00610936"/>
    <w:rsid w:val="00610D2C"/>
    <w:rsid w:val="006112C2"/>
    <w:rsid w:val="0061151D"/>
    <w:rsid w:val="00612333"/>
    <w:rsid w:val="00612DCE"/>
    <w:rsid w:val="00613068"/>
    <w:rsid w:val="0061332C"/>
    <w:rsid w:val="00613392"/>
    <w:rsid w:val="006134CC"/>
    <w:rsid w:val="00613AAC"/>
    <w:rsid w:val="00615219"/>
    <w:rsid w:val="006162B6"/>
    <w:rsid w:val="00617860"/>
    <w:rsid w:val="00620219"/>
    <w:rsid w:val="0062072D"/>
    <w:rsid w:val="006213F2"/>
    <w:rsid w:val="006217D3"/>
    <w:rsid w:val="00621C85"/>
    <w:rsid w:val="00621EDA"/>
    <w:rsid w:val="00622181"/>
    <w:rsid w:val="006221F1"/>
    <w:rsid w:val="00622B70"/>
    <w:rsid w:val="00623360"/>
    <w:rsid w:val="006239E2"/>
    <w:rsid w:val="00623D3E"/>
    <w:rsid w:val="00624133"/>
    <w:rsid w:val="00626950"/>
    <w:rsid w:val="00626E0F"/>
    <w:rsid w:val="00630918"/>
    <w:rsid w:val="00630D4C"/>
    <w:rsid w:val="006311FC"/>
    <w:rsid w:val="006314E8"/>
    <w:rsid w:val="006324F6"/>
    <w:rsid w:val="006326F3"/>
    <w:rsid w:val="00633151"/>
    <w:rsid w:val="006342AC"/>
    <w:rsid w:val="006345BC"/>
    <w:rsid w:val="006345BF"/>
    <w:rsid w:val="00634609"/>
    <w:rsid w:val="006355AA"/>
    <w:rsid w:val="0063570D"/>
    <w:rsid w:val="00635BBB"/>
    <w:rsid w:val="00635EFD"/>
    <w:rsid w:val="00636022"/>
    <w:rsid w:val="0063726C"/>
    <w:rsid w:val="006375E7"/>
    <w:rsid w:val="006377C0"/>
    <w:rsid w:val="00637BE5"/>
    <w:rsid w:val="006400E7"/>
    <w:rsid w:val="00640DAC"/>
    <w:rsid w:val="00641238"/>
    <w:rsid w:val="006416BA"/>
    <w:rsid w:val="00641811"/>
    <w:rsid w:val="006430A6"/>
    <w:rsid w:val="006430B6"/>
    <w:rsid w:val="006430C3"/>
    <w:rsid w:val="006430FB"/>
    <w:rsid w:val="00643680"/>
    <w:rsid w:val="00645376"/>
    <w:rsid w:val="006460CA"/>
    <w:rsid w:val="00646B7A"/>
    <w:rsid w:val="00646DF5"/>
    <w:rsid w:val="00647070"/>
    <w:rsid w:val="0064758C"/>
    <w:rsid w:val="0064760F"/>
    <w:rsid w:val="0064791C"/>
    <w:rsid w:val="00650418"/>
    <w:rsid w:val="006512BF"/>
    <w:rsid w:val="00651310"/>
    <w:rsid w:val="00651352"/>
    <w:rsid w:val="00651400"/>
    <w:rsid w:val="00651D55"/>
    <w:rsid w:val="00652334"/>
    <w:rsid w:val="00652474"/>
    <w:rsid w:val="00653036"/>
    <w:rsid w:val="0065539E"/>
    <w:rsid w:val="00655AF2"/>
    <w:rsid w:val="00655F55"/>
    <w:rsid w:val="00656709"/>
    <w:rsid w:val="00656B13"/>
    <w:rsid w:val="00656C07"/>
    <w:rsid w:val="006570C2"/>
    <w:rsid w:val="006573CB"/>
    <w:rsid w:val="00660C42"/>
    <w:rsid w:val="00661485"/>
    <w:rsid w:val="00661DA8"/>
    <w:rsid w:val="00662043"/>
    <w:rsid w:val="006628E3"/>
    <w:rsid w:val="00662CF9"/>
    <w:rsid w:val="00663E42"/>
    <w:rsid w:val="00665099"/>
    <w:rsid w:val="00665190"/>
    <w:rsid w:val="0066542E"/>
    <w:rsid w:val="006656A4"/>
    <w:rsid w:val="00665DAB"/>
    <w:rsid w:val="006660D1"/>
    <w:rsid w:val="00666C08"/>
    <w:rsid w:val="006676F5"/>
    <w:rsid w:val="0066776A"/>
    <w:rsid w:val="006678B8"/>
    <w:rsid w:val="006710A7"/>
    <w:rsid w:val="006711E4"/>
    <w:rsid w:val="006720D0"/>
    <w:rsid w:val="0067316A"/>
    <w:rsid w:val="00673441"/>
    <w:rsid w:val="006734F5"/>
    <w:rsid w:val="00673B44"/>
    <w:rsid w:val="00674D19"/>
    <w:rsid w:val="00674DD9"/>
    <w:rsid w:val="00674EBD"/>
    <w:rsid w:val="0067508F"/>
    <w:rsid w:val="00675465"/>
    <w:rsid w:val="00675BC6"/>
    <w:rsid w:val="0067643D"/>
    <w:rsid w:val="006765A4"/>
    <w:rsid w:val="00676AE6"/>
    <w:rsid w:val="00676CA1"/>
    <w:rsid w:val="00676FC4"/>
    <w:rsid w:val="00680880"/>
    <w:rsid w:val="00680ACF"/>
    <w:rsid w:val="00680CB2"/>
    <w:rsid w:val="006820D0"/>
    <w:rsid w:val="00682E25"/>
    <w:rsid w:val="0068332E"/>
    <w:rsid w:val="006839CF"/>
    <w:rsid w:val="006846B5"/>
    <w:rsid w:val="006847B1"/>
    <w:rsid w:val="006849E6"/>
    <w:rsid w:val="00684A32"/>
    <w:rsid w:val="006850DB"/>
    <w:rsid w:val="006851FB"/>
    <w:rsid w:val="00685AA1"/>
    <w:rsid w:val="00685D66"/>
    <w:rsid w:val="006863D1"/>
    <w:rsid w:val="006869E8"/>
    <w:rsid w:val="00686A1E"/>
    <w:rsid w:val="00687176"/>
    <w:rsid w:val="0068727E"/>
    <w:rsid w:val="006879FD"/>
    <w:rsid w:val="00687A10"/>
    <w:rsid w:val="00687A46"/>
    <w:rsid w:val="00690ADC"/>
    <w:rsid w:val="00690CF1"/>
    <w:rsid w:val="0069246F"/>
    <w:rsid w:val="006927C5"/>
    <w:rsid w:val="00692A9B"/>
    <w:rsid w:val="00692AC2"/>
    <w:rsid w:val="006940DA"/>
    <w:rsid w:val="0069513C"/>
    <w:rsid w:val="0069553A"/>
    <w:rsid w:val="006963C5"/>
    <w:rsid w:val="0069643E"/>
    <w:rsid w:val="00696FC4"/>
    <w:rsid w:val="006977A0"/>
    <w:rsid w:val="006A005E"/>
    <w:rsid w:val="006A1DA1"/>
    <w:rsid w:val="006A1E99"/>
    <w:rsid w:val="006A285C"/>
    <w:rsid w:val="006A31E0"/>
    <w:rsid w:val="006A4625"/>
    <w:rsid w:val="006A520C"/>
    <w:rsid w:val="006A5265"/>
    <w:rsid w:val="006A55FF"/>
    <w:rsid w:val="006A63D8"/>
    <w:rsid w:val="006A683A"/>
    <w:rsid w:val="006A6A7C"/>
    <w:rsid w:val="006A6DB3"/>
    <w:rsid w:val="006A6EF1"/>
    <w:rsid w:val="006A7761"/>
    <w:rsid w:val="006A7C24"/>
    <w:rsid w:val="006B004C"/>
    <w:rsid w:val="006B0619"/>
    <w:rsid w:val="006B1074"/>
    <w:rsid w:val="006B130D"/>
    <w:rsid w:val="006B1F77"/>
    <w:rsid w:val="006B2166"/>
    <w:rsid w:val="006B24EC"/>
    <w:rsid w:val="006B2DCC"/>
    <w:rsid w:val="006B39A7"/>
    <w:rsid w:val="006B40C8"/>
    <w:rsid w:val="006B4730"/>
    <w:rsid w:val="006B4DD7"/>
    <w:rsid w:val="006B5253"/>
    <w:rsid w:val="006B5E00"/>
    <w:rsid w:val="006B5E5B"/>
    <w:rsid w:val="006B6226"/>
    <w:rsid w:val="006B62E2"/>
    <w:rsid w:val="006B6613"/>
    <w:rsid w:val="006B787E"/>
    <w:rsid w:val="006B79AC"/>
    <w:rsid w:val="006B7AEC"/>
    <w:rsid w:val="006C05B2"/>
    <w:rsid w:val="006C2EC4"/>
    <w:rsid w:val="006C34F4"/>
    <w:rsid w:val="006C375D"/>
    <w:rsid w:val="006C3D9F"/>
    <w:rsid w:val="006C41CC"/>
    <w:rsid w:val="006C46C5"/>
    <w:rsid w:val="006C5015"/>
    <w:rsid w:val="006C55B8"/>
    <w:rsid w:val="006C669D"/>
    <w:rsid w:val="006C74C1"/>
    <w:rsid w:val="006C795A"/>
    <w:rsid w:val="006C7A22"/>
    <w:rsid w:val="006D0A9D"/>
    <w:rsid w:val="006D1177"/>
    <w:rsid w:val="006D11E7"/>
    <w:rsid w:val="006D2CA8"/>
    <w:rsid w:val="006D2F8C"/>
    <w:rsid w:val="006D3115"/>
    <w:rsid w:val="006D4E8E"/>
    <w:rsid w:val="006D4EE4"/>
    <w:rsid w:val="006D5394"/>
    <w:rsid w:val="006D5E94"/>
    <w:rsid w:val="006D60C9"/>
    <w:rsid w:val="006D6204"/>
    <w:rsid w:val="006D6B86"/>
    <w:rsid w:val="006D7316"/>
    <w:rsid w:val="006D73B9"/>
    <w:rsid w:val="006D7DDB"/>
    <w:rsid w:val="006E031B"/>
    <w:rsid w:val="006E0D0C"/>
    <w:rsid w:val="006E115D"/>
    <w:rsid w:val="006E144C"/>
    <w:rsid w:val="006E19FF"/>
    <w:rsid w:val="006E2459"/>
    <w:rsid w:val="006E2684"/>
    <w:rsid w:val="006E2C9F"/>
    <w:rsid w:val="006E2D16"/>
    <w:rsid w:val="006E2FBE"/>
    <w:rsid w:val="006E36F4"/>
    <w:rsid w:val="006E3AE8"/>
    <w:rsid w:val="006E3D9B"/>
    <w:rsid w:val="006E3FFD"/>
    <w:rsid w:val="006E458E"/>
    <w:rsid w:val="006E548A"/>
    <w:rsid w:val="006E5C76"/>
    <w:rsid w:val="006E608A"/>
    <w:rsid w:val="006E6143"/>
    <w:rsid w:val="006E62DF"/>
    <w:rsid w:val="006E6974"/>
    <w:rsid w:val="006E6CFE"/>
    <w:rsid w:val="006E719D"/>
    <w:rsid w:val="006E73D3"/>
    <w:rsid w:val="006E75B2"/>
    <w:rsid w:val="006E7CC9"/>
    <w:rsid w:val="006F0E0B"/>
    <w:rsid w:val="006F131B"/>
    <w:rsid w:val="006F1320"/>
    <w:rsid w:val="006F1C32"/>
    <w:rsid w:val="006F20C4"/>
    <w:rsid w:val="006F3722"/>
    <w:rsid w:val="006F39FF"/>
    <w:rsid w:val="006F3AB9"/>
    <w:rsid w:val="006F52E0"/>
    <w:rsid w:val="006F59DA"/>
    <w:rsid w:val="006F6938"/>
    <w:rsid w:val="006F6CE7"/>
    <w:rsid w:val="006F6F51"/>
    <w:rsid w:val="006F6FFF"/>
    <w:rsid w:val="0070023C"/>
    <w:rsid w:val="007004E8"/>
    <w:rsid w:val="00700C1A"/>
    <w:rsid w:val="00703080"/>
    <w:rsid w:val="007035D5"/>
    <w:rsid w:val="00703B51"/>
    <w:rsid w:val="00703B8E"/>
    <w:rsid w:val="00703FA2"/>
    <w:rsid w:val="007040FB"/>
    <w:rsid w:val="0070588A"/>
    <w:rsid w:val="007058D1"/>
    <w:rsid w:val="007059DA"/>
    <w:rsid w:val="0070695B"/>
    <w:rsid w:val="007069AF"/>
    <w:rsid w:val="00706A9F"/>
    <w:rsid w:val="0070736E"/>
    <w:rsid w:val="0070763D"/>
    <w:rsid w:val="00707A8B"/>
    <w:rsid w:val="00707E09"/>
    <w:rsid w:val="00710203"/>
    <w:rsid w:val="007103E7"/>
    <w:rsid w:val="0071056B"/>
    <w:rsid w:val="00710696"/>
    <w:rsid w:val="00710C92"/>
    <w:rsid w:val="0071232A"/>
    <w:rsid w:val="007125EE"/>
    <w:rsid w:val="00712B62"/>
    <w:rsid w:val="00713678"/>
    <w:rsid w:val="00713D65"/>
    <w:rsid w:val="00713E9F"/>
    <w:rsid w:val="0071401E"/>
    <w:rsid w:val="0071435C"/>
    <w:rsid w:val="007148D6"/>
    <w:rsid w:val="00714CDC"/>
    <w:rsid w:val="007150D3"/>
    <w:rsid w:val="00720328"/>
    <w:rsid w:val="00720461"/>
    <w:rsid w:val="00720AE9"/>
    <w:rsid w:val="00721325"/>
    <w:rsid w:val="0072219A"/>
    <w:rsid w:val="007222F1"/>
    <w:rsid w:val="00722411"/>
    <w:rsid w:val="00723276"/>
    <w:rsid w:val="00723D27"/>
    <w:rsid w:val="0072441A"/>
    <w:rsid w:val="00724B86"/>
    <w:rsid w:val="00725A02"/>
    <w:rsid w:val="00725BC8"/>
    <w:rsid w:val="00726060"/>
    <w:rsid w:val="007268FA"/>
    <w:rsid w:val="00727FFA"/>
    <w:rsid w:val="00730115"/>
    <w:rsid w:val="00730323"/>
    <w:rsid w:val="007307C7"/>
    <w:rsid w:val="00731ACE"/>
    <w:rsid w:val="00731B51"/>
    <w:rsid w:val="00731D41"/>
    <w:rsid w:val="00732413"/>
    <w:rsid w:val="00732680"/>
    <w:rsid w:val="00732A1E"/>
    <w:rsid w:val="00732F6C"/>
    <w:rsid w:val="00733109"/>
    <w:rsid w:val="00733539"/>
    <w:rsid w:val="00733CFC"/>
    <w:rsid w:val="0073436A"/>
    <w:rsid w:val="00734640"/>
    <w:rsid w:val="007358B5"/>
    <w:rsid w:val="0073622E"/>
    <w:rsid w:val="00736355"/>
    <w:rsid w:val="00736394"/>
    <w:rsid w:val="00736728"/>
    <w:rsid w:val="00740D85"/>
    <w:rsid w:val="0074105C"/>
    <w:rsid w:val="00741173"/>
    <w:rsid w:val="00741414"/>
    <w:rsid w:val="007418B8"/>
    <w:rsid w:val="0074196E"/>
    <w:rsid w:val="00742666"/>
    <w:rsid w:val="00742D24"/>
    <w:rsid w:val="00742DC0"/>
    <w:rsid w:val="007430EC"/>
    <w:rsid w:val="007451D7"/>
    <w:rsid w:val="007455DA"/>
    <w:rsid w:val="007457C3"/>
    <w:rsid w:val="00745D9F"/>
    <w:rsid w:val="00745FBF"/>
    <w:rsid w:val="0074658B"/>
    <w:rsid w:val="00747064"/>
    <w:rsid w:val="0074717E"/>
    <w:rsid w:val="00747878"/>
    <w:rsid w:val="00750455"/>
    <w:rsid w:val="007511D5"/>
    <w:rsid w:val="00752865"/>
    <w:rsid w:val="00753091"/>
    <w:rsid w:val="00753A28"/>
    <w:rsid w:val="00755190"/>
    <w:rsid w:val="00755A60"/>
    <w:rsid w:val="00755AF7"/>
    <w:rsid w:val="00756189"/>
    <w:rsid w:val="0075638D"/>
    <w:rsid w:val="00756AD3"/>
    <w:rsid w:val="007570E2"/>
    <w:rsid w:val="0075755C"/>
    <w:rsid w:val="00760101"/>
    <w:rsid w:val="00760194"/>
    <w:rsid w:val="00760326"/>
    <w:rsid w:val="00760CB2"/>
    <w:rsid w:val="007610E4"/>
    <w:rsid w:val="00761683"/>
    <w:rsid w:val="0076173E"/>
    <w:rsid w:val="00761CCB"/>
    <w:rsid w:val="0076260E"/>
    <w:rsid w:val="00762B64"/>
    <w:rsid w:val="00762DF0"/>
    <w:rsid w:val="00763477"/>
    <w:rsid w:val="00763650"/>
    <w:rsid w:val="00764DC8"/>
    <w:rsid w:val="0076581E"/>
    <w:rsid w:val="00765B0A"/>
    <w:rsid w:val="00766328"/>
    <w:rsid w:val="0076654D"/>
    <w:rsid w:val="00770315"/>
    <w:rsid w:val="0077082F"/>
    <w:rsid w:val="007719B1"/>
    <w:rsid w:val="00772037"/>
    <w:rsid w:val="00773829"/>
    <w:rsid w:val="00773B8D"/>
    <w:rsid w:val="0077466B"/>
    <w:rsid w:val="00774A7B"/>
    <w:rsid w:val="00775142"/>
    <w:rsid w:val="00776F99"/>
    <w:rsid w:val="007774B3"/>
    <w:rsid w:val="00777E55"/>
    <w:rsid w:val="00780FF0"/>
    <w:rsid w:val="007812C1"/>
    <w:rsid w:val="00781B35"/>
    <w:rsid w:val="007822E7"/>
    <w:rsid w:val="00782347"/>
    <w:rsid w:val="00782F07"/>
    <w:rsid w:val="00783AA8"/>
    <w:rsid w:val="0078460D"/>
    <w:rsid w:val="0078583B"/>
    <w:rsid w:val="0078616A"/>
    <w:rsid w:val="007865C6"/>
    <w:rsid w:val="0078735E"/>
    <w:rsid w:val="00787FF5"/>
    <w:rsid w:val="007906D7"/>
    <w:rsid w:val="0079150E"/>
    <w:rsid w:val="00791D42"/>
    <w:rsid w:val="00792053"/>
    <w:rsid w:val="007930B9"/>
    <w:rsid w:val="007932A2"/>
    <w:rsid w:val="007947EB"/>
    <w:rsid w:val="0079558A"/>
    <w:rsid w:val="007955F3"/>
    <w:rsid w:val="00796AE6"/>
    <w:rsid w:val="00797A0C"/>
    <w:rsid w:val="007A03E6"/>
    <w:rsid w:val="007A0CB7"/>
    <w:rsid w:val="007A1326"/>
    <w:rsid w:val="007A1C48"/>
    <w:rsid w:val="007A27D7"/>
    <w:rsid w:val="007A2A6D"/>
    <w:rsid w:val="007A2B35"/>
    <w:rsid w:val="007A2B9F"/>
    <w:rsid w:val="007A3611"/>
    <w:rsid w:val="007A4CD0"/>
    <w:rsid w:val="007A511A"/>
    <w:rsid w:val="007A60CF"/>
    <w:rsid w:val="007A6652"/>
    <w:rsid w:val="007A7078"/>
    <w:rsid w:val="007B0623"/>
    <w:rsid w:val="007B1C94"/>
    <w:rsid w:val="007B280C"/>
    <w:rsid w:val="007B2C80"/>
    <w:rsid w:val="007B2FFB"/>
    <w:rsid w:val="007B3446"/>
    <w:rsid w:val="007B3774"/>
    <w:rsid w:val="007B3BA7"/>
    <w:rsid w:val="007B42D1"/>
    <w:rsid w:val="007B434F"/>
    <w:rsid w:val="007B4D55"/>
    <w:rsid w:val="007B52D4"/>
    <w:rsid w:val="007B5D78"/>
    <w:rsid w:val="007B66C5"/>
    <w:rsid w:val="007B7030"/>
    <w:rsid w:val="007B7A6B"/>
    <w:rsid w:val="007B7CC9"/>
    <w:rsid w:val="007C05E6"/>
    <w:rsid w:val="007C1898"/>
    <w:rsid w:val="007C1973"/>
    <w:rsid w:val="007C2674"/>
    <w:rsid w:val="007C29F2"/>
    <w:rsid w:val="007C4317"/>
    <w:rsid w:val="007C44E1"/>
    <w:rsid w:val="007C49D9"/>
    <w:rsid w:val="007C4FD8"/>
    <w:rsid w:val="007C500E"/>
    <w:rsid w:val="007C51A6"/>
    <w:rsid w:val="007C530F"/>
    <w:rsid w:val="007C56CD"/>
    <w:rsid w:val="007C57A9"/>
    <w:rsid w:val="007C5DC4"/>
    <w:rsid w:val="007C6AC8"/>
    <w:rsid w:val="007C6CA9"/>
    <w:rsid w:val="007C6E9F"/>
    <w:rsid w:val="007C789E"/>
    <w:rsid w:val="007D2072"/>
    <w:rsid w:val="007D24CE"/>
    <w:rsid w:val="007D259E"/>
    <w:rsid w:val="007D4430"/>
    <w:rsid w:val="007D4D4D"/>
    <w:rsid w:val="007D4FFD"/>
    <w:rsid w:val="007D5325"/>
    <w:rsid w:val="007D5868"/>
    <w:rsid w:val="007D730F"/>
    <w:rsid w:val="007E02F3"/>
    <w:rsid w:val="007E03BC"/>
    <w:rsid w:val="007E0967"/>
    <w:rsid w:val="007E09F7"/>
    <w:rsid w:val="007E0A19"/>
    <w:rsid w:val="007E0C0E"/>
    <w:rsid w:val="007E0EE0"/>
    <w:rsid w:val="007E17B2"/>
    <w:rsid w:val="007E20F3"/>
    <w:rsid w:val="007E291A"/>
    <w:rsid w:val="007E471D"/>
    <w:rsid w:val="007E49D8"/>
    <w:rsid w:val="007E509E"/>
    <w:rsid w:val="007E5247"/>
    <w:rsid w:val="007E62E5"/>
    <w:rsid w:val="007E6A5A"/>
    <w:rsid w:val="007E6AEB"/>
    <w:rsid w:val="007E755F"/>
    <w:rsid w:val="007E767B"/>
    <w:rsid w:val="007E7722"/>
    <w:rsid w:val="007E7CEA"/>
    <w:rsid w:val="007E7DA9"/>
    <w:rsid w:val="007F0AD3"/>
    <w:rsid w:val="007F0D7C"/>
    <w:rsid w:val="007F0EDB"/>
    <w:rsid w:val="007F12BD"/>
    <w:rsid w:val="007F2EAE"/>
    <w:rsid w:val="007F2FFD"/>
    <w:rsid w:val="007F317F"/>
    <w:rsid w:val="007F3306"/>
    <w:rsid w:val="007F6652"/>
    <w:rsid w:val="007F6B30"/>
    <w:rsid w:val="007F7C28"/>
    <w:rsid w:val="008000BC"/>
    <w:rsid w:val="0080023A"/>
    <w:rsid w:val="008004C8"/>
    <w:rsid w:val="00800C9F"/>
    <w:rsid w:val="00800E30"/>
    <w:rsid w:val="00800F23"/>
    <w:rsid w:val="00801FF7"/>
    <w:rsid w:val="008022DA"/>
    <w:rsid w:val="00802468"/>
    <w:rsid w:val="008028CA"/>
    <w:rsid w:val="00803105"/>
    <w:rsid w:val="0080342F"/>
    <w:rsid w:val="008042A9"/>
    <w:rsid w:val="00804645"/>
    <w:rsid w:val="00804A99"/>
    <w:rsid w:val="0080527E"/>
    <w:rsid w:val="008058C6"/>
    <w:rsid w:val="00805DB4"/>
    <w:rsid w:val="00806C37"/>
    <w:rsid w:val="00810299"/>
    <w:rsid w:val="00810FF6"/>
    <w:rsid w:val="008115C7"/>
    <w:rsid w:val="00811723"/>
    <w:rsid w:val="00811807"/>
    <w:rsid w:val="00811E91"/>
    <w:rsid w:val="0081358F"/>
    <w:rsid w:val="0081382D"/>
    <w:rsid w:val="00814457"/>
    <w:rsid w:val="00814B87"/>
    <w:rsid w:val="008151B7"/>
    <w:rsid w:val="00815257"/>
    <w:rsid w:val="00815D38"/>
    <w:rsid w:val="00816B9C"/>
    <w:rsid w:val="008174D7"/>
    <w:rsid w:val="00821829"/>
    <w:rsid w:val="00821E4D"/>
    <w:rsid w:val="0082228E"/>
    <w:rsid w:val="00824150"/>
    <w:rsid w:val="00824920"/>
    <w:rsid w:val="008249A2"/>
    <w:rsid w:val="00827419"/>
    <w:rsid w:val="0083074B"/>
    <w:rsid w:val="0083117F"/>
    <w:rsid w:val="00831ECC"/>
    <w:rsid w:val="008326DC"/>
    <w:rsid w:val="00832733"/>
    <w:rsid w:val="00832EE6"/>
    <w:rsid w:val="0083302F"/>
    <w:rsid w:val="00833044"/>
    <w:rsid w:val="00833234"/>
    <w:rsid w:val="00834001"/>
    <w:rsid w:val="00834DF4"/>
    <w:rsid w:val="00834E59"/>
    <w:rsid w:val="00835C40"/>
    <w:rsid w:val="00835F60"/>
    <w:rsid w:val="00836089"/>
    <w:rsid w:val="008364BC"/>
    <w:rsid w:val="008376DE"/>
    <w:rsid w:val="008379ED"/>
    <w:rsid w:val="00837C3C"/>
    <w:rsid w:val="00842D1F"/>
    <w:rsid w:val="00843671"/>
    <w:rsid w:val="00843885"/>
    <w:rsid w:val="008438A3"/>
    <w:rsid w:val="008443C0"/>
    <w:rsid w:val="00844C01"/>
    <w:rsid w:val="00844EA0"/>
    <w:rsid w:val="008450EE"/>
    <w:rsid w:val="00846271"/>
    <w:rsid w:val="00846546"/>
    <w:rsid w:val="008465E6"/>
    <w:rsid w:val="008467CD"/>
    <w:rsid w:val="008468A4"/>
    <w:rsid w:val="008469CE"/>
    <w:rsid w:val="00847532"/>
    <w:rsid w:val="008476CD"/>
    <w:rsid w:val="0085099C"/>
    <w:rsid w:val="00850EE9"/>
    <w:rsid w:val="0085120B"/>
    <w:rsid w:val="00852A6A"/>
    <w:rsid w:val="008534D8"/>
    <w:rsid w:val="00853532"/>
    <w:rsid w:val="00853CF1"/>
    <w:rsid w:val="00854401"/>
    <w:rsid w:val="0085524E"/>
    <w:rsid w:val="00855591"/>
    <w:rsid w:val="0085715B"/>
    <w:rsid w:val="0085729E"/>
    <w:rsid w:val="00857980"/>
    <w:rsid w:val="00857A64"/>
    <w:rsid w:val="008605A2"/>
    <w:rsid w:val="00861077"/>
    <w:rsid w:val="008610F2"/>
    <w:rsid w:val="00861509"/>
    <w:rsid w:val="00861D60"/>
    <w:rsid w:val="00862AF1"/>
    <w:rsid w:val="00863C3D"/>
    <w:rsid w:val="00864626"/>
    <w:rsid w:val="00864F4E"/>
    <w:rsid w:val="00865767"/>
    <w:rsid w:val="008658B5"/>
    <w:rsid w:val="008658EA"/>
    <w:rsid w:val="00865F07"/>
    <w:rsid w:val="0086655A"/>
    <w:rsid w:val="008702DD"/>
    <w:rsid w:val="00871057"/>
    <w:rsid w:val="008715E6"/>
    <w:rsid w:val="00871A40"/>
    <w:rsid w:val="00871AD8"/>
    <w:rsid w:val="00871B28"/>
    <w:rsid w:val="00873094"/>
    <w:rsid w:val="008730FC"/>
    <w:rsid w:val="00873597"/>
    <w:rsid w:val="0087389A"/>
    <w:rsid w:val="00873CAC"/>
    <w:rsid w:val="0087404C"/>
    <w:rsid w:val="00875FCE"/>
    <w:rsid w:val="00876107"/>
    <w:rsid w:val="00876E97"/>
    <w:rsid w:val="00877459"/>
    <w:rsid w:val="00877BF4"/>
    <w:rsid w:val="00880596"/>
    <w:rsid w:val="0088087A"/>
    <w:rsid w:val="00880B5C"/>
    <w:rsid w:val="00880F9B"/>
    <w:rsid w:val="008810F3"/>
    <w:rsid w:val="00881129"/>
    <w:rsid w:val="00881688"/>
    <w:rsid w:val="00881C76"/>
    <w:rsid w:val="0088202B"/>
    <w:rsid w:val="00883090"/>
    <w:rsid w:val="00883665"/>
    <w:rsid w:val="008846CB"/>
    <w:rsid w:val="00884785"/>
    <w:rsid w:val="00884E56"/>
    <w:rsid w:val="00884FC4"/>
    <w:rsid w:val="0088698E"/>
    <w:rsid w:val="00886A70"/>
    <w:rsid w:val="00887742"/>
    <w:rsid w:val="00887EC0"/>
    <w:rsid w:val="008905D5"/>
    <w:rsid w:val="00890DD9"/>
    <w:rsid w:val="00890E9C"/>
    <w:rsid w:val="008916DF"/>
    <w:rsid w:val="00891A89"/>
    <w:rsid w:val="00891F4B"/>
    <w:rsid w:val="00892102"/>
    <w:rsid w:val="00892A39"/>
    <w:rsid w:val="00892D67"/>
    <w:rsid w:val="00893B89"/>
    <w:rsid w:val="00893B92"/>
    <w:rsid w:val="00893C08"/>
    <w:rsid w:val="00895C2A"/>
    <w:rsid w:val="00895CC8"/>
    <w:rsid w:val="00895F29"/>
    <w:rsid w:val="0089601E"/>
    <w:rsid w:val="0089681E"/>
    <w:rsid w:val="008970DA"/>
    <w:rsid w:val="00897471"/>
    <w:rsid w:val="00897841"/>
    <w:rsid w:val="00897B00"/>
    <w:rsid w:val="008A0B71"/>
    <w:rsid w:val="008A1693"/>
    <w:rsid w:val="008A356E"/>
    <w:rsid w:val="008A37EC"/>
    <w:rsid w:val="008A3AD8"/>
    <w:rsid w:val="008A3D12"/>
    <w:rsid w:val="008A4114"/>
    <w:rsid w:val="008A43C8"/>
    <w:rsid w:val="008A4513"/>
    <w:rsid w:val="008A4F4C"/>
    <w:rsid w:val="008A5142"/>
    <w:rsid w:val="008A60FD"/>
    <w:rsid w:val="008A6FB1"/>
    <w:rsid w:val="008B060F"/>
    <w:rsid w:val="008B0ABE"/>
    <w:rsid w:val="008B150E"/>
    <w:rsid w:val="008B2508"/>
    <w:rsid w:val="008B2EA1"/>
    <w:rsid w:val="008B410E"/>
    <w:rsid w:val="008B4115"/>
    <w:rsid w:val="008B4187"/>
    <w:rsid w:val="008B4877"/>
    <w:rsid w:val="008B5388"/>
    <w:rsid w:val="008B6B46"/>
    <w:rsid w:val="008B78E7"/>
    <w:rsid w:val="008B7D58"/>
    <w:rsid w:val="008B7DEC"/>
    <w:rsid w:val="008B7F93"/>
    <w:rsid w:val="008C0BEB"/>
    <w:rsid w:val="008C1872"/>
    <w:rsid w:val="008C2C52"/>
    <w:rsid w:val="008C379C"/>
    <w:rsid w:val="008C3C8A"/>
    <w:rsid w:val="008C4061"/>
    <w:rsid w:val="008C46B7"/>
    <w:rsid w:val="008C4A8B"/>
    <w:rsid w:val="008C4C73"/>
    <w:rsid w:val="008C5164"/>
    <w:rsid w:val="008C6566"/>
    <w:rsid w:val="008C672F"/>
    <w:rsid w:val="008C6844"/>
    <w:rsid w:val="008C6D40"/>
    <w:rsid w:val="008C784C"/>
    <w:rsid w:val="008D0238"/>
    <w:rsid w:val="008D1274"/>
    <w:rsid w:val="008D14C6"/>
    <w:rsid w:val="008D237A"/>
    <w:rsid w:val="008D2848"/>
    <w:rsid w:val="008D4172"/>
    <w:rsid w:val="008D49DC"/>
    <w:rsid w:val="008D50F2"/>
    <w:rsid w:val="008D573A"/>
    <w:rsid w:val="008D5D82"/>
    <w:rsid w:val="008D6548"/>
    <w:rsid w:val="008D72B3"/>
    <w:rsid w:val="008D744E"/>
    <w:rsid w:val="008D7563"/>
    <w:rsid w:val="008D7625"/>
    <w:rsid w:val="008E04B2"/>
    <w:rsid w:val="008E0634"/>
    <w:rsid w:val="008E1687"/>
    <w:rsid w:val="008E220C"/>
    <w:rsid w:val="008E2C48"/>
    <w:rsid w:val="008E4658"/>
    <w:rsid w:val="008E5049"/>
    <w:rsid w:val="008E510D"/>
    <w:rsid w:val="008E55FC"/>
    <w:rsid w:val="008E604D"/>
    <w:rsid w:val="008E605E"/>
    <w:rsid w:val="008E6CCC"/>
    <w:rsid w:val="008E7130"/>
    <w:rsid w:val="008E7CE9"/>
    <w:rsid w:val="008F1321"/>
    <w:rsid w:val="008F1C46"/>
    <w:rsid w:val="008F1F91"/>
    <w:rsid w:val="008F3071"/>
    <w:rsid w:val="008F377E"/>
    <w:rsid w:val="008F437A"/>
    <w:rsid w:val="008F5688"/>
    <w:rsid w:val="008F5D02"/>
    <w:rsid w:val="008F6085"/>
    <w:rsid w:val="00901EF8"/>
    <w:rsid w:val="00902104"/>
    <w:rsid w:val="00902651"/>
    <w:rsid w:val="00903304"/>
    <w:rsid w:val="009033C5"/>
    <w:rsid w:val="00904912"/>
    <w:rsid w:val="00904BC4"/>
    <w:rsid w:val="009055BD"/>
    <w:rsid w:val="00905708"/>
    <w:rsid w:val="00910098"/>
    <w:rsid w:val="009100AB"/>
    <w:rsid w:val="0091013C"/>
    <w:rsid w:val="0091024E"/>
    <w:rsid w:val="009103EF"/>
    <w:rsid w:val="00910425"/>
    <w:rsid w:val="00910DC8"/>
    <w:rsid w:val="00910FF7"/>
    <w:rsid w:val="00912C53"/>
    <w:rsid w:val="00912CC0"/>
    <w:rsid w:val="009136CB"/>
    <w:rsid w:val="00913B12"/>
    <w:rsid w:val="00914379"/>
    <w:rsid w:val="00914DB8"/>
    <w:rsid w:val="00915B71"/>
    <w:rsid w:val="0091654E"/>
    <w:rsid w:val="00920055"/>
    <w:rsid w:val="00921356"/>
    <w:rsid w:val="009216CC"/>
    <w:rsid w:val="009219A2"/>
    <w:rsid w:val="009227BE"/>
    <w:rsid w:val="009229D6"/>
    <w:rsid w:val="00922F76"/>
    <w:rsid w:val="009243B2"/>
    <w:rsid w:val="00924A2D"/>
    <w:rsid w:val="00924EAC"/>
    <w:rsid w:val="00925ED8"/>
    <w:rsid w:val="009261DD"/>
    <w:rsid w:val="00926AF9"/>
    <w:rsid w:val="0093138B"/>
    <w:rsid w:val="00931496"/>
    <w:rsid w:val="00931F30"/>
    <w:rsid w:val="00932640"/>
    <w:rsid w:val="009328CD"/>
    <w:rsid w:val="009330A1"/>
    <w:rsid w:val="009330A7"/>
    <w:rsid w:val="009336B4"/>
    <w:rsid w:val="00933F0E"/>
    <w:rsid w:val="00934FED"/>
    <w:rsid w:val="00936008"/>
    <w:rsid w:val="00937122"/>
    <w:rsid w:val="00937A4A"/>
    <w:rsid w:val="00937DD8"/>
    <w:rsid w:val="00940229"/>
    <w:rsid w:val="0094022D"/>
    <w:rsid w:val="00940467"/>
    <w:rsid w:val="00940F68"/>
    <w:rsid w:val="00941523"/>
    <w:rsid w:val="00941ACC"/>
    <w:rsid w:val="00941DF8"/>
    <w:rsid w:val="0094215F"/>
    <w:rsid w:val="00942437"/>
    <w:rsid w:val="0094267B"/>
    <w:rsid w:val="009427D0"/>
    <w:rsid w:val="00942B82"/>
    <w:rsid w:val="00942CEC"/>
    <w:rsid w:val="00943BBF"/>
    <w:rsid w:val="00944153"/>
    <w:rsid w:val="009443F4"/>
    <w:rsid w:val="00944DF7"/>
    <w:rsid w:val="0094541B"/>
    <w:rsid w:val="00945745"/>
    <w:rsid w:val="00945757"/>
    <w:rsid w:val="00945FA0"/>
    <w:rsid w:val="009469B5"/>
    <w:rsid w:val="00946B5F"/>
    <w:rsid w:val="00947218"/>
    <w:rsid w:val="00950380"/>
    <w:rsid w:val="00950770"/>
    <w:rsid w:val="009508D6"/>
    <w:rsid w:val="00950FB1"/>
    <w:rsid w:val="009517E3"/>
    <w:rsid w:val="00951E08"/>
    <w:rsid w:val="009521D9"/>
    <w:rsid w:val="009524C7"/>
    <w:rsid w:val="0095266C"/>
    <w:rsid w:val="00952CC6"/>
    <w:rsid w:val="00954046"/>
    <w:rsid w:val="009547BA"/>
    <w:rsid w:val="00955026"/>
    <w:rsid w:val="00955061"/>
    <w:rsid w:val="0095515A"/>
    <w:rsid w:val="009556E6"/>
    <w:rsid w:val="00955ADE"/>
    <w:rsid w:val="00955C42"/>
    <w:rsid w:val="00955CBE"/>
    <w:rsid w:val="009569F2"/>
    <w:rsid w:val="00956B72"/>
    <w:rsid w:val="00957080"/>
    <w:rsid w:val="0095792B"/>
    <w:rsid w:val="0095793A"/>
    <w:rsid w:val="009579F4"/>
    <w:rsid w:val="00960282"/>
    <w:rsid w:val="0096142D"/>
    <w:rsid w:val="009617E7"/>
    <w:rsid w:val="009621B4"/>
    <w:rsid w:val="00962243"/>
    <w:rsid w:val="009634FD"/>
    <w:rsid w:val="009649AB"/>
    <w:rsid w:val="00964AB8"/>
    <w:rsid w:val="009653A3"/>
    <w:rsid w:val="00966C72"/>
    <w:rsid w:val="009678CD"/>
    <w:rsid w:val="00967C59"/>
    <w:rsid w:val="00967F0E"/>
    <w:rsid w:val="009704D4"/>
    <w:rsid w:val="00970527"/>
    <w:rsid w:val="009708D3"/>
    <w:rsid w:val="00970E66"/>
    <w:rsid w:val="00970F98"/>
    <w:rsid w:val="009715B0"/>
    <w:rsid w:val="00971908"/>
    <w:rsid w:val="00971E84"/>
    <w:rsid w:val="00972021"/>
    <w:rsid w:val="00972373"/>
    <w:rsid w:val="00972C3B"/>
    <w:rsid w:val="00973360"/>
    <w:rsid w:val="00973C09"/>
    <w:rsid w:val="00974598"/>
    <w:rsid w:val="009748EC"/>
    <w:rsid w:val="00974AA0"/>
    <w:rsid w:val="00974BD0"/>
    <w:rsid w:val="00974BE4"/>
    <w:rsid w:val="00976F52"/>
    <w:rsid w:val="00977002"/>
    <w:rsid w:val="00980795"/>
    <w:rsid w:val="0098115D"/>
    <w:rsid w:val="00981376"/>
    <w:rsid w:val="009818E3"/>
    <w:rsid w:val="009821C2"/>
    <w:rsid w:val="00982C14"/>
    <w:rsid w:val="00982DE0"/>
    <w:rsid w:val="0098331F"/>
    <w:rsid w:val="009833AC"/>
    <w:rsid w:val="0098399A"/>
    <w:rsid w:val="00983F9F"/>
    <w:rsid w:val="0098446E"/>
    <w:rsid w:val="009844A3"/>
    <w:rsid w:val="00984AB8"/>
    <w:rsid w:val="00986A4D"/>
    <w:rsid w:val="00986E50"/>
    <w:rsid w:val="00987591"/>
    <w:rsid w:val="00987854"/>
    <w:rsid w:val="009901A7"/>
    <w:rsid w:val="009906F1"/>
    <w:rsid w:val="009907DA"/>
    <w:rsid w:val="00990E5C"/>
    <w:rsid w:val="00990F8B"/>
    <w:rsid w:val="00991423"/>
    <w:rsid w:val="00991FAE"/>
    <w:rsid w:val="00993019"/>
    <w:rsid w:val="009933AB"/>
    <w:rsid w:val="00993521"/>
    <w:rsid w:val="00994232"/>
    <w:rsid w:val="00994F03"/>
    <w:rsid w:val="00995180"/>
    <w:rsid w:val="009951DC"/>
    <w:rsid w:val="00995778"/>
    <w:rsid w:val="00995AD7"/>
    <w:rsid w:val="00995FDC"/>
    <w:rsid w:val="009979DB"/>
    <w:rsid w:val="00997A83"/>
    <w:rsid w:val="00997D46"/>
    <w:rsid w:val="009A04C9"/>
    <w:rsid w:val="009A0D46"/>
    <w:rsid w:val="009A1394"/>
    <w:rsid w:val="009A184B"/>
    <w:rsid w:val="009A19D6"/>
    <w:rsid w:val="009A24E0"/>
    <w:rsid w:val="009A2642"/>
    <w:rsid w:val="009A2668"/>
    <w:rsid w:val="009A279D"/>
    <w:rsid w:val="009A3806"/>
    <w:rsid w:val="009A39DC"/>
    <w:rsid w:val="009A40DD"/>
    <w:rsid w:val="009A4D5D"/>
    <w:rsid w:val="009A7BB4"/>
    <w:rsid w:val="009B06BE"/>
    <w:rsid w:val="009B0944"/>
    <w:rsid w:val="009B0E61"/>
    <w:rsid w:val="009B211B"/>
    <w:rsid w:val="009B25E0"/>
    <w:rsid w:val="009B2F90"/>
    <w:rsid w:val="009B2FA7"/>
    <w:rsid w:val="009B451E"/>
    <w:rsid w:val="009B4A64"/>
    <w:rsid w:val="009B5503"/>
    <w:rsid w:val="009B5A2A"/>
    <w:rsid w:val="009B5FE3"/>
    <w:rsid w:val="009B6F58"/>
    <w:rsid w:val="009B72F3"/>
    <w:rsid w:val="009B77FB"/>
    <w:rsid w:val="009B7C79"/>
    <w:rsid w:val="009B7D79"/>
    <w:rsid w:val="009C149A"/>
    <w:rsid w:val="009C17BA"/>
    <w:rsid w:val="009C1F10"/>
    <w:rsid w:val="009C22CC"/>
    <w:rsid w:val="009C2461"/>
    <w:rsid w:val="009C2DBE"/>
    <w:rsid w:val="009C334C"/>
    <w:rsid w:val="009C367F"/>
    <w:rsid w:val="009C5BFB"/>
    <w:rsid w:val="009C5C70"/>
    <w:rsid w:val="009C6349"/>
    <w:rsid w:val="009C646E"/>
    <w:rsid w:val="009C6876"/>
    <w:rsid w:val="009C6A5F"/>
    <w:rsid w:val="009C76E2"/>
    <w:rsid w:val="009C77AF"/>
    <w:rsid w:val="009D042E"/>
    <w:rsid w:val="009D0588"/>
    <w:rsid w:val="009D0E20"/>
    <w:rsid w:val="009D0EA6"/>
    <w:rsid w:val="009D1E8D"/>
    <w:rsid w:val="009D28B6"/>
    <w:rsid w:val="009D30A8"/>
    <w:rsid w:val="009D38B8"/>
    <w:rsid w:val="009D4A03"/>
    <w:rsid w:val="009D5034"/>
    <w:rsid w:val="009D7472"/>
    <w:rsid w:val="009D7502"/>
    <w:rsid w:val="009D7BA2"/>
    <w:rsid w:val="009D7C7F"/>
    <w:rsid w:val="009E09D4"/>
    <w:rsid w:val="009E09F8"/>
    <w:rsid w:val="009E0D27"/>
    <w:rsid w:val="009E0EB4"/>
    <w:rsid w:val="009E1256"/>
    <w:rsid w:val="009E1EF8"/>
    <w:rsid w:val="009E27CA"/>
    <w:rsid w:val="009E400B"/>
    <w:rsid w:val="009E4745"/>
    <w:rsid w:val="009E505B"/>
    <w:rsid w:val="009E514F"/>
    <w:rsid w:val="009E5407"/>
    <w:rsid w:val="009E5DEF"/>
    <w:rsid w:val="009E60E3"/>
    <w:rsid w:val="009E6540"/>
    <w:rsid w:val="009E7643"/>
    <w:rsid w:val="009F0E68"/>
    <w:rsid w:val="009F1278"/>
    <w:rsid w:val="009F17E8"/>
    <w:rsid w:val="009F244B"/>
    <w:rsid w:val="009F26C5"/>
    <w:rsid w:val="009F31C2"/>
    <w:rsid w:val="009F33C7"/>
    <w:rsid w:val="009F4294"/>
    <w:rsid w:val="009F508C"/>
    <w:rsid w:val="009F542F"/>
    <w:rsid w:val="00A00139"/>
    <w:rsid w:val="00A01667"/>
    <w:rsid w:val="00A01DE5"/>
    <w:rsid w:val="00A025CB"/>
    <w:rsid w:val="00A04D69"/>
    <w:rsid w:val="00A0573C"/>
    <w:rsid w:val="00A05BF3"/>
    <w:rsid w:val="00A05EC5"/>
    <w:rsid w:val="00A05FAE"/>
    <w:rsid w:val="00A060F9"/>
    <w:rsid w:val="00A06540"/>
    <w:rsid w:val="00A06C8E"/>
    <w:rsid w:val="00A103A4"/>
    <w:rsid w:val="00A10762"/>
    <w:rsid w:val="00A10FDC"/>
    <w:rsid w:val="00A113F5"/>
    <w:rsid w:val="00A11653"/>
    <w:rsid w:val="00A11F38"/>
    <w:rsid w:val="00A136CD"/>
    <w:rsid w:val="00A138FF"/>
    <w:rsid w:val="00A13D67"/>
    <w:rsid w:val="00A14304"/>
    <w:rsid w:val="00A152B4"/>
    <w:rsid w:val="00A1783E"/>
    <w:rsid w:val="00A178B9"/>
    <w:rsid w:val="00A17F1C"/>
    <w:rsid w:val="00A17F8B"/>
    <w:rsid w:val="00A20769"/>
    <w:rsid w:val="00A22265"/>
    <w:rsid w:val="00A22F79"/>
    <w:rsid w:val="00A248F5"/>
    <w:rsid w:val="00A24BB3"/>
    <w:rsid w:val="00A24F86"/>
    <w:rsid w:val="00A250C0"/>
    <w:rsid w:val="00A2678C"/>
    <w:rsid w:val="00A26F93"/>
    <w:rsid w:val="00A27B4B"/>
    <w:rsid w:val="00A3029A"/>
    <w:rsid w:val="00A3076E"/>
    <w:rsid w:val="00A3096D"/>
    <w:rsid w:val="00A315A1"/>
    <w:rsid w:val="00A322B5"/>
    <w:rsid w:val="00A326BE"/>
    <w:rsid w:val="00A32AA1"/>
    <w:rsid w:val="00A32B1E"/>
    <w:rsid w:val="00A32E34"/>
    <w:rsid w:val="00A34308"/>
    <w:rsid w:val="00A346C6"/>
    <w:rsid w:val="00A34E48"/>
    <w:rsid w:val="00A34EB1"/>
    <w:rsid w:val="00A35122"/>
    <w:rsid w:val="00A37460"/>
    <w:rsid w:val="00A379D3"/>
    <w:rsid w:val="00A40C0E"/>
    <w:rsid w:val="00A41507"/>
    <w:rsid w:val="00A4150B"/>
    <w:rsid w:val="00A430D3"/>
    <w:rsid w:val="00A43237"/>
    <w:rsid w:val="00A43391"/>
    <w:rsid w:val="00A43FE6"/>
    <w:rsid w:val="00A46D64"/>
    <w:rsid w:val="00A504D0"/>
    <w:rsid w:val="00A50697"/>
    <w:rsid w:val="00A50ED9"/>
    <w:rsid w:val="00A51070"/>
    <w:rsid w:val="00A51561"/>
    <w:rsid w:val="00A52EA4"/>
    <w:rsid w:val="00A53457"/>
    <w:rsid w:val="00A53997"/>
    <w:rsid w:val="00A53CB4"/>
    <w:rsid w:val="00A53F08"/>
    <w:rsid w:val="00A54450"/>
    <w:rsid w:val="00A544FB"/>
    <w:rsid w:val="00A54649"/>
    <w:rsid w:val="00A551EA"/>
    <w:rsid w:val="00A55555"/>
    <w:rsid w:val="00A56859"/>
    <w:rsid w:val="00A5737A"/>
    <w:rsid w:val="00A57931"/>
    <w:rsid w:val="00A6144C"/>
    <w:rsid w:val="00A633FB"/>
    <w:rsid w:val="00A63502"/>
    <w:rsid w:val="00A64106"/>
    <w:rsid w:val="00A6463F"/>
    <w:rsid w:val="00A65361"/>
    <w:rsid w:val="00A654A9"/>
    <w:rsid w:val="00A654B7"/>
    <w:rsid w:val="00A65A7B"/>
    <w:rsid w:val="00A65F0D"/>
    <w:rsid w:val="00A66014"/>
    <w:rsid w:val="00A6648D"/>
    <w:rsid w:val="00A66889"/>
    <w:rsid w:val="00A673A6"/>
    <w:rsid w:val="00A675A6"/>
    <w:rsid w:val="00A67F13"/>
    <w:rsid w:val="00A7000B"/>
    <w:rsid w:val="00A70230"/>
    <w:rsid w:val="00A704F1"/>
    <w:rsid w:val="00A70975"/>
    <w:rsid w:val="00A715A5"/>
    <w:rsid w:val="00A715B6"/>
    <w:rsid w:val="00A715E2"/>
    <w:rsid w:val="00A716C8"/>
    <w:rsid w:val="00A71BAA"/>
    <w:rsid w:val="00A72859"/>
    <w:rsid w:val="00A72946"/>
    <w:rsid w:val="00A72CA5"/>
    <w:rsid w:val="00A73AEE"/>
    <w:rsid w:val="00A73C49"/>
    <w:rsid w:val="00A74623"/>
    <w:rsid w:val="00A74D4F"/>
    <w:rsid w:val="00A74E0F"/>
    <w:rsid w:val="00A7509E"/>
    <w:rsid w:val="00A752A2"/>
    <w:rsid w:val="00A75A15"/>
    <w:rsid w:val="00A75E20"/>
    <w:rsid w:val="00A75F1B"/>
    <w:rsid w:val="00A7611C"/>
    <w:rsid w:val="00A76750"/>
    <w:rsid w:val="00A76A73"/>
    <w:rsid w:val="00A7751D"/>
    <w:rsid w:val="00A77B1E"/>
    <w:rsid w:val="00A81DE6"/>
    <w:rsid w:val="00A81DFF"/>
    <w:rsid w:val="00A823F5"/>
    <w:rsid w:val="00A83056"/>
    <w:rsid w:val="00A8342F"/>
    <w:rsid w:val="00A837CD"/>
    <w:rsid w:val="00A83C8C"/>
    <w:rsid w:val="00A83D29"/>
    <w:rsid w:val="00A8437A"/>
    <w:rsid w:val="00A84623"/>
    <w:rsid w:val="00A84A32"/>
    <w:rsid w:val="00A84F6E"/>
    <w:rsid w:val="00A85299"/>
    <w:rsid w:val="00A86729"/>
    <w:rsid w:val="00A86E87"/>
    <w:rsid w:val="00A9054D"/>
    <w:rsid w:val="00A90633"/>
    <w:rsid w:val="00A90CF3"/>
    <w:rsid w:val="00A90E22"/>
    <w:rsid w:val="00A913C5"/>
    <w:rsid w:val="00A915BC"/>
    <w:rsid w:val="00A918DE"/>
    <w:rsid w:val="00A9233D"/>
    <w:rsid w:val="00A92BA8"/>
    <w:rsid w:val="00A92E74"/>
    <w:rsid w:val="00A932FB"/>
    <w:rsid w:val="00A94401"/>
    <w:rsid w:val="00A96426"/>
    <w:rsid w:val="00A97DA5"/>
    <w:rsid w:val="00A97E6E"/>
    <w:rsid w:val="00AA098A"/>
    <w:rsid w:val="00AA0DED"/>
    <w:rsid w:val="00AA101D"/>
    <w:rsid w:val="00AA1531"/>
    <w:rsid w:val="00AA1DDE"/>
    <w:rsid w:val="00AA34E1"/>
    <w:rsid w:val="00AA3948"/>
    <w:rsid w:val="00AA436F"/>
    <w:rsid w:val="00AA4B63"/>
    <w:rsid w:val="00AA4F91"/>
    <w:rsid w:val="00AA610F"/>
    <w:rsid w:val="00AA63B1"/>
    <w:rsid w:val="00AA6A7D"/>
    <w:rsid w:val="00AA6B5A"/>
    <w:rsid w:val="00AA6FA3"/>
    <w:rsid w:val="00AA7761"/>
    <w:rsid w:val="00AA7FF0"/>
    <w:rsid w:val="00AB0093"/>
    <w:rsid w:val="00AB009B"/>
    <w:rsid w:val="00AB1B1C"/>
    <w:rsid w:val="00AB23E2"/>
    <w:rsid w:val="00AB3FD9"/>
    <w:rsid w:val="00AB4021"/>
    <w:rsid w:val="00AB4747"/>
    <w:rsid w:val="00AB4B98"/>
    <w:rsid w:val="00AB4D62"/>
    <w:rsid w:val="00AB4EB6"/>
    <w:rsid w:val="00AB5557"/>
    <w:rsid w:val="00AB5BDB"/>
    <w:rsid w:val="00AB6125"/>
    <w:rsid w:val="00AB61A4"/>
    <w:rsid w:val="00AB669D"/>
    <w:rsid w:val="00AB6C60"/>
    <w:rsid w:val="00AB780C"/>
    <w:rsid w:val="00AB78CB"/>
    <w:rsid w:val="00AC0B10"/>
    <w:rsid w:val="00AC1109"/>
    <w:rsid w:val="00AC1189"/>
    <w:rsid w:val="00AC1C53"/>
    <w:rsid w:val="00AC1D94"/>
    <w:rsid w:val="00AC20F7"/>
    <w:rsid w:val="00AC2696"/>
    <w:rsid w:val="00AC294B"/>
    <w:rsid w:val="00AC2A2D"/>
    <w:rsid w:val="00AC2C19"/>
    <w:rsid w:val="00AC370A"/>
    <w:rsid w:val="00AC3719"/>
    <w:rsid w:val="00AC3BAE"/>
    <w:rsid w:val="00AC3D41"/>
    <w:rsid w:val="00AC4AB8"/>
    <w:rsid w:val="00AC4B4F"/>
    <w:rsid w:val="00AC508A"/>
    <w:rsid w:val="00AC52A1"/>
    <w:rsid w:val="00AC5473"/>
    <w:rsid w:val="00AC574A"/>
    <w:rsid w:val="00AC5E77"/>
    <w:rsid w:val="00AC6266"/>
    <w:rsid w:val="00AC657E"/>
    <w:rsid w:val="00AC6687"/>
    <w:rsid w:val="00AC700A"/>
    <w:rsid w:val="00AC71BC"/>
    <w:rsid w:val="00AC738C"/>
    <w:rsid w:val="00AC7A03"/>
    <w:rsid w:val="00AD0008"/>
    <w:rsid w:val="00AD004F"/>
    <w:rsid w:val="00AD08D6"/>
    <w:rsid w:val="00AD0A01"/>
    <w:rsid w:val="00AD111E"/>
    <w:rsid w:val="00AD2536"/>
    <w:rsid w:val="00AD3472"/>
    <w:rsid w:val="00AD396F"/>
    <w:rsid w:val="00AD3A06"/>
    <w:rsid w:val="00AD3D21"/>
    <w:rsid w:val="00AD3E58"/>
    <w:rsid w:val="00AD46F5"/>
    <w:rsid w:val="00AD6A15"/>
    <w:rsid w:val="00AD7284"/>
    <w:rsid w:val="00AD7440"/>
    <w:rsid w:val="00AD7FB3"/>
    <w:rsid w:val="00AE0B0D"/>
    <w:rsid w:val="00AE1DC1"/>
    <w:rsid w:val="00AE2055"/>
    <w:rsid w:val="00AE2466"/>
    <w:rsid w:val="00AE2471"/>
    <w:rsid w:val="00AE32C4"/>
    <w:rsid w:val="00AE3CD6"/>
    <w:rsid w:val="00AE3D12"/>
    <w:rsid w:val="00AE3E5C"/>
    <w:rsid w:val="00AE41D3"/>
    <w:rsid w:val="00AE4C52"/>
    <w:rsid w:val="00AE5277"/>
    <w:rsid w:val="00AE57B5"/>
    <w:rsid w:val="00AE5DBE"/>
    <w:rsid w:val="00AE66E5"/>
    <w:rsid w:val="00AE67B5"/>
    <w:rsid w:val="00AE6C9D"/>
    <w:rsid w:val="00AE78C4"/>
    <w:rsid w:val="00AE7A58"/>
    <w:rsid w:val="00AF031C"/>
    <w:rsid w:val="00AF0484"/>
    <w:rsid w:val="00AF0D09"/>
    <w:rsid w:val="00AF0F6B"/>
    <w:rsid w:val="00AF1217"/>
    <w:rsid w:val="00AF19B5"/>
    <w:rsid w:val="00AF2493"/>
    <w:rsid w:val="00AF3006"/>
    <w:rsid w:val="00AF3C51"/>
    <w:rsid w:val="00AF41BE"/>
    <w:rsid w:val="00AF4583"/>
    <w:rsid w:val="00AF4BDA"/>
    <w:rsid w:val="00AF4D75"/>
    <w:rsid w:val="00AF4DCA"/>
    <w:rsid w:val="00AF5588"/>
    <w:rsid w:val="00AF5A0A"/>
    <w:rsid w:val="00AF5F2B"/>
    <w:rsid w:val="00AF66D0"/>
    <w:rsid w:val="00AF6BB7"/>
    <w:rsid w:val="00AF7926"/>
    <w:rsid w:val="00B00125"/>
    <w:rsid w:val="00B007EA"/>
    <w:rsid w:val="00B00D21"/>
    <w:rsid w:val="00B01ABC"/>
    <w:rsid w:val="00B02289"/>
    <w:rsid w:val="00B0240B"/>
    <w:rsid w:val="00B02D22"/>
    <w:rsid w:val="00B0302D"/>
    <w:rsid w:val="00B04216"/>
    <w:rsid w:val="00B04279"/>
    <w:rsid w:val="00B04D22"/>
    <w:rsid w:val="00B050A8"/>
    <w:rsid w:val="00B0581F"/>
    <w:rsid w:val="00B062C7"/>
    <w:rsid w:val="00B06E88"/>
    <w:rsid w:val="00B07477"/>
    <w:rsid w:val="00B07C68"/>
    <w:rsid w:val="00B118BD"/>
    <w:rsid w:val="00B11DD1"/>
    <w:rsid w:val="00B1232E"/>
    <w:rsid w:val="00B13516"/>
    <w:rsid w:val="00B13DDA"/>
    <w:rsid w:val="00B13FD4"/>
    <w:rsid w:val="00B141B5"/>
    <w:rsid w:val="00B14867"/>
    <w:rsid w:val="00B168A3"/>
    <w:rsid w:val="00B16B54"/>
    <w:rsid w:val="00B16FBD"/>
    <w:rsid w:val="00B17419"/>
    <w:rsid w:val="00B1755A"/>
    <w:rsid w:val="00B17789"/>
    <w:rsid w:val="00B200D3"/>
    <w:rsid w:val="00B200EB"/>
    <w:rsid w:val="00B208D9"/>
    <w:rsid w:val="00B20B2F"/>
    <w:rsid w:val="00B211D7"/>
    <w:rsid w:val="00B21A79"/>
    <w:rsid w:val="00B22D1F"/>
    <w:rsid w:val="00B22D41"/>
    <w:rsid w:val="00B233B5"/>
    <w:rsid w:val="00B23612"/>
    <w:rsid w:val="00B23F01"/>
    <w:rsid w:val="00B24128"/>
    <w:rsid w:val="00B24967"/>
    <w:rsid w:val="00B25116"/>
    <w:rsid w:val="00B256CF"/>
    <w:rsid w:val="00B2580E"/>
    <w:rsid w:val="00B25892"/>
    <w:rsid w:val="00B25995"/>
    <w:rsid w:val="00B25AA7"/>
    <w:rsid w:val="00B25B34"/>
    <w:rsid w:val="00B261F7"/>
    <w:rsid w:val="00B26257"/>
    <w:rsid w:val="00B26ED7"/>
    <w:rsid w:val="00B274C8"/>
    <w:rsid w:val="00B27880"/>
    <w:rsid w:val="00B279F7"/>
    <w:rsid w:val="00B27AC6"/>
    <w:rsid w:val="00B27D64"/>
    <w:rsid w:val="00B301A0"/>
    <w:rsid w:val="00B31406"/>
    <w:rsid w:val="00B31BB8"/>
    <w:rsid w:val="00B31BDC"/>
    <w:rsid w:val="00B31BE2"/>
    <w:rsid w:val="00B31C3A"/>
    <w:rsid w:val="00B321EA"/>
    <w:rsid w:val="00B3299C"/>
    <w:rsid w:val="00B32C61"/>
    <w:rsid w:val="00B3331A"/>
    <w:rsid w:val="00B338A7"/>
    <w:rsid w:val="00B33BFC"/>
    <w:rsid w:val="00B33DA9"/>
    <w:rsid w:val="00B346B7"/>
    <w:rsid w:val="00B34C1A"/>
    <w:rsid w:val="00B34FFE"/>
    <w:rsid w:val="00B35269"/>
    <w:rsid w:val="00B35520"/>
    <w:rsid w:val="00B35929"/>
    <w:rsid w:val="00B36A76"/>
    <w:rsid w:val="00B36C0A"/>
    <w:rsid w:val="00B40466"/>
    <w:rsid w:val="00B40962"/>
    <w:rsid w:val="00B409E5"/>
    <w:rsid w:val="00B423BA"/>
    <w:rsid w:val="00B43378"/>
    <w:rsid w:val="00B44114"/>
    <w:rsid w:val="00B44978"/>
    <w:rsid w:val="00B457D0"/>
    <w:rsid w:val="00B46339"/>
    <w:rsid w:val="00B475BA"/>
    <w:rsid w:val="00B50D98"/>
    <w:rsid w:val="00B51463"/>
    <w:rsid w:val="00B52947"/>
    <w:rsid w:val="00B52988"/>
    <w:rsid w:val="00B5374D"/>
    <w:rsid w:val="00B543BE"/>
    <w:rsid w:val="00B5521D"/>
    <w:rsid w:val="00B552DC"/>
    <w:rsid w:val="00B55C13"/>
    <w:rsid w:val="00B56C9A"/>
    <w:rsid w:val="00B5787A"/>
    <w:rsid w:val="00B57D97"/>
    <w:rsid w:val="00B615BB"/>
    <w:rsid w:val="00B61E80"/>
    <w:rsid w:val="00B621BC"/>
    <w:rsid w:val="00B64B18"/>
    <w:rsid w:val="00B64BF1"/>
    <w:rsid w:val="00B65CBC"/>
    <w:rsid w:val="00B666B4"/>
    <w:rsid w:val="00B6710D"/>
    <w:rsid w:val="00B67212"/>
    <w:rsid w:val="00B7060B"/>
    <w:rsid w:val="00B707EF"/>
    <w:rsid w:val="00B70989"/>
    <w:rsid w:val="00B70EDE"/>
    <w:rsid w:val="00B70EF6"/>
    <w:rsid w:val="00B712FE"/>
    <w:rsid w:val="00B732CD"/>
    <w:rsid w:val="00B7381B"/>
    <w:rsid w:val="00B73A06"/>
    <w:rsid w:val="00B74537"/>
    <w:rsid w:val="00B74895"/>
    <w:rsid w:val="00B74D15"/>
    <w:rsid w:val="00B74D4A"/>
    <w:rsid w:val="00B75066"/>
    <w:rsid w:val="00B7507B"/>
    <w:rsid w:val="00B75872"/>
    <w:rsid w:val="00B76AA1"/>
    <w:rsid w:val="00B76B08"/>
    <w:rsid w:val="00B76F2C"/>
    <w:rsid w:val="00B77DBE"/>
    <w:rsid w:val="00B800F9"/>
    <w:rsid w:val="00B80D3E"/>
    <w:rsid w:val="00B80F0C"/>
    <w:rsid w:val="00B811D2"/>
    <w:rsid w:val="00B812D9"/>
    <w:rsid w:val="00B81608"/>
    <w:rsid w:val="00B81C80"/>
    <w:rsid w:val="00B8305C"/>
    <w:rsid w:val="00B83083"/>
    <w:rsid w:val="00B834EA"/>
    <w:rsid w:val="00B84387"/>
    <w:rsid w:val="00B84829"/>
    <w:rsid w:val="00B84993"/>
    <w:rsid w:val="00B8520E"/>
    <w:rsid w:val="00B853A8"/>
    <w:rsid w:val="00B8576B"/>
    <w:rsid w:val="00B86868"/>
    <w:rsid w:val="00B871BC"/>
    <w:rsid w:val="00B87555"/>
    <w:rsid w:val="00B87601"/>
    <w:rsid w:val="00B8775E"/>
    <w:rsid w:val="00B87F42"/>
    <w:rsid w:val="00B90076"/>
    <w:rsid w:val="00B900EB"/>
    <w:rsid w:val="00B9066E"/>
    <w:rsid w:val="00B90B0B"/>
    <w:rsid w:val="00B920E9"/>
    <w:rsid w:val="00B922B8"/>
    <w:rsid w:val="00B92F64"/>
    <w:rsid w:val="00B942AC"/>
    <w:rsid w:val="00B9444D"/>
    <w:rsid w:val="00B9470B"/>
    <w:rsid w:val="00B9539F"/>
    <w:rsid w:val="00B957B9"/>
    <w:rsid w:val="00B95BCF"/>
    <w:rsid w:val="00B96556"/>
    <w:rsid w:val="00B969C7"/>
    <w:rsid w:val="00B9718E"/>
    <w:rsid w:val="00B976A5"/>
    <w:rsid w:val="00B97870"/>
    <w:rsid w:val="00B9791B"/>
    <w:rsid w:val="00B97959"/>
    <w:rsid w:val="00B97C58"/>
    <w:rsid w:val="00B97E6D"/>
    <w:rsid w:val="00BA0EC0"/>
    <w:rsid w:val="00BA1059"/>
    <w:rsid w:val="00BA23DA"/>
    <w:rsid w:val="00BA24B7"/>
    <w:rsid w:val="00BA258B"/>
    <w:rsid w:val="00BA328B"/>
    <w:rsid w:val="00BA3C9E"/>
    <w:rsid w:val="00BA3E15"/>
    <w:rsid w:val="00BA526D"/>
    <w:rsid w:val="00BA6212"/>
    <w:rsid w:val="00BA64B5"/>
    <w:rsid w:val="00BA70E9"/>
    <w:rsid w:val="00BA7B58"/>
    <w:rsid w:val="00BA7C15"/>
    <w:rsid w:val="00BB0948"/>
    <w:rsid w:val="00BB09BF"/>
    <w:rsid w:val="00BB0F2E"/>
    <w:rsid w:val="00BB128A"/>
    <w:rsid w:val="00BB1534"/>
    <w:rsid w:val="00BB253F"/>
    <w:rsid w:val="00BB25BD"/>
    <w:rsid w:val="00BB3EB9"/>
    <w:rsid w:val="00BB5093"/>
    <w:rsid w:val="00BB5B38"/>
    <w:rsid w:val="00BB7B51"/>
    <w:rsid w:val="00BB7C79"/>
    <w:rsid w:val="00BC0555"/>
    <w:rsid w:val="00BC19E2"/>
    <w:rsid w:val="00BC1A67"/>
    <w:rsid w:val="00BC2CFF"/>
    <w:rsid w:val="00BC2D94"/>
    <w:rsid w:val="00BC3B80"/>
    <w:rsid w:val="00BC52BC"/>
    <w:rsid w:val="00BC59C9"/>
    <w:rsid w:val="00BC669F"/>
    <w:rsid w:val="00BC6936"/>
    <w:rsid w:val="00BC69F3"/>
    <w:rsid w:val="00BC6EBB"/>
    <w:rsid w:val="00BC71B3"/>
    <w:rsid w:val="00BC7676"/>
    <w:rsid w:val="00BC76D5"/>
    <w:rsid w:val="00BC7CB8"/>
    <w:rsid w:val="00BD04A8"/>
    <w:rsid w:val="00BD04A9"/>
    <w:rsid w:val="00BD0845"/>
    <w:rsid w:val="00BD0D22"/>
    <w:rsid w:val="00BD12A8"/>
    <w:rsid w:val="00BD15C1"/>
    <w:rsid w:val="00BD24E7"/>
    <w:rsid w:val="00BD2B46"/>
    <w:rsid w:val="00BD34DF"/>
    <w:rsid w:val="00BD3F86"/>
    <w:rsid w:val="00BD4576"/>
    <w:rsid w:val="00BD5093"/>
    <w:rsid w:val="00BD541C"/>
    <w:rsid w:val="00BD5680"/>
    <w:rsid w:val="00BD63E9"/>
    <w:rsid w:val="00BD76F8"/>
    <w:rsid w:val="00BD77F9"/>
    <w:rsid w:val="00BE0376"/>
    <w:rsid w:val="00BE0491"/>
    <w:rsid w:val="00BE160F"/>
    <w:rsid w:val="00BE1E7E"/>
    <w:rsid w:val="00BE249B"/>
    <w:rsid w:val="00BE2C3E"/>
    <w:rsid w:val="00BE33B1"/>
    <w:rsid w:val="00BE366C"/>
    <w:rsid w:val="00BE3F42"/>
    <w:rsid w:val="00BE4AD9"/>
    <w:rsid w:val="00BE4F78"/>
    <w:rsid w:val="00BE519D"/>
    <w:rsid w:val="00BE569C"/>
    <w:rsid w:val="00BE5827"/>
    <w:rsid w:val="00BE587A"/>
    <w:rsid w:val="00BE587F"/>
    <w:rsid w:val="00BE5E04"/>
    <w:rsid w:val="00BE5F27"/>
    <w:rsid w:val="00BE7222"/>
    <w:rsid w:val="00BF12F9"/>
    <w:rsid w:val="00BF1E33"/>
    <w:rsid w:val="00BF3007"/>
    <w:rsid w:val="00BF30BD"/>
    <w:rsid w:val="00BF38B9"/>
    <w:rsid w:val="00BF3F4E"/>
    <w:rsid w:val="00BF44F0"/>
    <w:rsid w:val="00BF52B4"/>
    <w:rsid w:val="00BF55BA"/>
    <w:rsid w:val="00BF566F"/>
    <w:rsid w:val="00BF5C42"/>
    <w:rsid w:val="00BF5E27"/>
    <w:rsid w:val="00BF668C"/>
    <w:rsid w:val="00BF76B3"/>
    <w:rsid w:val="00BF7DEA"/>
    <w:rsid w:val="00C0103D"/>
    <w:rsid w:val="00C011AE"/>
    <w:rsid w:val="00C014CE"/>
    <w:rsid w:val="00C0153D"/>
    <w:rsid w:val="00C02090"/>
    <w:rsid w:val="00C021C9"/>
    <w:rsid w:val="00C02389"/>
    <w:rsid w:val="00C02696"/>
    <w:rsid w:val="00C03388"/>
    <w:rsid w:val="00C033D2"/>
    <w:rsid w:val="00C0362C"/>
    <w:rsid w:val="00C03E3D"/>
    <w:rsid w:val="00C076BD"/>
    <w:rsid w:val="00C07B74"/>
    <w:rsid w:val="00C07EDD"/>
    <w:rsid w:val="00C07FE4"/>
    <w:rsid w:val="00C109EF"/>
    <w:rsid w:val="00C118E5"/>
    <w:rsid w:val="00C13485"/>
    <w:rsid w:val="00C13813"/>
    <w:rsid w:val="00C13CF3"/>
    <w:rsid w:val="00C14139"/>
    <w:rsid w:val="00C161E7"/>
    <w:rsid w:val="00C1668D"/>
    <w:rsid w:val="00C16816"/>
    <w:rsid w:val="00C16AEF"/>
    <w:rsid w:val="00C17972"/>
    <w:rsid w:val="00C17CA8"/>
    <w:rsid w:val="00C203DE"/>
    <w:rsid w:val="00C20403"/>
    <w:rsid w:val="00C214E3"/>
    <w:rsid w:val="00C21759"/>
    <w:rsid w:val="00C21BB7"/>
    <w:rsid w:val="00C21D0F"/>
    <w:rsid w:val="00C229BE"/>
    <w:rsid w:val="00C23E6C"/>
    <w:rsid w:val="00C24967"/>
    <w:rsid w:val="00C25302"/>
    <w:rsid w:val="00C25ADE"/>
    <w:rsid w:val="00C2682A"/>
    <w:rsid w:val="00C2699A"/>
    <w:rsid w:val="00C26D5A"/>
    <w:rsid w:val="00C27327"/>
    <w:rsid w:val="00C274A1"/>
    <w:rsid w:val="00C301FC"/>
    <w:rsid w:val="00C30879"/>
    <w:rsid w:val="00C30A72"/>
    <w:rsid w:val="00C31B92"/>
    <w:rsid w:val="00C31E4B"/>
    <w:rsid w:val="00C32981"/>
    <w:rsid w:val="00C329B6"/>
    <w:rsid w:val="00C32D2B"/>
    <w:rsid w:val="00C32EF5"/>
    <w:rsid w:val="00C33E7F"/>
    <w:rsid w:val="00C34203"/>
    <w:rsid w:val="00C35125"/>
    <w:rsid w:val="00C35978"/>
    <w:rsid w:val="00C35B05"/>
    <w:rsid w:val="00C35C5C"/>
    <w:rsid w:val="00C36181"/>
    <w:rsid w:val="00C36CB7"/>
    <w:rsid w:val="00C371D8"/>
    <w:rsid w:val="00C40DA0"/>
    <w:rsid w:val="00C4163B"/>
    <w:rsid w:val="00C42D33"/>
    <w:rsid w:val="00C42E83"/>
    <w:rsid w:val="00C432DA"/>
    <w:rsid w:val="00C44A40"/>
    <w:rsid w:val="00C44ECD"/>
    <w:rsid w:val="00C456FB"/>
    <w:rsid w:val="00C458C8"/>
    <w:rsid w:val="00C459AA"/>
    <w:rsid w:val="00C45CF8"/>
    <w:rsid w:val="00C46D40"/>
    <w:rsid w:val="00C46EC3"/>
    <w:rsid w:val="00C46FB6"/>
    <w:rsid w:val="00C47781"/>
    <w:rsid w:val="00C47A77"/>
    <w:rsid w:val="00C47BFC"/>
    <w:rsid w:val="00C47DD0"/>
    <w:rsid w:val="00C47F1F"/>
    <w:rsid w:val="00C5058C"/>
    <w:rsid w:val="00C51762"/>
    <w:rsid w:val="00C51C98"/>
    <w:rsid w:val="00C52ED5"/>
    <w:rsid w:val="00C53D69"/>
    <w:rsid w:val="00C54592"/>
    <w:rsid w:val="00C55DBC"/>
    <w:rsid w:val="00C56104"/>
    <w:rsid w:val="00C56D26"/>
    <w:rsid w:val="00C56DC7"/>
    <w:rsid w:val="00C576B8"/>
    <w:rsid w:val="00C60579"/>
    <w:rsid w:val="00C60C12"/>
    <w:rsid w:val="00C618CF"/>
    <w:rsid w:val="00C61C57"/>
    <w:rsid w:val="00C621B6"/>
    <w:rsid w:val="00C629B8"/>
    <w:rsid w:val="00C6354C"/>
    <w:rsid w:val="00C63749"/>
    <w:rsid w:val="00C63CE8"/>
    <w:rsid w:val="00C645EC"/>
    <w:rsid w:val="00C66C32"/>
    <w:rsid w:val="00C675B0"/>
    <w:rsid w:val="00C708B1"/>
    <w:rsid w:val="00C70956"/>
    <w:rsid w:val="00C70EF6"/>
    <w:rsid w:val="00C71288"/>
    <w:rsid w:val="00C7153D"/>
    <w:rsid w:val="00C716AF"/>
    <w:rsid w:val="00C7199A"/>
    <w:rsid w:val="00C72100"/>
    <w:rsid w:val="00C72253"/>
    <w:rsid w:val="00C723AB"/>
    <w:rsid w:val="00C72C1E"/>
    <w:rsid w:val="00C72DCA"/>
    <w:rsid w:val="00C72E5F"/>
    <w:rsid w:val="00C72F71"/>
    <w:rsid w:val="00C73BAF"/>
    <w:rsid w:val="00C74FD5"/>
    <w:rsid w:val="00C756FE"/>
    <w:rsid w:val="00C759EA"/>
    <w:rsid w:val="00C7651D"/>
    <w:rsid w:val="00C765D6"/>
    <w:rsid w:val="00C769DB"/>
    <w:rsid w:val="00C76A41"/>
    <w:rsid w:val="00C76A5F"/>
    <w:rsid w:val="00C80A33"/>
    <w:rsid w:val="00C80B55"/>
    <w:rsid w:val="00C8270A"/>
    <w:rsid w:val="00C82950"/>
    <w:rsid w:val="00C83E3A"/>
    <w:rsid w:val="00C84087"/>
    <w:rsid w:val="00C8532B"/>
    <w:rsid w:val="00C856DF"/>
    <w:rsid w:val="00C85957"/>
    <w:rsid w:val="00C85BC3"/>
    <w:rsid w:val="00C85C9E"/>
    <w:rsid w:val="00C85E6A"/>
    <w:rsid w:val="00C9076C"/>
    <w:rsid w:val="00C9118A"/>
    <w:rsid w:val="00C9308A"/>
    <w:rsid w:val="00C93E7A"/>
    <w:rsid w:val="00C93F45"/>
    <w:rsid w:val="00C9423B"/>
    <w:rsid w:val="00C96491"/>
    <w:rsid w:val="00C96C20"/>
    <w:rsid w:val="00C96D0B"/>
    <w:rsid w:val="00C97007"/>
    <w:rsid w:val="00C97104"/>
    <w:rsid w:val="00C9753F"/>
    <w:rsid w:val="00C97564"/>
    <w:rsid w:val="00C97738"/>
    <w:rsid w:val="00C97772"/>
    <w:rsid w:val="00CA0026"/>
    <w:rsid w:val="00CA0F6A"/>
    <w:rsid w:val="00CA10DD"/>
    <w:rsid w:val="00CA1391"/>
    <w:rsid w:val="00CA250C"/>
    <w:rsid w:val="00CA2884"/>
    <w:rsid w:val="00CA363B"/>
    <w:rsid w:val="00CA4B0A"/>
    <w:rsid w:val="00CA506D"/>
    <w:rsid w:val="00CA5077"/>
    <w:rsid w:val="00CA50EC"/>
    <w:rsid w:val="00CA615B"/>
    <w:rsid w:val="00CA6DA3"/>
    <w:rsid w:val="00CA6E1B"/>
    <w:rsid w:val="00CA7141"/>
    <w:rsid w:val="00CA71F7"/>
    <w:rsid w:val="00CB222B"/>
    <w:rsid w:val="00CB253D"/>
    <w:rsid w:val="00CB25AD"/>
    <w:rsid w:val="00CB28E2"/>
    <w:rsid w:val="00CB2DF1"/>
    <w:rsid w:val="00CB3542"/>
    <w:rsid w:val="00CB3A45"/>
    <w:rsid w:val="00CB42E7"/>
    <w:rsid w:val="00CB48F7"/>
    <w:rsid w:val="00CB5887"/>
    <w:rsid w:val="00CB646B"/>
    <w:rsid w:val="00CB7AA1"/>
    <w:rsid w:val="00CC0E40"/>
    <w:rsid w:val="00CC1920"/>
    <w:rsid w:val="00CC1C87"/>
    <w:rsid w:val="00CC1E5F"/>
    <w:rsid w:val="00CC26E5"/>
    <w:rsid w:val="00CC394B"/>
    <w:rsid w:val="00CC40DB"/>
    <w:rsid w:val="00CC452E"/>
    <w:rsid w:val="00CC4D06"/>
    <w:rsid w:val="00CC50F4"/>
    <w:rsid w:val="00CC6740"/>
    <w:rsid w:val="00CC69E2"/>
    <w:rsid w:val="00CC78EA"/>
    <w:rsid w:val="00CC7B8A"/>
    <w:rsid w:val="00CD0117"/>
    <w:rsid w:val="00CD05A0"/>
    <w:rsid w:val="00CD0667"/>
    <w:rsid w:val="00CD0AF6"/>
    <w:rsid w:val="00CD0C4E"/>
    <w:rsid w:val="00CD0EC7"/>
    <w:rsid w:val="00CD20EF"/>
    <w:rsid w:val="00CD21C6"/>
    <w:rsid w:val="00CD2C32"/>
    <w:rsid w:val="00CD2F2F"/>
    <w:rsid w:val="00CD363C"/>
    <w:rsid w:val="00CD3841"/>
    <w:rsid w:val="00CD3EA2"/>
    <w:rsid w:val="00CD4268"/>
    <w:rsid w:val="00CD5118"/>
    <w:rsid w:val="00CD561E"/>
    <w:rsid w:val="00CD576B"/>
    <w:rsid w:val="00CD6244"/>
    <w:rsid w:val="00CD63A5"/>
    <w:rsid w:val="00CD68E0"/>
    <w:rsid w:val="00CD7FEF"/>
    <w:rsid w:val="00CE008F"/>
    <w:rsid w:val="00CE01A9"/>
    <w:rsid w:val="00CE2382"/>
    <w:rsid w:val="00CE3FC6"/>
    <w:rsid w:val="00CE4361"/>
    <w:rsid w:val="00CE461E"/>
    <w:rsid w:val="00CE48B2"/>
    <w:rsid w:val="00CE557B"/>
    <w:rsid w:val="00CE66F5"/>
    <w:rsid w:val="00CE6D8F"/>
    <w:rsid w:val="00CE6FE3"/>
    <w:rsid w:val="00CE7B50"/>
    <w:rsid w:val="00CE7FB9"/>
    <w:rsid w:val="00CF02FF"/>
    <w:rsid w:val="00CF2583"/>
    <w:rsid w:val="00CF26FB"/>
    <w:rsid w:val="00CF2EEA"/>
    <w:rsid w:val="00CF3960"/>
    <w:rsid w:val="00CF3A11"/>
    <w:rsid w:val="00CF5C77"/>
    <w:rsid w:val="00CF6399"/>
    <w:rsid w:val="00CF68FB"/>
    <w:rsid w:val="00CF6D89"/>
    <w:rsid w:val="00CF718C"/>
    <w:rsid w:val="00CF7B00"/>
    <w:rsid w:val="00CF7B1D"/>
    <w:rsid w:val="00CF7E05"/>
    <w:rsid w:val="00D00071"/>
    <w:rsid w:val="00D00318"/>
    <w:rsid w:val="00D00752"/>
    <w:rsid w:val="00D00BC5"/>
    <w:rsid w:val="00D00FFC"/>
    <w:rsid w:val="00D013EC"/>
    <w:rsid w:val="00D019F2"/>
    <w:rsid w:val="00D026CC"/>
    <w:rsid w:val="00D02D44"/>
    <w:rsid w:val="00D02E7C"/>
    <w:rsid w:val="00D03CF1"/>
    <w:rsid w:val="00D0568B"/>
    <w:rsid w:val="00D05D27"/>
    <w:rsid w:val="00D0740E"/>
    <w:rsid w:val="00D10B38"/>
    <w:rsid w:val="00D131A2"/>
    <w:rsid w:val="00D13F1D"/>
    <w:rsid w:val="00D15850"/>
    <w:rsid w:val="00D16DF7"/>
    <w:rsid w:val="00D17AD9"/>
    <w:rsid w:val="00D17B5A"/>
    <w:rsid w:val="00D20BFB"/>
    <w:rsid w:val="00D210DA"/>
    <w:rsid w:val="00D22021"/>
    <w:rsid w:val="00D2331C"/>
    <w:rsid w:val="00D233F2"/>
    <w:rsid w:val="00D23705"/>
    <w:rsid w:val="00D2399C"/>
    <w:rsid w:val="00D245F6"/>
    <w:rsid w:val="00D24E6C"/>
    <w:rsid w:val="00D251AC"/>
    <w:rsid w:val="00D25921"/>
    <w:rsid w:val="00D2627F"/>
    <w:rsid w:val="00D26691"/>
    <w:rsid w:val="00D268A8"/>
    <w:rsid w:val="00D26E3E"/>
    <w:rsid w:val="00D274E3"/>
    <w:rsid w:val="00D275FA"/>
    <w:rsid w:val="00D305EE"/>
    <w:rsid w:val="00D306B3"/>
    <w:rsid w:val="00D314F6"/>
    <w:rsid w:val="00D32194"/>
    <w:rsid w:val="00D327D1"/>
    <w:rsid w:val="00D32CB7"/>
    <w:rsid w:val="00D33316"/>
    <w:rsid w:val="00D3351E"/>
    <w:rsid w:val="00D33FAD"/>
    <w:rsid w:val="00D350CD"/>
    <w:rsid w:val="00D354ED"/>
    <w:rsid w:val="00D35C04"/>
    <w:rsid w:val="00D35C34"/>
    <w:rsid w:val="00D35E88"/>
    <w:rsid w:val="00D35EED"/>
    <w:rsid w:val="00D3705C"/>
    <w:rsid w:val="00D3735E"/>
    <w:rsid w:val="00D3760C"/>
    <w:rsid w:val="00D37D7D"/>
    <w:rsid w:val="00D40177"/>
    <w:rsid w:val="00D40E7C"/>
    <w:rsid w:val="00D41507"/>
    <w:rsid w:val="00D42173"/>
    <w:rsid w:val="00D44ACC"/>
    <w:rsid w:val="00D46D89"/>
    <w:rsid w:val="00D47FF4"/>
    <w:rsid w:val="00D500A1"/>
    <w:rsid w:val="00D5054E"/>
    <w:rsid w:val="00D51B87"/>
    <w:rsid w:val="00D52B13"/>
    <w:rsid w:val="00D5317C"/>
    <w:rsid w:val="00D53B79"/>
    <w:rsid w:val="00D54A7A"/>
    <w:rsid w:val="00D54F1C"/>
    <w:rsid w:val="00D55FAB"/>
    <w:rsid w:val="00D56269"/>
    <w:rsid w:val="00D562E1"/>
    <w:rsid w:val="00D563BF"/>
    <w:rsid w:val="00D56F68"/>
    <w:rsid w:val="00D57C5D"/>
    <w:rsid w:val="00D60650"/>
    <w:rsid w:val="00D61201"/>
    <w:rsid w:val="00D612CA"/>
    <w:rsid w:val="00D6307C"/>
    <w:rsid w:val="00D6338D"/>
    <w:rsid w:val="00D638EC"/>
    <w:rsid w:val="00D63DB5"/>
    <w:rsid w:val="00D64A2B"/>
    <w:rsid w:val="00D6572E"/>
    <w:rsid w:val="00D65B86"/>
    <w:rsid w:val="00D66A34"/>
    <w:rsid w:val="00D66FA1"/>
    <w:rsid w:val="00D676FB"/>
    <w:rsid w:val="00D6772E"/>
    <w:rsid w:val="00D6788F"/>
    <w:rsid w:val="00D6799D"/>
    <w:rsid w:val="00D67A13"/>
    <w:rsid w:val="00D70C14"/>
    <w:rsid w:val="00D71338"/>
    <w:rsid w:val="00D718A0"/>
    <w:rsid w:val="00D7215A"/>
    <w:rsid w:val="00D72853"/>
    <w:rsid w:val="00D737C4"/>
    <w:rsid w:val="00D745E1"/>
    <w:rsid w:val="00D747D6"/>
    <w:rsid w:val="00D74F2F"/>
    <w:rsid w:val="00D766D4"/>
    <w:rsid w:val="00D76E75"/>
    <w:rsid w:val="00D778F1"/>
    <w:rsid w:val="00D77A1D"/>
    <w:rsid w:val="00D80504"/>
    <w:rsid w:val="00D81E89"/>
    <w:rsid w:val="00D82308"/>
    <w:rsid w:val="00D827D7"/>
    <w:rsid w:val="00D82DE5"/>
    <w:rsid w:val="00D82F31"/>
    <w:rsid w:val="00D830AE"/>
    <w:rsid w:val="00D83189"/>
    <w:rsid w:val="00D83CC2"/>
    <w:rsid w:val="00D844DC"/>
    <w:rsid w:val="00D85380"/>
    <w:rsid w:val="00D854AE"/>
    <w:rsid w:val="00D85667"/>
    <w:rsid w:val="00D85A3D"/>
    <w:rsid w:val="00D85F4F"/>
    <w:rsid w:val="00D866F3"/>
    <w:rsid w:val="00D8688D"/>
    <w:rsid w:val="00D871D1"/>
    <w:rsid w:val="00D87335"/>
    <w:rsid w:val="00D909B8"/>
    <w:rsid w:val="00D91594"/>
    <w:rsid w:val="00D917DC"/>
    <w:rsid w:val="00D923E9"/>
    <w:rsid w:val="00D93136"/>
    <w:rsid w:val="00D93904"/>
    <w:rsid w:val="00D93BA1"/>
    <w:rsid w:val="00D93BFB"/>
    <w:rsid w:val="00D9500E"/>
    <w:rsid w:val="00D96D0A"/>
    <w:rsid w:val="00D96E34"/>
    <w:rsid w:val="00D975D8"/>
    <w:rsid w:val="00DA00E8"/>
    <w:rsid w:val="00DA0CF1"/>
    <w:rsid w:val="00DA0F4B"/>
    <w:rsid w:val="00DA1255"/>
    <w:rsid w:val="00DA165D"/>
    <w:rsid w:val="00DA2F3E"/>
    <w:rsid w:val="00DA37F0"/>
    <w:rsid w:val="00DA3F8A"/>
    <w:rsid w:val="00DA3FA2"/>
    <w:rsid w:val="00DA3FCE"/>
    <w:rsid w:val="00DA4BBB"/>
    <w:rsid w:val="00DA4C72"/>
    <w:rsid w:val="00DA5DFD"/>
    <w:rsid w:val="00DA665C"/>
    <w:rsid w:val="00DA6701"/>
    <w:rsid w:val="00DA72C5"/>
    <w:rsid w:val="00DA7C16"/>
    <w:rsid w:val="00DA7F2C"/>
    <w:rsid w:val="00DB210A"/>
    <w:rsid w:val="00DB3138"/>
    <w:rsid w:val="00DB5308"/>
    <w:rsid w:val="00DB66C5"/>
    <w:rsid w:val="00DB673F"/>
    <w:rsid w:val="00DB6C2B"/>
    <w:rsid w:val="00DB6CB2"/>
    <w:rsid w:val="00DB74CC"/>
    <w:rsid w:val="00DB7667"/>
    <w:rsid w:val="00DC03C7"/>
    <w:rsid w:val="00DC0830"/>
    <w:rsid w:val="00DC1DB2"/>
    <w:rsid w:val="00DC1EB0"/>
    <w:rsid w:val="00DC215A"/>
    <w:rsid w:val="00DC2320"/>
    <w:rsid w:val="00DC28BD"/>
    <w:rsid w:val="00DC400B"/>
    <w:rsid w:val="00DC640C"/>
    <w:rsid w:val="00DC69D5"/>
    <w:rsid w:val="00DC733C"/>
    <w:rsid w:val="00DC769F"/>
    <w:rsid w:val="00DD05CB"/>
    <w:rsid w:val="00DD0D92"/>
    <w:rsid w:val="00DD13CD"/>
    <w:rsid w:val="00DD1D45"/>
    <w:rsid w:val="00DD2099"/>
    <w:rsid w:val="00DD2CF4"/>
    <w:rsid w:val="00DD31DC"/>
    <w:rsid w:val="00DD3887"/>
    <w:rsid w:val="00DD3E13"/>
    <w:rsid w:val="00DD4A2F"/>
    <w:rsid w:val="00DD4A65"/>
    <w:rsid w:val="00DD5708"/>
    <w:rsid w:val="00DD5A4C"/>
    <w:rsid w:val="00DD5EB9"/>
    <w:rsid w:val="00DD641C"/>
    <w:rsid w:val="00DD6457"/>
    <w:rsid w:val="00DD672D"/>
    <w:rsid w:val="00DD7888"/>
    <w:rsid w:val="00DD79EE"/>
    <w:rsid w:val="00DD7CB6"/>
    <w:rsid w:val="00DE0A9A"/>
    <w:rsid w:val="00DE0AE8"/>
    <w:rsid w:val="00DE0C0F"/>
    <w:rsid w:val="00DE0D8F"/>
    <w:rsid w:val="00DE139F"/>
    <w:rsid w:val="00DE17E2"/>
    <w:rsid w:val="00DE285E"/>
    <w:rsid w:val="00DE2A85"/>
    <w:rsid w:val="00DE2E1C"/>
    <w:rsid w:val="00DE2EA4"/>
    <w:rsid w:val="00DE329A"/>
    <w:rsid w:val="00DE3662"/>
    <w:rsid w:val="00DE3686"/>
    <w:rsid w:val="00DE3ADA"/>
    <w:rsid w:val="00DE488F"/>
    <w:rsid w:val="00DE48FF"/>
    <w:rsid w:val="00DE5402"/>
    <w:rsid w:val="00DE56B0"/>
    <w:rsid w:val="00DE6067"/>
    <w:rsid w:val="00DE69C5"/>
    <w:rsid w:val="00DE6F07"/>
    <w:rsid w:val="00DE7046"/>
    <w:rsid w:val="00DE7047"/>
    <w:rsid w:val="00DE7BF9"/>
    <w:rsid w:val="00DF0B33"/>
    <w:rsid w:val="00DF1135"/>
    <w:rsid w:val="00DF1E83"/>
    <w:rsid w:val="00DF1EF9"/>
    <w:rsid w:val="00DF1FA6"/>
    <w:rsid w:val="00DF2583"/>
    <w:rsid w:val="00DF25A6"/>
    <w:rsid w:val="00DF25DD"/>
    <w:rsid w:val="00DF29CA"/>
    <w:rsid w:val="00DF2A0E"/>
    <w:rsid w:val="00DF2B24"/>
    <w:rsid w:val="00DF32D9"/>
    <w:rsid w:val="00DF34A7"/>
    <w:rsid w:val="00DF41F3"/>
    <w:rsid w:val="00DF42C5"/>
    <w:rsid w:val="00DF444B"/>
    <w:rsid w:val="00DF4C44"/>
    <w:rsid w:val="00DF4C7E"/>
    <w:rsid w:val="00DF52C3"/>
    <w:rsid w:val="00DF5647"/>
    <w:rsid w:val="00DF581A"/>
    <w:rsid w:val="00DF586A"/>
    <w:rsid w:val="00DF7699"/>
    <w:rsid w:val="00DF7D0F"/>
    <w:rsid w:val="00E00103"/>
    <w:rsid w:val="00E009A7"/>
    <w:rsid w:val="00E00C09"/>
    <w:rsid w:val="00E01376"/>
    <w:rsid w:val="00E023E9"/>
    <w:rsid w:val="00E027FE"/>
    <w:rsid w:val="00E03BA2"/>
    <w:rsid w:val="00E03ED4"/>
    <w:rsid w:val="00E03FAF"/>
    <w:rsid w:val="00E05D54"/>
    <w:rsid w:val="00E06CAB"/>
    <w:rsid w:val="00E07D2D"/>
    <w:rsid w:val="00E106E6"/>
    <w:rsid w:val="00E1089D"/>
    <w:rsid w:val="00E109E4"/>
    <w:rsid w:val="00E10E69"/>
    <w:rsid w:val="00E11337"/>
    <w:rsid w:val="00E11AED"/>
    <w:rsid w:val="00E11DF9"/>
    <w:rsid w:val="00E11E67"/>
    <w:rsid w:val="00E1261D"/>
    <w:rsid w:val="00E1313A"/>
    <w:rsid w:val="00E13C16"/>
    <w:rsid w:val="00E13ED9"/>
    <w:rsid w:val="00E14252"/>
    <w:rsid w:val="00E1475C"/>
    <w:rsid w:val="00E14774"/>
    <w:rsid w:val="00E15E57"/>
    <w:rsid w:val="00E16221"/>
    <w:rsid w:val="00E162BE"/>
    <w:rsid w:val="00E16B71"/>
    <w:rsid w:val="00E173D3"/>
    <w:rsid w:val="00E17964"/>
    <w:rsid w:val="00E17D0F"/>
    <w:rsid w:val="00E17D42"/>
    <w:rsid w:val="00E205CA"/>
    <w:rsid w:val="00E205FB"/>
    <w:rsid w:val="00E2063E"/>
    <w:rsid w:val="00E2092B"/>
    <w:rsid w:val="00E2146F"/>
    <w:rsid w:val="00E2247E"/>
    <w:rsid w:val="00E22982"/>
    <w:rsid w:val="00E22FD8"/>
    <w:rsid w:val="00E230DB"/>
    <w:rsid w:val="00E2371F"/>
    <w:rsid w:val="00E245C3"/>
    <w:rsid w:val="00E25AD1"/>
    <w:rsid w:val="00E26AC8"/>
    <w:rsid w:val="00E26CE0"/>
    <w:rsid w:val="00E26DA3"/>
    <w:rsid w:val="00E2789A"/>
    <w:rsid w:val="00E27DAE"/>
    <w:rsid w:val="00E303F5"/>
    <w:rsid w:val="00E308D7"/>
    <w:rsid w:val="00E30AA3"/>
    <w:rsid w:val="00E3148F"/>
    <w:rsid w:val="00E328E0"/>
    <w:rsid w:val="00E32C6C"/>
    <w:rsid w:val="00E335D1"/>
    <w:rsid w:val="00E34615"/>
    <w:rsid w:val="00E36C8D"/>
    <w:rsid w:val="00E371A3"/>
    <w:rsid w:val="00E3726C"/>
    <w:rsid w:val="00E37674"/>
    <w:rsid w:val="00E37AFC"/>
    <w:rsid w:val="00E37F41"/>
    <w:rsid w:val="00E402E8"/>
    <w:rsid w:val="00E40594"/>
    <w:rsid w:val="00E409D8"/>
    <w:rsid w:val="00E40A5A"/>
    <w:rsid w:val="00E41087"/>
    <w:rsid w:val="00E4129F"/>
    <w:rsid w:val="00E41C4B"/>
    <w:rsid w:val="00E41EB5"/>
    <w:rsid w:val="00E42B26"/>
    <w:rsid w:val="00E43205"/>
    <w:rsid w:val="00E43C09"/>
    <w:rsid w:val="00E440AD"/>
    <w:rsid w:val="00E44314"/>
    <w:rsid w:val="00E465DB"/>
    <w:rsid w:val="00E46A9D"/>
    <w:rsid w:val="00E47450"/>
    <w:rsid w:val="00E474B5"/>
    <w:rsid w:val="00E47541"/>
    <w:rsid w:val="00E47D31"/>
    <w:rsid w:val="00E47D86"/>
    <w:rsid w:val="00E50767"/>
    <w:rsid w:val="00E508F3"/>
    <w:rsid w:val="00E509D2"/>
    <w:rsid w:val="00E50C61"/>
    <w:rsid w:val="00E50F17"/>
    <w:rsid w:val="00E50F72"/>
    <w:rsid w:val="00E5129F"/>
    <w:rsid w:val="00E512BC"/>
    <w:rsid w:val="00E5136B"/>
    <w:rsid w:val="00E5160D"/>
    <w:rsid w:val="00E516EF"/>
    <w:rsid w:val="00E5178A"/>
    <w:rsid w:val="00E52484"/>
    <w:rsid w:val="00E5267F"/>
    <w:rsid w:val="00E527C7"/>
    <w:rsid w:val="00E53467"/>
    <w:rsid w:val="00E5393C"/>
    <w:rsid w:val="00E53ED6"/>
    <w:rsid w:val="00E53F08"/>
    <w:rsid w:val="00E54A24"/>
    <w:rsid w:val="00E54ACB"/>
    <w:rsid w:val="00E54F5F"/>
    <w:rsid w:val="00E55B4E"/>
    <w:rsid w:val="00E55FD7"/>
    <w:rsid w:val="00E56051"/>
    <w:rsid w:val="00E56271"/>
    <w:rsid w:val="00E565AF"/>
    <w:rsid w:val="00E56702"/>
    <w:rsid w:val="00E57088"/>
    <w:rsid w:val="00E579E8"/>
    <w:rsid w:val="00E57FCB"/>
    <w:rsid w:val="00E61DB0"/>
    <w:rsid w:val="00E62244"/>
    <w:rsid w:val="00E6303C"/>
    <w:rsid w:val="00E633D5"/>
    <w:rsid w:val="00E64727"/>
    <w:rsid w:val="00E64FBF"/>
    <w:rsid w:val="00E6506C"/>
    <w:rsid w:val="00E657F0"/>
    <w:rsid w:val="00E65861"/>
    <w:rsid w:val="00E65C6E"/>
    <w:rsid w:val="00E65E3C"/>
    <w:rsid w:val="00E665E4"/>
    <w:rsid w:val="00E678C6"/>
    <w:rsid w:val="00E700F5"/>
    <w:rsid w:val="00E7116A"/>
    <w:rsid w:val="00E71D51"/>
    <w:rsid w:val="00E71F1D"/>
    <w:rsid w:val="00E733C7"/>
    <w:rsid w:val="00E73853"/>
    <w:rsid w:val="00E74680"/>
    <w:rsid w:val="00E74B8F"/>
    <w:rsid w:val="00E75C13"/>
    <w:rsid w:val="00E75C9B"/>
    <w:rsid w:val="00E76570"/>
    <w:rsid w:val="00E7706C"/>
    <w:rsid w:val="00E77C75"/>
    <w:rsid w:val="00E811CB"/>
    <w:rsid w:val="00E81B41"/>
    <w:rsid w:val="00E81EE9"/>
    <w:rsid w:val="00E82209"/>
    <w:rsid w:val="00E8237B"/>
    <w:rsid w:val="00E8271E"/>
    <w:rsid w:val="00E82AA8"/>
    <w:rsid w:val="00E82DC7"/>
    <w:rsid w:val="00E83870"/>
    <w:rsid w:val="00E83C88"/>
    <w:rsid w:val="00E83FEA"/>
    <w:rsid w:val="00E84063"/>
    <w:rsid w:val="00E84196"/>
    <w:rsid w:val="00E8433E"/>
    <w:rsid w:val="00E84D29"/>
    <w:rsid w:val="00E84F31"/>
    <w:rsid w:val="00E86998"/>
    <w:rsid w:val="00E90367"/>
    <w:rsid w:val="00E90482"/>
    <w:rsid w:val="00E9073D"/>
    <w:rsid w:val="00E9197E"/>
    <w:rsid w:val="00E923D1"/>
    <w:rsid w:val="00E92A3E"/>
    <w:rsid w:val="00E92B07"/>
    <w:rsid w:val="00E9301C"/>
    <w:rsid w:val="00E94450"/>
    <w:rsid w:val="00E94FD5"/>
    <w:rsid w:val="00E960C9"/>
    <w:rsid w:val="00E96D47"/>
    <w:rsid w:val="00E97F2A"/>
    <w:rsid w:val="00EA02F8"/>
    <w:rsid w:val="00EA104A"/>
    <w:rsid w:val="00EA13DC"/>
    <w:rsid w:val="00EA242F"/>
    <w:rsid w:val="00EA269F"/>
    <w:rsid w:val="00EA30B9"/>
    <w:rsid w:val="00EA30F0"/>
    <w:rsid w:val="00EA4045"/>
    <w:rsid w:val="00EA48E7"/>
    <w:rsid w:val="00EA495F"/>
    <w:rsid w:val="00EA4BB6"/>
    <w:rsid w:val="00EA4D1C"/>
    <w:rsid w:val="00EA5529"/>
    <w:rsid w:val="00EA673D"/>
    <w:rsid w:val="00EA6C73"/>
    <w:rsid w:val="00EA70C9"/>
    <w:rsid w:val="00EA715C"/>
    <w:rsid w:val="00EA7E58"/>
    <w:rsid w:val="00EA7F6E"/>
    <w:rsid w:val="00EB012C"/>
    <w:rsid w:val="00EB06D4"/>
    <w:rsid w:val="00EB19C9"/>
    <w:rsid w:val="00EB20F2"/>
    <w:rsid w:val="00EB26E3"/>
    <w:rsid w:val="00EB3A66"/>
    <w:rsid w:val="00EB3C4E"/>
    <w:rsid w:val="00EB4032"/>
    <w:rsid w:val="00EB423E"/>
    <w:rsid w:val="00EB42C3"/>
    <w:rsid w:val="00EB4799"/>
    <w:rsid w:val="00EB4988"/>
    <w:rsid w:val="00EB553B"/>
    <w:rsid w:val="00EB5611"/>
    <w:rsid w:val="00EB6239"/>
    <w:rsid w:val="00EB6D87"/>
    <w:rsid w:val="00EB718D"/>
    <w:rsid w:val="00EB729C"/>
    <w:rsid w:val="00EB75A6"/>
    <w:rsid w:val="00EB7B63"/>
    <w:rsid w:val="00EC021A"/>
    <w:rsid w:val="00EC0446"/>
    <w:rsid w:val="00EC1A54"/>
    <w:rsid w:val="00EC3962"/>
    <w:rsid w:val="00EC3CE9"/>
    <w:rsid w:val="00EC4641"/>
    <w:rsid w:val="00EC5637"/>
    <w:rsid w:val="00EC65B8"/>
    <w:rsid w:val="00EC668D"/>
    <w:rsid w:val="00EC6A69"/>
    <w:rsid w:val="00EC7074"/>
    <w:rsid w:val="00EC7144"/>
    <w:rsid w:val="00EC718E"/>
    <w:rsid w:val="00ED09E4"/>
    <w:rsid w:val="00ED0FDB"/>
    <w:rsid w:val="00ED1AF2"/>
    <w:rsid w:val="00ED1E05"/>
    <w:rsid w:val="00ED26AE"/>
    <w:rsid w:val="00ED3A7B"/>
    <w:rsid w:val="00ED3B4B"/>
    <w:rsid w:val="00ED45E0"/>
    <w:rsid w:val="00ED5A20"/>
    <w:rsid w:val="00ED5C95"/>
    <w:rsid w:val="00ED70CE"/>
    <w:rsid w:val="00ED7D0F"/>
    <w:rsid w:val="00ED7DD3"/>
    <w:rsid w:val="00EE0C6B"/>
    <w:rsid w:val="00EE1582"/>
    <w:rsid w:val="00EE1A5A"/>
    <w:rsid w:val="00EE1B58"/>
    <w:rsid w:val="00EE1C35"/>
    <w:rsid w:val="00EE1D39"/>
    <w:rsid w:val="00EE21F7"/>
    <w:rsid w:val="00EE4A8C"/>
    <w:rsid w:val="00EE582D"/>
    <w:rsid w:val="00EE5E70"/>
    <w:rsid w:val="00EE6462"/>
    <w:rsid w:val="00EE683E"/>
    <w:rsid w:val="00EE6FA9"/>
    <w:rsid w:val="00EF09CF"/>
    <w:rsid w:val="00EF0E6C"/>
    <w:rsid w:val="00EF100F"/>
    <w:rsid w:val="00EF1F08"/>
    <w:rsid w:val="00EF243D"/>
    <w:rsid w:val="00EF268B"/>
    <w:rsid w:val="00EF2888"/>
    <w:rsid w:val="00EF29A5"/>
    <w:rsid w:val="00EF2F5E"/>
    <w:rsid w:val="00EF3118"/>
    <w:rsid w:val="00EF3167"/>
    <w:rsid w:val="00EF33CA"/>
    <w:rsid w:val="00EF3E27"/>
    <w:rsid w:val="00EF5BB3"/>
    <w:rsid w:val="00EF5C7E"/>
    <w:rsid w:val="00EF7237"/>
    <w:rsid w:val="00EF7505"/>
    <w:rsid w:val="00F0088B"/>
    <w:rsid w:val="00F009CE"/>
    <w:rsid w:val="00F019C8"/>
    <w:rsid w:val="00F02681"/>
    <w:rsid w:val="00F0289B"/>
    <w:rsid w:val="00F029C1"/>
    <w:rsid w:val="00F02BE4"/>
    <w:rsid w:val="00F03191"/>
    <w:rsid w:val="00F032BE"/>
    <w:rsid w:val="00F0363C"/>
    <w:rsid w:val="00F03BAD"/>
    <w:rsid w:val="00F03D8F"/>
    <w:rsid w:val="00F03FBE"/>
    <w:rsid w:val="00F04C88"/>
    <w:rsid w:val="00F04E27"/>
    <w:rsid w:val="00F05201"/>
    <w:rsid w:val="00F0561D"/>
    <w:rsid w:val="00F05DA0"/>
    <w:rsid w:val="00F05DDA"/>
    <w:rsid w:val="00F06439"/>
    <w:rsid w:val="00F074C8"/>
    <w:rsid w:val="00F0753A"/>
    <w:rsid w:val="00F075D5"/>
    <w:rsid w:val="00F07F17"/>
    <w:rsid w:val="00F11057"/>
    <w:rsid w:val="00F11228"/>
    <w:rsid w:val="00F11601"/>
    <w:rsid w:val="00F1226C"/>
    <w:rsid w:val="00F12875"/>
    <w:rsid w:val="00F12AC3"/>
    <w:rsid w:val="00F1325B"/>
    <w:rsid w:val="00F13CBF"/>
    <w:rsid w:val="00F13E6E"/>
    <w:rsid w:val="00F14087"/>
    <w:rsid w:val="00F15D75"/>
    <w:rsid w:val="00F16A96"/>
    <w:rsid w:val="00F17007"/>
    <w:rsid w:val="00F17013"/>
    <w:rsid w:val="00F20325"/>
    <w:rsid w:val="00F20766"/>
    <w:rsid w:val="00F2081D"/>
    <w:rsid w:val="00F20C56"/>
    <w:rsid w:val="00F20D93"/>
    <w:rsid w:val="00F2127B"/>
    <w:rsid w:val="00F212AB"/>
    <w:rsid w:val="00F2142D"/>
    <w:rsid w:val="00F2183D"/>
    <w:rsid w:val="00F21BBD"/>
    <w:rsid w:val="00F21DB3"/>
    <w:rsid w:val="00F21DC1"/>
    <w:rsid w:val="00F220D1"/>
    <w:rsid w:val="00F224AA"/>
    <w:rsid w:val="00F229BC"/>
    <w:rsid w:val="00F22A25"/>
    <w:rsid w:val="00F22F64"/>
    <w:rsid w:val="00F230E1"/>
    <w:rsid w:val="00F2320F"/>
    <w:rsid w:val="00F2323C"/>
    <w:rsid w:val="00F233FB"/>
    <w:rsid w:val="00F234A0"/>
    <w:rsid w:val="00F235BD"/>
    <w:rsid w:val="00F23D71"/>
    <w:rsid w:val="00F240C4"/>
    <w:rsid w:val="00F252DE"/>
    <w:rsid w:val="00F268D5"/>
    <w:rsid w:val="00F27800"/>
    <w:rsid w:val="00F30366"/>
    <w:rsid w:val="00F30C6A"/>
    <w:rsid w:val="00F30E82"/>
    <w:rsid w:val="00F30F77"/>
    <w:rsid w:val="00F31354"/>
    <w:rsid w:val="00F31672"/>
    <w:rsid w:val="00F323FC"/>
    <w:rsid w:val="00F32A1B"/>
    <w:rsid w:val="00F33826"/>
    <w:rsid w:val="00F33A75"/>
    <w:rsid w:val="00F33E0C"/>
    <w:rsid w:val="00F341D8"/>
    <w:rsid w:val="00F34846"/>
    <w:rsid w:val="00F3565D"/>
    <w:rsid w:val="00F35B34"/>
    <w:rsid w:val="00F36226"/>
    <w:rsid w:val="00F366BF"/>
    <w:rsid w:val="00F3790C"/>
    <w:rsid w:val="00F37E9B"/>
    <w:rsid w:val="00F41080"/>
    <w:rsid w:val="00F419E0"/>
    <w:rsid w:val="00F41A84"/>
    <w:rsid w:val="00F4335D"/>
    <w:rsid w:val="00F4463C"/>
    <w:rsid w:val="00F4638B"/>
    <w:rsid w:val="00F476A7"/>
    <w:rsid w:val="00F5018B"/>
    <w:rsid w:val="00F50F9B"/>
    <w:rsid w:val="00F511ED"/>
    <w:rsid w:val="00F5189B"/>
    <w:rsid w:val="00F51C1F"/>
    <w:rsid w:val="00F52495"/>
    <w:rsid w:val="00F5309D"/>
    <w:rsid w:val="00F53E5B"/>
    <w:rsid w:val="00F54AD3"/>
    <w:rsid w:val="00F559C1"/>
    <w:rsid w:val="00F559D4"/>
    <w:rsid w:val="00F5658C"/>
    <w:rsid w:val="00F56B35"/>
    <w:rsid w:val="00F56D04"/>
    <w:rsid w:val="00F56F7E"/>
    <w:rsid w:val="00F57F6C"/>
    <w:rsid w:val="00F60417"/>
    <w:rsid w:val="00F604EB"/>
    <w:rsid w:val="00F60887"/>
    <w:rsid w:val="00F60918"/>
    <w:rsid w:val="00F60B4F"/>
    <w:rsid w:val="00F60C29"/>
    <w:rsid w:val="00F613A2"/>
    <w:rsid w:val="00F613BD"/>
    <w:rsid w:val="00F61436"/>
    <w:rsid w:val="00F61A70"/>
    <w:rsid w:val="00F61D79"/>
    <w:rsid w:val="00F62EA4"/>
    <w:rsid w:val="00F62F30"/>
    <w:rsid w:val="00F6346B"/>
    <w:rsid w:val="00F641CE"/>
    <w:rsid w:val="00F64C5D"/>
    <w:rsid w:val="00F66328"/>
    <w:rsid w:val="00F665BD"/>
    <w:rsid w:val="00F66F19"/>
    <w:rsid w:val="00F712AD"/>
    <w:rsid w:val="00F71866"/>
    <w:rsid w:val="00F72A80"/>
    <w:rsid w:val="00F730B0"/>
    <w:rsid w:val="00F737B2"/>
    <w:rsid w:val="00F73A1A"/>
    <w:rsid w:val="00F73EFA"/>
    <w:rsid w:val="00F743E7"/>
    <w:rsid w:val="00F74B5C"/>
    <w:rsid w:val="00F75554"/>
    <w:rsid w:val="00F75ACB"/>
    <w:rsid w:val="00F75C81"/>
    <w:rsid w:val="00F75FB3"/>
    <w:rsid w:val="00F772D8"/>
    <w:rsid w:val="00F778DC"/>
    <w:rsid w:val="00F77C39"/>
    <w:rsid w:val="00F800BC"/>
    <w:rsid w:val="00F81486"/>
    <w:rsid w:val="00F8164E"/>
    <w:rsid w:val="00F81AA7"/>
    <w:rsid w:val="00F821B9"/>
    <w:rsid w:val="00F83902"/>
    <w:rsid w:val="00F83E96"/>
    <w:rsid w:val="00F84664"/>
    <w:rsid w:val="00F8628E"/>
    <w:rsid w:val="00F863DE"/>
    <w:rsid w:val="00F8689F"/>
    <w:rsid w:val="00F90002"/>
    <w:rsid w:val="00F90900"/>
    <w:rsid w:val="00F90997"/>
    <w:rsid w:val="00F91996"/>
    <w:rsid w:val="00F919BE"/>
    <w:rsid w:val="00F92AE1"/>
    <w:rsid w:val="00F92F02"/>
    <w:rsid w:val="00F930F5"/>
    <w:rsid w:val="00F93CDB"/>
    <w:rsid w:val="00F93DF9"/>
    <w:rsid w:val="00F954A2"/>
    <w:rsid w:val="00F96849"/>
    <w:rsid w:val="00F96E5B"/>
    <w:rsid w:val="00F97D7D"/>
    <w:rsid w:val="00FA01B3"/>
    <w:rsid w:val="00FA0AF5"/>
    <w:rsid w:val="00FA1588"/>
    <w:rsid w:val="00FA19D9"/>
    <w:rsid w:val="00FA2898"/>
    <w:rsid w:val="00FA2C6F"/>
    <w:rsid w:val="00FA347D"/>
    <w:rsid w:val="00FA35F1"/>
    <w:rsid w:val="00FA4438"/>
    <w:rsid w:val="00FA4D78"/>
    <w:rsid w:val="00FA5092"/>
    <w:rsid w:val="00FA59FF"/>
    <w:rsid w:val="00FA6571"/>
    <w:rsid w:val="00FA771C"/>
    <w:rsid w:val="00FA7E23"/>
    <w:rsid w:val="00FB059B"/>
    <w:rsid w:val="00FB0A1E"/>
    <w:rsid w:val="00FB32B7"/>
    <w:rsid w:val="00FB35C9"/>
    <w:rsid w:val="00FB37A3"/>
    <w:rsid w:val="00FB40C7"/>
    <w:rsid w:val="00FB4290"/>
    <w:rsid w:val="00FB44A1"/>
    <w:rsid w:val="00FB485A"/>
    <w:rsid w:val="00FB547C"/>
    <w:rsid w:val="00FB6041"/>
    <w:rsid w:val="00FB69BE"/>
    <w:rsid w:val="00FB74A0"/>
    <w:rsid w:val="00FB777C"/>
    <w:rsid w:val="00FB7F54"/>
    <w:rsid w:val="00FC0BA4"/>
    <w:rsid w:val="00FC0D56"/>
    <w:rsid w:val="00FC0D69"/>
    <w:rsid w:val="00FC12A1"/>
    <w:rsid w:val="00FC180B"/>
    <w:rsid w:val="00FC23DD"/>
    <w:rsid w:val="00FC28AF"/>
    <w:rsid w:val="00FC28E6"/>
    <w:rsid w:val="00FC32B6"/>
    <w:rsid w:val="00FC3457"/>
    <w:rsid w:val="00FC3A43"/>
    <w:rsid w:val="00FC48DE"/>
    <w:rsid w:val="00FC5566"/>
    <w:rsid w:val="00FC5ED0"/>
    <w:rsid w:val="00FC6231"/>
    <w:rsid w:val="00FC645A"/>
    <w:rsid w:val="00FC66EE"/>
    <w:rsid w:val="00FC7151"/>
    <w:rsid w:val="00FC715D"/>
    <w:rsid w:val="00FD0C71"/>
    <w:rsid w:val="00FD0EDF"/>
    <w:rsid w:val="00FD10B5"/>
    <w:rsid w:val="00FD11F1"/>
    <w:rsid w:val="00FD1527"/>
    <w:rsid w:val="00FD1E11"/>
    <w:rsid w:val="00FD2275"/>
    <w:rsid w:val="00FD3B1C"/>
    <w:rsid w:val="00FD46F0"/>
    <w:rsid w:val="00FD4704"/>
    <w:rsid w:val="00FD487E"/>
    <w:rsid w:val="00FD4B6B"/>
    <w:rsid w:val="00FD5A47"/>
    <w:rsid w:val="00FD5E11"/>
    <w:rsid w:val="00FD5FD7"/>
    <w:rsid w:val="00FD6317"/>
    <w:rsid w:val="00FD76BD"/>
    <w:rsid w:val="00FD7B58"/>
    <w:rsid w:val="00FD7D9B"/>
    <w:rsid w:val="00FE0970"/>
    <w:rsid w:val="00FE0DB6"/>
    <w:rsid w:val="00FE10B9"/>
    <w:rsid w:val="00FE2388"/>
    <w:rsid w:val="00FE23EE"/>
    <w:rsid w:val="00FE32E2"/>
    <w:rsid w:val="00FE34D4"/>
    <w:rsid w:val="00FE3C15"/>
    <w:rsid w:val="00FE3E00"/>
    <w:rsid w:val="00FE3E0F"/>
    <w:rsid w:val="00FE4374"/>
    <w:rsid w:val="00FE492A"/>
    <w:rsid w:val="00FE4E65"/>
    <w:rsid w:val="00FE565C"/>
    <w:rsid w:val="00FE69CF"/>
    <w:rsid w:val="00FE6FFB"/>
    <w:rsid w:val="00FF09B4"/>
    <w:rsid w:val="00FF0E85"/>
    <w:rsid w:val="00FF13EE"/>
    <w:rsid w:val="00FF1819"/>
    <w:rsid w:val="00FF2055"/>
    <w:rsid w:val="00FF2A2B"/>
    <w:rsid w:val="00FF337B"/>
    <w:rsid w:val="00FF38C0"/>
    <w:rsid w:val="00FF39BB"/>
    <w:rsid w:val="00FF3BD9"/>
    <w:rsid w:val="00FF44C8"/>
    <w:rsid w:val="00FF4703"/>
    <w:rsid w:val="00FF4F7A"/>
    <w:rsid w:val="00FF50B7"/>
    <w:rsid w:val="00FF5206"/>
    <w:rsid w:val="00FF54AD"/>
    <w:rsid w:val="00FF555A"/>
    <w:rsid w:val="00FF69FD"/>
    <w:rsid w:val="00FF72AB"/>
    <w:rsid w:val="00FF7A83"/>
    <w:rsid w:val="079B40C8"/>
    <w:rsid w:val="38F77BCF"/>
    <w:rsid w:val="445D14BE"/>
    <w:rsid w:val="4F42D709"/>
    <w:rsid w:val="50DEA76A"/>
    <w:rsid w:val="6298891B"/>
    <w:rsid w:val="71A9AF1B"/>
    <w:rsid w:val="72D94C87"/>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4B2220"/>
  <w15:chartTrackingRefBased/>
  <w15:docId w15:val="{AE02AB3C-070C-4697-838C-77F9415DE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3CDB"/>
    <w:rPr>
      <w:sz w:val="28"/>
    </w:rPr>
  </w:style>
  <w:style w:type="paragraph" w:styleId="Heading1">
    <w:name w:val="heading 1"/>
    <w:basedOn w:val="Normal"/>
    <w:next w:val="Normal"/>
    <w:link w:val="Heading1Char"/>
    <w:uiPriority w:val="9"/>
    <w:qFormat/>
    <w:rsid w:val="00AF6B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26AC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50459"/>
    <w:pPr>
      <w:keepNext/>
      <w:keepLines/>
      <w:spacing w:before="40" w:after="0" w:line="276" w:lineRule="auto"/>
      <w:outlineLvl w:val="2"/>
    </w:pPr>
    <w:rPr>
      <w:rFonts w:asciiTheme="majorHAnsi" w:eastAsiaTheme="majorEastAsia" w:hAnsiTheme="majorHAnsi" w:cstheme="majorBidi"/>
      <w:color w:val="1F3763" w:themeColor="accent1" w:themeShade="7F"/>
      <w:sz w:val="24"/>
      <w:szCs w:val="24"/>
      <w:lang w:val="en-US" w:eastAsia="zh-CN"/>
    </w:rPr>
  </w:style>
  <w:style w:type="paragraph" w:styleId="Heading4">
    <w:name w:val="heading 4"/>
    <w:basedOn w:val="Normal"/>
    <w:next w:val="Normal"/>
    <w:link w:val="Heading4Char"/>
    <w:uiPriority w:val="9"/>
    <w:unhideWhenUsed/>
    <w:qFormat/>
    <w:rsid w:val="00741173"/>
    <w:pPr>
      <w:keepNext/>
      <w:keepLines/>
      <w:spacing w:before="40" w:after="0" w:line="276" w:lineRule="auto"/>
      <w:outlineLvl w:val="3"/>
    </w:pPr>
    <w:rPr>
      <w:rFonts w:asciiTheme="majorHAnsi" w:eastAsiaTheme="majorEastAsia" w:hAnsiTheme="majorHAnsi" w:cstheme="majorBidi"/>
      <w:i/>
      <w:iCs/>
      <w:color w:val="2F5496" w:themeColor="accent1" w:themeShade="BF"/>
      <w:lang w:val="en-US" w:eastAsia="zh-CN"/>
    </w:rPr>
  </w:style>
  <w:style w:type="paragraph" w:styleId="Heading5">
    <w:name w:val="heading 5"/>
    <w:basedOn w:val="Normal"/>
    <w:next w:val="Normal"/>
    <w:link w:val="Heading5Char"/>
    <w:uiPriority w:val="9"/>
    <w:unhideWhenUsed/>
    <w:qFormat/>
    <w:rsid w:val="00741173"/>
    <w:pPr>
      <w:keepNext/>
      <w:keepLines/>
      <w:spacing w:before="40" w:after="0" w:line="276" w:lineRule="auto"/>
      <w:outlineLvl w:val="4"/>
    </w:pPr>
    <w:rPr>
      <w:rFonts w:asciiTheme="majorHAnsi" w:eastAsiaTheme="majorEastAsia" w:hAnsiTheme="majorHAnsi" w:cstheme="majorBidi"/>
      <w:color w:val="2F5496" w:themeColor="accent1" w:themeShade="BF"/>
      <w:lang w:val="en-US" w:eastAsia="zh-CN"/>
    </w:rPr>
  </w:style>
  <w:style w:type="paragraph" w:styleId="Heading6">
    <w:name w:val="heading 6"/>
    <w:basedOn w:val="Normal"/>
    <w:next w:val="Normal"/>
    <w:link w:val="Heading6Char"/>
    <w:uiPriority w:val="9"/>
    <w:unhideWhenUsed/>
    <w:qFormat/>
    <w:rsid w:val="0048441E"/>
    <w:pPr>
      <w:keepNext/>
      <w:keepLines/>
      <w:spacing w:before="40" w:after="0" w:line="276" w:lineRule="auto"/>
      <w:outlineLvl w:val="5"/>
    </w:pPr>
    <w:rPr>
      <w:rFonts w:asciiTheme="majorHAnsi" w:eastAsiaTheme="majorEastAsia" w:hAnsiTheme="majorHAnsi" w:cstheme="majorBidi"/>
      <w:color w:val="1F3763" w:themeColor="accent1" w:themeShade="7F"/>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09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09E2"/>
  </w:style>
  <w:style w:type="paragraph" w:styleId="Footer">
    <w:name w:val="footer"/>
    <w:basedOn w:val="Normal"/>
    <w:link w:val="FooterChar"/>
    <w:uiPriority w:val="99"/>
    <w:unhideWhenUsed/>
    <w:rsid w:val="004C09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09E2"/>
  </w:style>
  <w:style w:type="paragraph" w:styleId="Title">
    <w:name w:val="Title"/>
    <w:basedOn w:val="Normal"/>
    <w:next w:val="Normal"/>
    <w:link w:val="TitleChar"/>
    <w:uiPriority w:val="10"/>
    <w:qFormat/>
    <w:rsid w:val="004C09E2"/>
    <w:pPr>
      <w:spacing w:after="0" w:line="240" w:lineRule="auto"/>
      <w:contextualSpacing/>
    </w:pPr>
    <w:rPr>
      <w:rFonts w:asciiTheme="majorHAnsi" w:eastAsiaTheme="majorEastAsia" w:hAnsiTheme="majorHAnsi" w:cstheme="majorBidi"/>
      <w:spacing w:val="-10"/>
      <w:kern w:val="28"/>
      <w:sz w:val="56"/>
      <w:szCs w:val="56"/>
      <w:lang w:val="en-US" w:eastAsia="zh-CN"/>
    </w:rPr>
  </w:style>
  <w:style w:type="character" w:customStyle="1" w:styleId="TitleChar">
    <w:name w:val="Title Char"/>
    <w:basedOn w:val="DefaultParagraphFont"/>
    <w:link w:val="Title"/>
    <w:uiPriority w:val="10"/>
    <w:rsid w:val="004C09E2"/>
    <w:rPr>
      <w:rFonts w:asciiTheme="majorHAnsi" w:eastAsiaTheme="majorEastAsia" w:hAnsiTheme="majorHAnsi" w:cstheme="majorBidi"/>
      <w:spacing w:val="-10"/>
      <w:kern w:val="28"/>
      <w:sz w:val="56"/>
      <w:szCs w:val="56"/>
      <w:lang w:val="en-US" w:eastAsia="zh-CN"/>
    </w:rPr>
  </w:style>
  <w:style w:type="character" w:styleId="Hyperlink">
    <w:name w:val="Hyperlink"/>
    <w:basedOn w:val="DefaultParagraphFont"/>
    <w:uiPriority w:val="99"/>
    <w:unhideWhenUsed/>
    <w:rsid w:val="00AF6BB7"/>
    <w:rPr>
      <w:color w:val="0563C1" w:themeColor="hyperlink"/>
      <w:u w:val="single"/>
    </w:rPr>
  </w:style>
  <w:style w:type="character" w:customStyle="1" w:styleId="Heading1Char">
    <w:name w:val="Heading 1 Char"/>
    <w:basedOn w:val="DefaultParagraphFont"/>
    <w:link w:val="Heading1"/>
    <w:uiPriority w:val="9"/>
    <w:rsid w:val="00AF6BB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F6BB7"/>
    <w:pPr>
      <w:outlineLvl w:val="9"/>
    </w:pPr>
    <w:rPr>
      <w:lang w:val="en-US"/>
    </w:rPr>
  </w:style>
  <w:style w:type="paragraph" w:styleId="TOC2">
    <w:name w:val="toc 2"/>
    <w:basedOn w:val="Normal"/>
    <w:next w:val="Normal"/>
    <w:autoRedefine/>
    <w:uiPriority w:val="39"/>
    <w:unhideWhenUsed/>
    <w:rsid w:val="00AF6BB7"/>
    <w:pPr>
      <w:spacing w:after="100" w:line="276" w:lineRule="auto"/>
      <w:ind w:left="220"/>
    </w:pPr>
    <w:rPr>
      <w:rFonts w:eastAsiaTheme="minorEastAsia"/>
      <w:lang w:val="en-US" w:eastAsia="zh-CN"/>
    </w:rPr>
  </w:style>
  <w:style w:type="paragraph" w:styleId="TOC1">
    <w:name w:val="toc 1"/>
    <w:basedOn w:val="Normal"/>
    <w:next w:val="Normal"/>
    <w:autoRedefine/>
    <w:uiPriority w:val="39"/>
    <w:unhideWhenUsed/>
    <w:rsid w:val="00CF3960"/>
    <w:pPr>
      <w:tabs>
        <w:tab w:val="right" w:leader="dot" w:pos="9016"/>
      </w:tabs>
      <w:spacing w:after="100"/>
      <w:pPrChange w:id="0" w:author="Pramod Ashok Nimbhore" w:date="2023-03-14T18:09:00Z">
        <w:pPr>
          <w:spacing w:after="100" w:line="259" w:lineRule="auto"/>
        </w:pPr>
      </w:pPrChange>
    </w:pPr>
    <w:rPr>
      <w:rFonts w:eastAsiaTheme="minorEastAsia" w:cs="Times New Roman"/>
      <w:lang w:val="en-US"/>
      <w:rPrChange w:id="0" w:author="Pramod Ashok Nimbhore" w:date="2023-03-14T18:09:00Z">
        <w:rPr>
          <w:rFonts w:asciiTheme="minorHAnsi" w:eastAsiaTheme="minorEastAsia" w:hAnsiTheme="minorHAnsi"/>
          <w:sz w:val="28"/>
          <w:szCs w:val="22"/>
          <w:lang w:val="en-US" w:eastAsia="en-US" w:bidi="ar-SA"/>
        </w:rPr>
      </w:rPrChange>
    </w:rPr>
  </w:style>
  <w:style w:type="character" w:customStyle="1" w:styleId="Heading3Char">
    <w:name w:val="Heading 3 Char"/>
    <w:basedOn w:val="DefaultParagraphFont"/>
    <w:link w:val="Heading3"/>
    <w:uiPriority w:val="9"/>
    <w:rsid w:val="00150459"/>
    <w:rPr>
      <w:rFonts w:asciiTheme="majorHAnsi" w:eastAsiaTheme="majorEastAsia" w:hAnsiTheme="majorHAnsi" w:cstheme="majorBidi"/>
      <w:color w:val="1F3763" w:themeColor="accent1" w:themeShade="7F"/>
      <w:sz w:val="24"/>
      <w:szCs w:val="24"/>
      <w:lang w:val="en-US" w:eastAsia="zh-CN"/>
    </w:rPr>
  </w:style>
  <w:style w:type="paragraph" w:styleId="ListParagraph">
    <w:name w:val="List Paragraph"/>
    <w:basedOn w:val="Normal"/>
    <w:uiPriority w:val="1"/>
    <w:qFormat/>
    <w:rsid w:val="00150459"/>
    <w:pPr>
      <w:spacing w:after="200" w:line="276" w:lineRule="auto"/>
      <w:ind w:left="720"/>
      <w:contextualSpacing/>
    </w:pPr>
    <w:rPr>
      <w:rFonts w:eastAsiaTheme="minorEastAsia"/>
      <w:lang w:val="en-US" w:eastAsia="zh-CN"/>
    </w:rPr>
  </w:style>
  <w:style w:type="paragraph" w:styleId="NoSpacing">
    <w:name w:val="No Spacing"/>
    <w:link w:val="NoSpacingChar"/>
    <w:uiPriority w:val="1"/>
    <w:qFormat/>
    <w:rsid w:val="00150459"/>
    <w:pPr>
      <w:spacing w:after="0" w:line="240" w:lineRule="auto"/>
    </w:pPr>
    <w:rPr>
      <w:rFonts w:eastAsiaTheme="minorEastAsia"/>
      <w:lang w:val="en-US" w:eastAsia="zh-CN"/>
    </w:rPr>
  </w:style>
  <w:style w:type="paragraph" w:styleId="HTMLPreformatted">
    <w:name w:val="HTML Preformatted"/>
    <w:basedOn w:val="Normal"/>
    <w:link w:val="HTMLPreformattedChar"/>
    <w:uiPriority w:val="99"/>
    <w:unhideWhenUsed/>
    <w:rsid w:val="00DA7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DA72C5"/>
    <w:rPr>
      <w:rFonts w:ascii="Courier New" w:eastAsia="Times New Roman" w:hAnsi="Courier New" w:cs="Courier New"/>
      <w:sz w:val="20"/>
      <w:szCs w:val="20"/>
      <w:lang w:eastAsia="en-IN"/>
    </w:rPr>
  </w:style>
  <w:style w:type="character" w:customStyle="1" w:styleId="Heading4Char">
    <w:name w:val="Heading 4 Char"/>
    <w:basedOn w:val="DefaultParagraphFont"/>
    <w:link w:val="Heading4"/>
    <w:uiPriority w:val="9"/>
    <w:rsid w:val="00741173"/>
    <w:rPr>
      <w:rFonts w:asciiTheme="majorHAnsi" w:eastAsiaTheme="majorEastAsia" w:hAnsiTheme="majorHAnsi" w:cstheme="majorBidi"/>
      <w:i/>
      <w:iCs/>
      <w:color w:val="2F5496" w:themeColor="accent1" w:themeShade="BF"/>
      <w:lang w:val="en-US" w:eastAsia="zh-CN"/>
    </w:rPr>
  </w:style>
  <w:style w:type="character" w:customStyle="1" w:styleId="Heading5Char">
    <w:name w:val="Heading 5 Char"/>
    <w:basedOn w:val="DefaultParagraphFont"/>
    <w:link w:val="Heading5"/>
    <w:uiPriority w:val="9"/>
    <w:rsid w:val="00741173"/>
    <w:rPr>
      <w:rFonts w:asciiTheme="majorHAnsi" w:eastAsiaTheme="majorEastAsia" w:hAnsiTheme="majorHAnsi" w:cstheme="majorBidi"/>
      <w:color w:val="2F5496" w:themeColor="accent1" w:themeShade="BF"/>
      <w:lang w:val="en-US" w:eastAsia="zh-CN"/>
    </w:rPr>
  </w:style>
  <w:style w:type="character" w:customStyle="1" w:styleId="Heading2Char">
    <w:name w:val="Heading 2 Char"/>
    <w:basedOn w:val="DefaultParagraphFont"/>
    <w:link w:val="Heading2"/>
    <w:uiPriority w:val="9"/>
    <w:rsid w:val="00E26AC8"/>
    <w:rPr>
      <w:rFonts w:asciiTheme="majorHAnsi" w:eastAsiaTheme="majorEastAsia" w:hAnsiTheme="majorHAnsi" w:cstheme="majorBidi"/>
      <w:color w:val="2F5496" w:themeColor="accent1" w:themeShade="BF"/>
      <w:sz w:val="26"/>
      <w:szCs w:val="26"/>
    </w:rPr>
  </w:style>
  <w:style w:type="character" w:customStyle="1" w:styleId="msportalfx-font-regular">
    <w:name w:val="msportalfx-font-regular"/>
    <w:basedOn w:val="DefaultParagraphFont"/>
    <w:rsid w:val="008658B5"/>
  </w:style>
  <w:style w:type="paragraph" w:styleId="TOC3">
    <w:name w:val="toc 3"/>
    <w:basedOn w:val="Normal"/>
    <w:next w:val="Normal"/>
    <w:autoRedefine/>
    <w:uiPriority w:val="39"/>
    <w:unhideWhenUsed/>
    <w:rsid w:val="00F14087"/>
    <w:pPr>
      <w:spacing w:after="100"/>
      <w:ind w:left="440"/>
    </w:pPr>
  </w:style>
  <w:style w:type="paragraph" w:styleId="NormalWeb">
    <w:name w:val="Normal (Web)"/>
    <w:basedOn w:val="Normal"/>
    <w:uiPriority w:val="99"/>
    <w:unhideWhenUsed/>
    <w:rsid w:val="00AD3E5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D3E58"/>
    <w:rPr>
      <w:b/>
      <w:bCs/>
    </w:rPr>
  </w:style>
  <w:style w:type="table" w:styleId="TableGrid">
    <w:name w:val="Table Grid"/>
    <w:basedOn w:val="TableNormal"/>
    <w:uiPriority w:val="59"/>
    <w:rsid w:val="000021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6337C"/>
    <w:rPr>
      <w:color w:val="605E5C"/>
      <w:shd w:val="clear" w:color="auto" w:fill="E1DFDD"/>
    </w:rPr>
  </w:style>
  <w:style w:type="character" w:styleId="FollowedHyperlink">
    <w:name w:val="FollowedHyperlink"/>
    <w:basedOn w:val="DefaultParagraphFont"/>
    <w:uiPriority w:val="99"/>
    <w:semiHidden/>
    <w:unhideWhenUsed/>
    <w:rsid w:val="005B688B"/>
    <w:rPr>
      <w:color w:val="954F72" w:themeColor="followedHyperlink"/>
      <w:u w:val="single"/>
    </w:rPr>
  </w:style>
  <w:style w:type="character" w:customStyle="1" w:styleId="line">
    <w:name w:val="line"/>
    <w:basedOn w:val="DefaultParagraphFont"/>
    <w:rsid w:val="002F5439"/>
  </w:style>
  <w:style w:type="character" w:customStyle="1" w:styleId="Heading6Char">
    <w:name w:val="Heading 6 Char"/>
    <w:basedOn w:val="DefaultParagraphFont"/>
    <w:link w:val="Heading6"/>
    <w:uiPriority w:val="9"/>
    <w:rsid w:val="0048441E"/>
    <w:rPr>
      <w:rFonts w:asciiTheme="majorHAnsi" w:eastAsiaTheme="majorEastAsia" w:hAnsiTheme="majorHAnsi" w:cstheme="majorBidi"/>
      <w:color w:val="1F3763" w:themeColor="accent1" w:themeShade="7F"/>
      <w:lang w:val="en-US" w:eastAsia="zh-CN"/>
    </w:rPr>
  </w:style>
  <w:style w:type="character" w:customStyle="1" w:styleId="NoSpacingChar">
    <w:name w:val="No Spacing Char"/>
    <w:basedOn w:val="DefaultParagraphFont"/>
    <w:link w:val="NoSpacing"/>
    <w:uiPriority w:val="1"/>
    <w:rsid w:val="00BE587F"/>
    <w:rPr>
      <w:rFonts w:eastAsiaTheme="minorEastAsia"/>
      <w:lang w:val="en-US" w:eastAsia="zh-CN"/>
    </w:rPr>
  </w:style>
  <w:style w:type="paragraph" w:styleId="BodyText">
    <w:name w:val="Body Text"/>
    <w:basedOn w:val="Normal"/>
    <w:link w:val="BodyTextChar"/>
    <w:uiPriority w:val="1"/>
    <w:qFormat/>
    <w:rsid w:val="006D6B86"/>
    <w:pPr>
      <w:widowControl w:val="0"/>
      <w:autoSpaceDE w:val="0"/>
      <w:autoSpaceDN w:val="0"/>
      <w:spacing w:after="0" w:line="240" w:lineRule="auto"/>
    </w:pPr>
    <w:rPr>
      <w:rFonts w:eastAsia="Myriad Pro Light" w:cs="Myriad Pro Light"/>
      <w:lang w:val="en-US"/>
    </w:rPr>
  </w:style>
  <w:style w:type="character" w:customStyle="1" w:styleId="BodyTextChar">
    <w:name w:val="Body Text Char"/>
    <w:basedOn w:val="DefaultParagraphFont"/>
    <w:link w:val="BodyText"/>
    <w:uiPriority w:val="1"/>
    <w:rsid w:val="006D6B86"/>
    <w:rPr>
      <w:rFonts w:eastAsia="Myriad Pro Light" w:cs="Myriad Pro Light"/>
      <w:sz w:val="28"/>
      <w:lang w:val="en-US"/>
    </w:rPr>
  </w:style>
  <w:style w:type="paragraph" w:customStyle="1" w:styleId="TableParagraph">
    <w:name w:val="Table Paragraph"/>
    <w:basedOn w:val="Normal"/>
    <w:uiPriority w:val="1"/>
    <w:qFormat/>
    <w:rsid w:val="00902651"/>
    <w:pPr>
      <w:widowControl w:val="0"/>
      <w:autoSpaceDE w:val="0"/>
      <w:autoSpaceDN w:val="0"/>
      <w:spacing w:after="0" w:line="240" w:lineRule="auto"/>
    </w:pPr>
    <w:rPr>
      <w:rFonts w:ascii="Myriad Pro Light" w:eastAsia="Myriad Pro Light" w:hAnsi="Myriad Pro Light" w:cs="Myriad Pro Light"/>
      <w:lang w:val="en-US"/>
    </w:rPr>
  </w:style>
  <w:style w:type="character" w:styleId="BookTitle">
    <w:name w:val="Book Title"/>
    <w:basedOn w:val="DefaultParagraphFont"/>
    <w:uiPriority w:val="33"/>
    <w:qFormat/>
    <w:rsid w:val="00167C34"/>
    <w:rPr>
      <w:b/>
      <w:bCs/>
      <w:i/>
      <w:iCs/>
      <w:spacing w:val="5"/>
    </w:rPr>
  </w:style>
  <w:style w:type="character" w:styleId="HTMLCode">
    <w:name w:val="HTML Code"/>
    <w:basedOn w:val="DefaultParagraphFont"/>
    <w:uiPriority w:val="99"/>
    <w:semiHidden/>
    <w:unhideWhenUsed/>
    <w:rsid w:val="00DF5647"/>
    <w:rPr>
      <w:rFonts w:ascii="Courier New" w:eastAsia="Times New Roman" w:hAnsi="Courier New" w:cs="Courier New"/>
      <w:sz w:val="20"/>
      <w:szCs w:val="20"/>
    </w:rPr>
  </w:style>
  <w:style w:type="paragraph" w:customStyle="1" w:styleId="paragraph">
    <w:name w:val="paragraph"/>
    <w:basedOn w:val="Normal"/>
    <w:rsid w:val="00DF564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ormaltextrun">
    <w:name w:val="normaltextrun"/>
    <w:basedOn w:val="DefaultParagraphFont"/>
    <w:rsid w:val="00DF5647"/>
  </w:style>
  <w:style w:type="character" w:customStyle="1" w:styleId="eop">
    <w:name w:val="eop"/>
    <w:basedOn w:val="DefaultParagraphFont"/>
    <w:rsid w:val="00DF5647"/>
  </w:style>
  <w:style w:type="character" w:styleId="CommentReference">
    <w:name w:val="annotation reference"/>
    <w:basedOn w:val="DefaultParagraphFont"/>
    <w:uiPriority w:val="99"/>
    <w:semiHidden/>
    <w:unhideWhenUsed/>
    <w:rsid w:val="001C2DEA"/>
    <w:rPr>
      <w:sz w:val="16"/>
      <w:szCs w:val="16"/>
    </w:rPr>
  </w:style>
  <w:style w:type="paragraph" w:styleId="CommentText">
    <w:name w:val="annotation text"/>
    <w:basedOn w:val="Normal"/>
    <w:link w:val="CommentTextChar"/>
    <w:uiPriority w:val="99"/>
    <w:unhideWhenUsed/>
    <w:rsid w:val="001C2DEA"/>
    <w:pPr>
      <w:spacing w:line="240" w:lineRule="auto"/>
    </w:pPr>
    <w:rPr>
      <w:sz w:val="20"/>
      <w:szCs w:val="20"/>
    </w:rPr>
  </w:style>
  <w:style w:type="character" w:customStyle="1" w:styleId="CommentTextChar">
    <w:name w:val="Comment Text Char"/>
    <w:basedOn w:val="DefaultParagraphFont"/>
    <w:link w:val="CommentText"/>
    <w:uiPriority w:val="99"/>
    <w:rsid w:val="001C2DEA"/>
    <w:rPr>
      <w:sz w:val="20"/>
      <w:szCs w:val="20"/>
    </w:rPr>
  </w:style>
  <w:style w:type="paragraph" w:styleId="CommentSubject">
    <w:name w:val="annotation subject"/>
    <w:basedOn w:val="CommentText"/>
    <w:next w:val="CommentText"/>
    <w:link w:val="CommentSubjectChar"/>
    <w:uiPriority w:val="99"/>
    <w:semiHidden/>
    <w:unhideWhenUsed/>
    <w:rsid w:val="001C2DEA"/>
    <w:rPr>
      <w:b/>
      <w:bCs/>
    </w:rPr>
  </w:style>
  <w:style w:type="character" w:customStyle="1" w:styleId="CommentSubjectChar">
    <w:name w:val="Comment Subject Char"/>
    <w:basedOn w:val="CommentTextChar"/>
    <w:link w:val="CommentSubject"/>
    <w:uiPriority w:val="99"/>
    <w:semiHidden/>
    <w:rsid w:val="001C2DEA"/>
    <w:rPr>
      <w:b/>
      <w:bCs/>
      <w:sz w:val="20"/>
      <w:szCs w:val="20"/>
    </w:rPr>
  </w:style>
  <w:style w:type="paragraph" w:styleId="Revision">
    <w:name w:val="Revision"/>
    <w:hidden/>
    <w:uiPriority w:val="99"/>
    <w:semiHidden/>
    <w:rsid w:val="001B03AF"/>
    <w:pPr>
      <w:spacing w:after="0" w:line="240" w:lineRule="auto"/>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3843">
      <w:bodyDiv w:val="1"/>
      <w:marLeft w:val="0"/>
      <w:marRight w:val="0"/>
      <w:marTop w:val="0"/>
      <w:marBottom w:val="0"/>
      <w:divBdr>
        <w:top w:val="none" w:sz="0" w:space="0" w:color="auto"/>
        <w:left w:val="none" w:sz="0" w:space="0" w:color="auto"/>
        <w:bottom w:val="none" w:sz="0" w:space="0" w:color="auto"/>
        <w:right w:val="none" w:sz="0" w:space="0" w:color="auto"/>
      </w:divBdr>
    </w:div>
    <w:div w:id="25372343">
      <w:bodyDiv w:val="1"/>
      <w:marLeft w:val="0"/>
      <w:marRight w:val="0"/>
      <w:marTop w:val="0"/>
      <w:marBottom w:val="0"/>
      <w:divBdr>
        <w:top w:val="none" w:sz="0" w:space="0" w:color="auto"/>
        <w:left w:val="none" w:sz="0" w:space="0" w:color="auto"/>
        <w:bottom w:val="none" w:sz="0" w:space="0" w:color="auto"/>
        <w:right w:val="none" w:sz="0" w:space="0" w:color="auto"/>
      </w:divBdr>
    </w:div>
    <w:div w:id="28384597">
      <w:bodyDiv w:val="1"/>
      <w:marLeft w:val="0"/>
      <w:marRight w:val="0"/>
      <w:marTop w:val="0"/>
      <w:marBottom w:val="0"/>
      <w:divBdr>
        <w:top w:val="none" w:sz="0" w:space="0" w:color="auto"/>
        <w:left w:val="none" w:sz="0" w:space="0" w:color="auto"/>
        <w:bottom w:val="none" w:sz="0" w:space="0" w:color="auto"/>
        <w:right w:val="none" w:sz="0" w:space="0" w:color="auto"/>
      </w:divBdr>
    </w:div>
    <w:div w:id="41223177">
      <w:bodyDiv w:val="1"/>
      <w:marLeft w:val="0"/>
      <w:marRight w:val="0"/>
      <w:marTop w:val="0"/>
      <w:marBottom w:val="0"/>
      <w:divBdr>
        <w:top w:val="none" w:sz="0" w:space="0" w:color="auto"/>
        <w:left w:val="none" w:sz="0" w:space="0" w:color="auto"/>
        <w:bottom w:val="none" w:sz="0" w:space="0" w:color="auto"/>
        <w:right w:val="none" w:sz="0" w:space="0" w:color="auto"/>
      </w:divBdr>
    </w:div>
    <w:div w:id="68158765">
      <w:bodyDiv w:val="1"/>
      <w:marLeft w:val="0"/>
      <w:marRight w:val="0"/>
      <w:marTop w:val="0"/>
      <w:marBottom w:val="0"/>
      <w:divBdr>
        <w:top w:val="none" w:sz="0" w:space="0" w:color="auto"/>
        <w:left w:val="none" w:sz="0" w:space="0" w:color="auto"/>
        <w:bottom w:val="none" w:sz="0" w:space="0" w:color="auto"/>
        <w:right w:val="none" w:sz="0" w:space="0" w:color="auto"/>
      </w:divBdr>
    </w:div>
    <w:div w:id="72705775">
      <w:bodyDiv w:val="1"/>
      <w:marLeft w:val="0"/>
      <w:marRight w:val="0"/>
      <w:marTop w:val="0"/>
      <w:marBottom w:val="0"/>
      <w:divBdr>
        <w:top w:val="none" w:sz="0" w:space="0" w:color="auto"/>
        <w:left w:val="none" w:sz="0" w:space="0" w:color="auto"/>
        <w:bottom w:val="none" w:sz="0" w:space="0" w:color="auto"/>
        <w:right w:val="none" w:sz="0" w:space="0" w:color="auto"/>
      </w:divBdr>
    </w:div>
    <w:div w:id="76437642">
      <w:bodyDiv w:val="1"/>
      <w:marLeft w:val="0"/>
      <w:marRight w:val="0"/>
      <w:marTop w:val="0"/>
      <w:marBottom w:val="0"/>
      <w:divBdr>
        <w:top w:val="none" w:sz="0" w:space="0" w:color="auto"/>
        <w:left w:val="none" w:sz="0" w:space="0" w:color="auto"/>
        <w:bottom w:val="none" w:sz="0" w:space="0" w:color="auto"/>
        <w:right w:val="none" w:sz="0" w:space="0" w:color="auto"/>
      </w:divBdr>
    </w:div>
    <w:div w:id="77945237">
      <w:bodyDiv w:val="1"/>
      <w:marLeft w:val="0"/>
      <w:marRight w:val="0"/>
      <w:marTop w:val="0"/>
      <w:marBottom w:val="0"/>
      <w:divBdr>
        <w:top w:val="none" w:sz="0" w:space="0" w:color="auto"/>
        <w:left w:val="none" w:sz="0" w:space="0" w:color="auto"/>
        <w:bottom w:val="none" w:sz="0" w:space="0" w:color="auto"/>
        <w:right w:val="none" w:sz="0" w:space="0" w:color="auto"/>
      </w:divBdr>
    </w:div>
    <w:div w:id="79840224">
      <w:bodyDiv w:val="1"/>
      <w:marLeft w:val="0"/>
      <w:marRight w:val="0"/>
      <w:marTop w:val="0"/>
      <w:marBottom w:val="0"/>
      <w:divBdr>
        <w:top w:val="none" w:sz="0" w:space="0" w:color="auto"/>
        <w:left w:val="none" w:sz="0" w:space="0" w:color="auto"/>
        <w:bottom w:val="none" w:sz="0" w:space="0" w:color="auto"/>
        <w:right w:val="none" w:sz="0" w:space="0" w:color="auto"/>
      </w:divBdr>
    </w:div>
    <w:div w:id="88817690">
      <w:bodyDiv w:val="1"/>
      <w:marLeft w:val="0"/>
      <w:marRight w:val="0"/>
      <w:marTop w:val="0"/>
      <w:marBottom w:val="0"/>
      <w:divBdr>
        <w:top w:val="none" w:sz="0" w:space="0" w:color="auto"/>
        <w:left w:val="none" w:sz="0" w:space="0" w:color="auto"/>
        <w:bottom w:val="none" w:sz="0" w:space="0" w:color="auto"/>
        <w:right w:val="none" w:sz="0" w:space="0" w:color="auto"/>
      </w:divBdr>
    </w:div>
    <w:div w:id="88894318">
      <w:bodyDiv w:val="1"/>
      <w:marLeft w:val="0"/>
      <w:marRight w:val="0"/>
      <w:marTop w:val="0"/>
      <w:marBottom w:val="0"/>
      <w:divBdr>
        <w:top w:val="none" w:sz="0" w:space="0" w:color="auto"/>
        <w:left w:val="none" w:sz="0" w:space="0" w:color="auto"/>
        <w:bottom w:val="none" w:sz="0" w:space="0" w:color="auto"/>
        <w:right w:val="none" w:sz="0" w:space="0" w:color="auto"/>
      </w:divBdr>
    </w:div>
    <w:div w:id="89933890">
      <w:bodyDiv w:val="1"/>
      <w:marLeft w:val="0"/>
      <w:marRight w:val="0"/>
      <w:marTop w:val="0"/>
      <w:marBottom w:val="0"/>
      <w:divBdr>
        <w:top w:val="none" w:sz="0" w:space="0" w:color="auto"/>
        <w:left w:val="none" w:sz="0" w:space="0" w:color="auto"/>
        <w:bottom w:val="none" w:sz="0" w:space="0" w:color="auto"/>
        <w:right w:val="none" w:sz="0" w:space="0" w:color="auto"/>
      </w:divBdr>
    </w:div>
    <w:div w:id="129171929">
      <w:bodyDiv w:val="1"/>
      <w:marLeft w:val="0"/>
      <w:marRight w:val="0"/>
      <w:marTop w:val="0"/>
      <w:marBottom w:val="0"/>
      <w:divBdr>
        <w:top w:val="none" w:sz="0" w:space="0" w:color="auto"/>
        <w:left w:val="none" w:sz="0" w:space="0" w:color="auto"/>
        <w:bottom w:val="none" w:sz="0" w:space="0" w:color="auto"/>
        <w:right w:val="none" w:sz="0" w:space="0" w:color="auto"/>
      </w:divBdr>
    </w:div>
    <w:div w:id="138302019">
      <w:bodyDiv w:val="1"/>
      <w:marLeft w:val="0"/>
      <w:marRight w:val="0"/>
      <w:marTop w:val="0"/>
      <w:marBottom w:val="0"/>
      <w:divBdr>
        <w:top w:val="none" w:sz="0" w:space="0" w:color="auto"/>
        <w:left w:val="none" w:sz="0" w:space="0" w:color="auto"/>
        <w:bottom w:val="none" w:sz="0" w:space="0" w:color="auto"/>
        <w:right w:val="none" w:sz="0" w:space="0" w:color="auto"/>
      </w:divBdr>
    </w:div>
    <w:div w:id="144123638">
      <w:bodyDiv w:val="1"/>
      <w:marLeft w:val="0"/>
      <w:marRight w:val="0"/>
      <w:marTop w:val="0"/>
      <w:marBottom w:val="0"/>
      <w:divBdr>
        <w:top w:val="none" w:sz="0" w:space="0" w:color="auto"/>
        <w:left w:val="none" w:sz="0" w:space="0" w:color="auto"/>
        <w:bottom w:val="none" w:sz="0" w:space="0" w:color="auto"/>
        <w:right w:val="none" w:sz="0" w:space="0" w:color="auto"/>
      </w:divBdr>
    </w:div>
    <w:div w:id="159082004">
      <w:bodyDiv w:val="1"/>
      <w:marLeft w:val="0"/>
      <w:marRight w:val="0"/>
      <w:marTop w:val="0"/>
      <w:marBottom w:val="0"/>
      <w:divBdr>
        <w:top w:val="none" w:sz="0" w:space="0" w:color="auto"/>
        <w:left w:val="none" w:sz="0" w:space="0" w:color="auto"/>
        <w:bottom w:val="none" w:sz="0" w:space="0" w:color="auto"/>
        <w:right w:val="none" w:sz="0" w:space="0" w:color="auto"/>
      </w:divBdr>
    </w:div>
    <w:div w:id="232468495">
      <w:bodyDiv w:val="1"/>
      <w:marLeft w:val="0"/>
      <w:marRight w:val="0"/>
      <w:marTop w:val="0"/>
      <w:marBottom w:val="0"/>
      <w:divBdr>
        <w:top w:val="none" w:sz="0" w:space="0" w:color="auto"/>
        <w:left w:val="none" w:sz="0" w:space="0" w:color="auto"/>
        <w:bottom w:val="none" w:sz="0" w:space="0" w:color="auto"/>
        <w:right w:val="none" w:sz="0" w:space="0" w:color="auto"/>
      </w:divBdr>
    </w:div>
    <w:div w:id="268123783">
      <w:bodyDiv w:val="1"/>
      <w:marLeft w:val="0"/>
      <w:marRight w:val="0"/>
      <w:marTop w:val="0"/>
      <w:marBottom w:val="0"/>
      <w:divBdr>
        <w:top w:val="none" w:sz="0" w:space="0" w:color="auto"/>
        <w:left w:val="none" w:sz="0" w:space="0" w:color="auto"/>
        <w:bottom w:val="none" w:sz="0" w:space="0" w:color="auto"/>
        <w:right w:val="none" w:sz="0" w:space="0" w:color="auto"/>
      </w:divBdr>
    </w:div>
    <w:div w:id="276328362">
      <w:bodyDiv w:val="1"/>
      <w:marLeft w:val="0"/>
      <w:marRight w:val="0"/>
      <w:marTop w:val="0"/>
      <w:marBottom w:val="0"/>
      <w:divBdr>
        <w:top w:val="none" w:sz="0" w:space="0" w:color="auto"/>
        <w:left w:val="none" w:sz="0" w:space="0" w:color="auto"/>
        <w:bottom w:val="none" w:sz="0" w:space="0" w:color="auto"/>
        <w:right w:val="none" w:sz="0" w:space="0" w:color="auto"/>
      </w:divBdr>
    </w:div>
    <w:div w:id="280650843">
      <w:bodyDiv w:val="1"/>
      <w:marLeft w:val="0"/>
      <w:marRight w:val="0"/>
      <w:marTop w:val="0"/>
      <w:marBottom w:val="0"/>
      <w:divBdr>
        <w:top w:val="none" w:sz="0" w:space="0" w:color="auto"/>
        <w:left w:val="none" w:sz="0" w:space="0" w:color="auto"/>
        <w:bottom w:val="none" w:sz="0" w:space="0" w:color="auto"/>
        <w:right w:val="none" w:sz="0" w:space="0" w:color="auto"/>
      </w:divBdr>
      <w:divsChild>
        <w:div w:id="707535461">
          <w:marLeft w:val="0"/>
          <w:marRight w:val="0"/>
          <w:marTop w:val="0"/>
          <w:marBottom w:val="0"/>
          <w:divBdr>
            <w:top w:val="none" w:sz="0" w:space="0" w:color="auto"/>
            <w:left w:val="none" w:sz="0" w:space="0" w:color="auto"/>
            <w:bottom w:val="none" w:sz="0" w:space="0" w:color="auto"/>
            <w:right w:val="none" w:sz="0" w:space="0" w:color="auto"/>
          </w:divBdr>
        </w:div>
      </w:divsChild>
    </w:div>
    <w:div w:id="281890184">
      <w:bodyDiv w:val="1"/>
      <w:marLeft w:val="0"/>
      <w:marRight w:val="0"/>
      <w:marTop w:val="0"/>
      <w:marBottom w:val="0"/>
      <w:divBdr>
        <w:top w:val="none" w:sz="0" w:space="0" w:color="auto"/>
        <w:left w:val="none" w:sz="0" w:space="0" w:color="auto"/>
        <w:bottom w:val="none" w:sz="0" w:space="0" w:color="auto"/>
        <w:right w:val="none" w:sz="0" w:space="0" w:color="auto"/>
      </w:divBdr>
      <w:divsChild>
        <w:div w:id="1517383324">
          <w:marLeft w:val="0"/>
          <w:marRight w:val="0"/>
          <w:marTop w:val="0"/>
          <w:marBottom w:val="0"/>
          <w:divBdr>
            <w:top w:val="none" w:sz="0" w:space="0" w:color="auto"/>
            <w:left w:val="none" w:sz="0" w:space="0" w:color="auto"/>
            <w:bottom w:val="none" w:sz="0" w:space="0" w:color="auto"/>
            <w:right w:val="none" w:sz="0" w:space="0" w:color="auto"/>
          </w:divBdr>
          <w:divsChild>
            <w:div w:id="1261261546">
              <w:marLeft w:val="0"/>
              <w:marRight w:val="0"/>
              <w:marTop w:val="0"/>
              <w:marBottom w:val="0"/>
              <w:divBdr>
                <w:top w:val="none" w:sz="0" w:space="0" w:color="auto"/>
                <w:left w:val="none" w:sz="0" w:space="0" w:color="auto"/>
                <w:bottom w:val="none" w:sz="0" w:space="0" w:color="auto"/>
                <w:right w:val="none" w:sz="0" w:space="0" w:color="auto"/>
              </w:divBdr>
            </w:div>
            <w:div w:id="2050252527">
              <w:marLeft w:val="0"/>
              <w:marRight w:val="0"/>
              <w:marTop w:val="0"/>
              <w:marBottom w:val="0"/>
              <w:divBdr>
                <w:top w:val="none" w:sz="0" w:space="0" w:color="auto"/>
                <w:left w:val="none" w:sz="0" w:space="0" w:color="auto"/>
                <w:bottom w:val="none" w:sz="0" w:space="0" w:color="auto"/>
                <w:right w:val="none" w:sz="0" w:space="0" w:color="auto"/>
              </w:divBdr>
            </w:div>
            <w:div w:id="430206698">
              <w:marLeft w:val="0"/>
              <w:marRight w:val="0"/>
              <w:marTop w:val="0"/>
              <w:marBottom w:val="0"/>
              <w:divBdr>
                <w:top w:val="none" w:sz="0" w:space="0" w:color="auto"/>
                <w:left w:val="none" w:sz="0" w:space="0" w:color="auto"/>
                <w:bottom w:val="none" w:sz="0" w:space="0" w:color="auto"/>
                <w:right w:val="none" w:sz="0" w:space="0" w:color="auto"/>
              </w:divBdr>
            </w:div>
            <w:div w:id="981152792">
              <w:marLeft w:val="0"/>
              <w:marRight w:val="0"/>
              <w:marTop w:val="0"/>
              <w:marBottom w:val="0"/>
              <w:divBdr>
                <w:top w:val="none" w:sz="0" w:space="0" w:color="auto"/>
                <w:left w:val="none" w:sz="0" w:space="0" w:color="auto"/>
                <w:bottom w:val="none" w:sz="0" w:space="0" w:color="auto"/>
                <w:right w:val="none" w:sz="0" w:space="0" w:color="auto"/>
              </w:divBdr>
            </w:div>
            <w:div w:id="137843824">
              <w:marLeft w:val="0"/>
              <w:marRight w:val="0"/>
              <w:marTop w:val="0"/>
              <w:marBottom w:val="0"/>
              <w:divBdr>
                <w:top w:val="none" w:sz="0" w:space="0" w:color="auto"/>
                <w:left w:val="none" w:sz="0" w:space="0" w:color="auto"/>
                <w:bottom w:val="none" w:sz="0" w:space="0" w:color="auto"/>
                <w:right w:val="none" w:sz="0" w:space="0" w:color="auto"/>
              </w:divBdr>
            </w:div>
            <w:div w:id="1597596247">
              <w:marLeft w:val="0"/>
              <w:marRight w:val="0"/>
              <w:marTop w:val="0"/>
              <w:marBottom w:val="0"/>
              <w:divBdr>
                <w:top w:val="none" w:sz="0" w:space="0" w:color="auto"/>
                <w:left w:val="none" w:sz="0" w:space="0" w:color="auto"/>
                <w:bottom w:val="none" w:sz="0" w:space="0" w:color="auto"/>
                <w:right w:val="none" w:sz="0" w:space="0" w:color="auto"/>
              </w:divBdr>
            </w:div>
            <w:div w:id="1416047299">
              <w:marLeft w:val="0"/>
              <w:marRight w:val="0"/>
              <w:marTop w:val="0"/>
              <w:marBottom w:val="0"/>
              <w:divBdr>
                <w:top w:val="none" w:sz="0" w:space="0" w:color="auto"/>
                <w:left w:val="none" w:sz="0" w:space="0" w:color="auto"/>
                <w:bottom w:val="none" w:sz="0" w:space="0" w:color="auto"/>
                <w:right w:val="none" w:sz="0" w:space="0" w:color="auto"/>
              </w:divBdr>
            </w:div>
            <w:div w:id="2095777973">
              <w:marLeft w:val="0"/>
              <w:marRight w:val="0"/>
              <w:marTop w:val="0"/>
              <w:marBottom w:val="0"/>
              <w:divBdr>
                <w:top w:val="none" w:sz="0" w:space="0" w:color="auto"/>
                <w:left w:val="none" w:sz="0" w:space="0" w:color="auto"/>
                <w:bottom w:val="none" w:sz="0" w:space="0" w:color="auto"/>
                <w:right w:val="none" w:sz="0" w:space="0" w:color="auto"/>
              </w:divBdr>
            </w:div>
            <w:div w:id="180778060">
              <w:marLeft w:val="0"/>
              <w:marRight w:val="0"/>
              <w:marTop w:val="0"/>
              <w:marBottom w:val="0"/>
              <w:divBdr>
                <w:top w:val="none" w:sz="0" w:space="0" w:color="auto"/>
                <w:left w:val="none" w:sz="0" w:space="0" w:color="auto"/>
                <w:bottom w:val="none" w:sz="0" w:space="0" w:color="auto"/>
                <w:right w:val="none" w:sz="0" w:space="0" w:color="auto"/>
              </w:divBdr>
            </w:div>
            <w:div w:id="856163981">
              <w:marLeft w:val="0"/>
              <w:marRight w:val="0"/>
              <w:marTop w:val="0"/>
              <w:marBottom w:val="0"/>
              <w:divBdr>
                <w:top w:val="none" w:sz="0" w:space="0" w:color="auto"/>
                <w:left w:val="none" w:sz="0" w:space="0" w:color="auto"/>
                <w:bottom w:val="none" w:sz="0" w:space="0" w:color="auto"/>
                <w:right w:val="none" w:sz="0" w:space="0" w:color="auto"/>
              </w:divBdr>
            </w:div>
            <w:div w:id="1451825897">
              <w:marLeft w:val="0"/>
              <w:marRight w:val="0"/>
              <w:marTop w:val="0"/>
              <w:marBottom w:val="0"/>
              <w:divBdr>
                <w:top w:val="none" w:sz="0" w:space="0" w:color="auto"/>
                <w:left w:val="none" w:sz="0" w:space="0" w:color="auto"/>
                <w:bottom w:val="none" w:sz="0" w:space="0" w:color="auto"/>
                <w:right w:val="none" w:sz="0" w:space="0" w:color="auto"/>
              </w:divBdr>
            </w:div>
            <w:div w:id="1576090356">
              <w:marLeft w:val="0"/>
              <w:marRight w:val="0"/>
              <w:marTop w:val="0"/>
              <w:marBottom w:val="0"/>
              <w:divBdr>
                <w:top w:val="none" w:sz="0" w:space="0" w:color="auto"/>
                <w:left w:val="none" w:sz="0" w:space="0" w:color="auto"/>
                <w:bottom w:val="none" w:sz="0" w:space="0" w:color="auto"/>
                <w:right w:val="none" w:sz="0" w:space="0" w:color="auto"/>
              </w:divBdr>
            </w:div>
            <w:div w:id="1128087165">
              <w:marLeft w:val="0"/>
              <w:marRight w:val="0"/>
              <w:marTop w:val="0"/>
              <w:marBottom w:val="0"/>
              <w:divBdr>
                <w:top w:val="none" w:sz="0" w:space="0" w:color="auto"/>
                <w:left w:val="none" w:sz="0" w:space="0" w:color="auto"/>
                <w:bottom w:val="none" w:sz="0" w:space="0" w:color="auto"/>
                <w:right w:val="none" w:sz="0" w:space="0" w:color="auto"/>
              </w:divBdr>
            </w:div>
            <w:div w:id="1720082717">
              <w:marLeft w:val="0"/>
              <w:marRight w:val="0"/>
              <w:marTop w:val="0"/>
              <w:marBottom w:val="0"/>
              <w:divBdr>
                <w:top w:val="none" w:sz="0" w:space="0" w:color="auto"/>
                <w:left w:val="none" w:sz="0" w:space="0" w:color="auto"/>
                <w:bottom w:val="none" w:sz="0" w:space="0" w:color="auto"/>
                <w:right w:val="none" w:sz="0" w:space="0" w:color="auto"/>
              </w:divBdr>
            </w:div>
            <w:div w:id="803544837">
              <w:marLeft w:val="0"/>
              <w:marRight w:val="0"/>
              <w:marTop w:val="0"/>
              <w:marBottom w:val="0"/>
              <w:divBdr>
                <w:top w:val="none" w:sz="0" w:space="0" w:color="auto"/>
                <w:left w:val="none" w:sz="0" w:space="0" w:color="auto"/>
                <w:bottom w:val="none" w:sz="0" w:space="0" w:color="auto"/>
                <w:right w:val="none" w:sz="0" w:space="0" w:color="auto"/>
              </w:divBdr>
            </w:div>
            <w:div w:id="217516590">
              <w:marLeft w:val="0"/>
              <w:marRight w:val="0"/>
              <w:marTop w:val="0"/>
              <w:marBottom w:val="0"/>
              <w:divBdr>
                <w:top w:val="none" w:sz="0" w:space="0" w:color="auto"/>
                <w:left w:val="none" w:sz="0" w:space="0" w:color="auto"/>
                <w:bottom w:val="none" w:sz="0" w:space="0" w:color="auto"/>
                <w:right w:val="none" w:sz="0" w:space="0" w:color="auto"/>
              </w:divBdr>
            </w:div>
            <w:div w:id="519317839">
              <w:marLeft w:val="0"/>
              <w:marRight w:val="0"/>
              <w:marTop w:val="0"/>
              <w:marBottom w:val="0"/>
              <w:divBdr>
                <w:top w:val="none" w:sz="0" w:space="0" w:color="auto"/>
                <w:left w:val="none" w:sz="0" w:space="0" w:color="auto"/>
                <w:bottom w:val="none" w:sz="0" w:space="0" w:color="auto"/>
                <w:right w:val="none" w:sz="0" w:space="0" w:color="auto"/>
              </w:divBdr>
            </w:div>
            <w:div w:id="1401321697">
              <w:marLeft w:val="0"/>
              <w:marRight w:val="0"/>
              <w:marTop w:val="0"/>
              <w:marBottom w:val="0"/>
              <w:divBdr>
                <w:top w:val="none" w:sz="0" w:space="0" w:color="auto"/>
                <w:left w:val="none" w:sz="0" w:space="0" w:color="auto"/>
                <w:bottom w:val="none" w:sz="0" w:space="0" w:color="auto"/>
                <w:right w:val="none" w:sz="0" w:space="0" w:color="auto"/>
              </w:divBdr>
            </w:div>
            <w:div w:id="206337452">
              <w:marLeft w:val="0"/>
              <w:marRight w:val="0"/>
              <w:marTop w:val="0"/>
              <w:marBottom w:val="0"/>
              <w:divBdr>
                <w:top w:val="none" w:sz="0" w:space="0" w:color="auto"/>
                <w:left w:val="none" w:sz="0" w:space="0" w:color="auto"/>
                <w:bottom w:val="none" w:sz="0" w:space="0" w:color="auto"/>
                <w:right w:val="none" w:sz="0" w:space="0" w:color="auto"/>
              </w:divBdr>
            </w:div>
            <w:div w:id="2093770286">
              <w:marLeft w:val="0"/>
              <w:marRight w:val="0"/>
              <w:marTop w:val="0"/>
              <w:marBottom w:val="0"/>
              <w:divBdr>
                <w:top w:val="none" w:sz="0" w:space="0" w:color="auto"/>
                <w:left w:val="none" w:sz="0" w:space="0" w:color="auto"/>
                <w:bottom w:val="none" w:sz="0" w:space="0" w:color="auto"/>
                <w:right w:val="none" w:sz="0" w:space="0" w:color="auto"/>
              </w:divBdr>
            </w:div>
            <w:div w:id="453864667">
              <w:marLeft w:val="0"/>
              <w:marRight w:val="0"/>
              <w:marTop w:val="0"/>
              <w:marBottom w:val="0"/>
              <w:divBdr>
                <w:top w:val="none" w:sz="0" w:space="0" w:color="auto"/>
                <w:left w:val="none" w:sz="0" w:space="0" w:color="auto"/>
                <w:bottom w:val="none" w:sz="0" w:space="0" w:color="auto"/>
                <w:right w:val="none" w:sz="0" w:space="0" w:color="auto"/>
              </w:divBdr>
            </w:div>
            <w:div w:id="715549768">
              <w:marLeft w:val="0"/>
              <w:marRight w:val="0"/>
              <w:marTop w:val="0"/>
              <w:marBottom w:val="0"/>
              <w:divBdr>
                <w:top w:val="none" w:sz="0" w:space="0" w:color="auto"/>
                <w:left w:val="none" w:sz="0" w:space="0" w:color="auto"/>
                <w:bottom w:val="none" w:sz="0" w:space="0" w:color="auto"/>
                <w:right w:val="none" w:sz="0" w:space="0" w:color="auto"/>
              </w:divBdr>
            </w:div>
            <w:div w:id="738793075">
              <w:marLeft w:val="0"/>
              <w:marRight w:val="0"/>
              <w:marTop w:val="0"/>
              <w:marBottom w:val="0"/>
              <w:divBdr>
                <w:top w:val="none" w:sz="0" w:space="0" w:color="auto"/>
                <w:left w:val="none" w:sz="0" w:space="0" w:color="auto"/>
                <w:bottom w:val="none" w:sz="0" w:space="0" w:color="auto"/>
                <w:right w:val="none" w:sz="0" w:space="0" w:color="auto"/>
              </w:divBdr>
            </w:div>
            <w:div w:id="981277834">
              <w:marLeft w:val="0"/>
              <w:marRight w:val="0"/>
              <w:marTop w:val="0"/>
              <w:marBottom w:val="0"/>
              <w:divBdr>
                <w:top w:val="none" w:sz="0" w:space="0" w:color="auto"/>
                <w:left w:val="none" w:sz="0" w:space="0" w:color="auto"/>
                <w:bottom w:val="none" w:sz="0" w:space="0" w:color="auto"/>
                <w:right w:val="none" w:sz="0" w:space="0" w:color="auto"/>
              </w:divBdr>
            </w:div>
            <w:div w:id="1503399781">
              <w:marLeft w:val="0"/>
              <w:marRight w:val="0"/>
              <w:marTop w:val="0"/>
              <w:marBottom w:val="0"/>
              <w:divBdr>
                <w:top w:val="none" w:sz="0" w:space="0" w:color="auto"/>
                <w:left w:val="none" w:sz="0" w:space="0" w:color="auto"/>
                <w:bottom w:val="none" w:sz="0" w:space="0" w:color="auto"/>
                <w:right w:val="none" w:sz="0" w:space="0" w:color="auto"/>
              </w:divBdr>
            </w:div>
            <w:div w:id="797845351">
              <w:marLeft w:val="0"/>
              <w:marRight w:val="0"/>
              <w:marTop w:val="0"/>
              <w:marBottom w:val="0"/>
              <w:divBdr>
                <w:top w:val="none" w:sz="0" w:space="0" w:color="auto"/>
                <w:left w:val="none" w:sz="0" w:space="0" w:color="auto"/>
                <w:bottom w:val="none" w:sz="0" w:space="0" w:color="auto"/>
                <w:right w:val="none" w:sz="0" w:space="0" w:color="auto"/>
              </w:divBdr>
            </w:div>
            <w:div w:id="1026641680">
              <w:marLeft w:val="0"/>
              <w:marRight w:val="0"/>
              <w:marTop w:val="0"/>
              <w:marBottom w:val="0"/>
              <w:divBdr>
                <w:top w:val="none" w:sz="0" w:space="0" w:color="auto"/>
                <w:left w:val="none" w:sz="0" w:space="0" w:color="auto"/>
                <w:bottom w:val="none" w:sz="0" w:space="0" w:color="auto"/>
                <w:right w:val="none" w:sz="0" w:space="0" w:color="auto"/>
              </w:divBdr>
            </w:div>
            <w:div w:id="800001555">
              <w:marLeft w:val="0"/>
              <w:marRight w:val="0"/>
              <w:marTop w:val="0"/>
              <w:marBottom w:val="0"/>
              <w:divBdr>
                <w:top w:val="none" w:sz="0" w:space="0" w:color="auto"/>
                <w:left w:val="none" w:sz="0" w:space="0" w:color="auto"/>
                <w:bottom w:val="none" w:sz="0" w:space="0" w:color="auto"/>
                <w:right w:val="none" w:sz="0" w:space="0" w:color="auto"/>
              </w:divBdr>
            </w:div>
            <w:div w:id="1878738701">
              <w:marLeft w:val="0"/>
              <w:marRight w:val="0"/>
              <w:marTop w:val="0"/>
              <w:marBottom w:val="0"/>
              <w:divBdr>
                <w:top w:val="none" w:sz="0" w:space="0" w:color="auto"/>
                <w:left w:val="none" w:sz="0" w:space="0" w:color="auto"/>
                <w:bottom w:val="none" w:sz="0" w:space="0" w:color="auto"/>
                <w:right w:val="none" w:sz="0" w:space="0" w:color="auto"/>
              </w:divBdr>
            </w:div>
            <w:div w:id="1772162593">
              <w:marLeft w:val="0"/>
              <w:marRight w:val="0"/>
              <w:marTop w:val="0"/>
              <w:marBottom w:val="0"/>
              <w:divBdr>
                <w:top w:val="none" w:sz="0" w:space="0" w:color="auto"/>
                <w:left w:val="none" w:sz="0" w:space="0" w:color="auto"/>
                <w:bottom w:val="none" w:sz="0" w:space="0" w:color="auto"/>
                <w:right w:val="none" w:sz="0" w:space="0" w:color="auto"/>
              </w:divBdr>
            </w:div>
            <w:div w:id="518348548">
              <w:marLeft w:val="0"/>
              <w:marRight w:val="0"/>
              <w:marTop w:val="0"/>
              <w:marBottom w:val="0"/>
              <w:divBdr>
                <w:top w:val="none" w:sz="0" w:space="0" w:color="auto"/>
                <w:left w:val="none" w:sz="0" w:space="0" w:color="auto"/>
                <w:bottom w:val="none" w:sz="0" w:space="0" w:color="auto"/>
                <w:right w:val="none" w:sz="0" w:space="0" w:color="auto"/>
              </w:divBdr>
            </w:div>
            <w:div w:id="975719608">
              <w:marLeft w:val="0"/>
              <w:marRight w:val="0"/>
              <w:marTop w:val="0"/>
              <w:marBottom w:val="0"/>
              <w:divBdr>
                <w:top w:val="none" w:sz="0" w:space="0" w:color="auto"/>
                <w:left w:val="none" w:sz="0" w:space="0" w:color="auto"/>
                <w:bottom w:val="none" w:sz="0" w:space="0" w:color="auto"/>
                <w:right w:val="none" w:sz="0" w:space="0" w:color="auto"/>
              </w:divBdr>
            </w:div>
            <w:div w:id="1028139152">
              <w:marLeft w:val="0"/>
              <w:marRight w:val="0"/>
              <w:marTop w:val="0"/>
              <w:marBottom w:val="0"/>
              <w:divBdr>
                <w:top w:val="none" w:sz="0" w:space="0" w:color="auto"/>
                <w:left w:val="none" w:sz="0" w:space="0" w:color="auto"/>
                <w:bottom w:val="none" w:sz="0" w:space="0" w:color="auto"/>
                <w:right w:val="none" w:sz="0" w:space="0" w:color="auto"/>
              </w:divBdr>
            </w:div>
            <w:div w:id="874737988">
              <w:marLeft w:val="0"/>
              <w:marRight w:val="0"/>
              <w:marTop w:val="0"/>
              <w:marBottom w:val="0"/>
              <w:divBdr>
                <w:top w:val="none" w:sz="0" w:space="0" w:color="auto"/>
                <w:left w:val="none" w:sz="0" w:space="0" w:color="auto"/>
                <w:bottom w:val="none" w:sz="0" w:space="0" w:color="auto"/>
                <w:right w:val="none" w:sz="0" w:space="0" w:color="auto"/>
              </w:divBdr>
            </w:div>
            <w:div w:id="1468426317">
              <w:marLeft w:val="0"/>
              <w:marRight w:val="0"/>
              <w:marTop w:val="0"/>
              <w:marBottom w:val="0"/>
              <w:divBdr>
                <w:top w:val="none" w:sz="0" w:space="0" w:color="auto"/>
                <w:left w:val="none" w:sz="0" w:space="0" w:color="auto"/>
                <w:bottom w:val="none" w:sz="0" w:space="0" w:color="auto"/>
                <w:right w:val="none" w:sz="0" w:space="0" w:color="auto"/>
              </w:divBdr>
            </w:div>
            <w:div w:id="145752824">
              <w:marLeft w:val="0"/>
              <w:marRight w:val="0"/>
              <w:marTop w:val="0"/>
              <w:marBottom w:val="0"/>
              <w:divBdr>
                <w:top w:val="none" w:sz="0" w:space="0" w:color="auto"/>
                <w:left w:val="none" w:sz="0" w:space="0" w:color="auto"/>
                <w:bottom w:val="none" w:sz="0" w:space="0" w:color="auto"/>
                <w:right w:val="none" w:sz="0" w:space="0" w:color="auto"/>
              </w:divBdr>
            </w:div>
            <w:div w:id="1843624039">
              <w:marLeft w:val="0"/>
              <w:marRight w:val="0"/>
              <w:marTop w:val="0"/>
              <w:marBottom w:val="0"/>
              <w:divBdr>
                <w:top w:val="none" w:sz="0" w:space="0" w:color="auto"/>
                <w:left w:val="none" w:sz="0" w:space="0" w:color="auto"/>
                <w:bottom w:val="none" w:sz="0" w:space="0" w:color="auto"/>
                <w:right w:val="none" w:sz="0" w:space="0" w:color="auto"/>
              </w:divBdr>
            </w:div>
            <w:div w:id="1100032112">
              <w:marLeft w:val="0"/>
              <w:marRight w:val="0"/>
              <w:marTop w:val="0"/>
              <w:marBottom w:val="0"/>
              <w:divBdr>
                <w:top w:val="none" w:sz="0" w:space="0" w:color="auto"/>
                <w:left w:val="none" w:sz="0" w:space="0" w:color="auto"/>
                <w:bottom w:val="none" w:sz="0" w:space="0" w:color="auto"/>
                <w:right w:val="none" w:sz="0" w:space="0" w:color="auto"/>
              </w:divBdr>
            </w:div>
            <w:div w:id="1516578727">
              <w:marLeft w:val="0"/>
              <w:marRight w:val="0"/>
              <w:marTop w:val="0"/>
              <w:marBottom w:val="0"/>
              <w:divBdr>
                <w:top w:val="none" w:sz="0" w:space="0" w:color="auto"/>
                <w:left w:val="none" w:sz="0" w:space="0" w:color="auto"/>
                <w:bottom w:val="none" w:sz="0" w:space="0" w:color="auto"/>
                <w:right w:val="none" w:sz="0" w:space="0" w:color="auto"/>
              </w:divBdr>
            </w:div>
            <w:div w:id="1056472425">
              <w:marLeft w:val="0"/>
              <w:marRight w:val="0"/>
              <w:marTop w:val="0"/>
              <w:marBottom w:val="0"/>
              <w:divBdr>
                <w:top w:val="none" w:sz="0" w:space="0" w:color="auto"/>
                <w:left w:val="none" w:sz="0" w:space="0" w:color="auto"/>
                <w:bottom w:val="none" w:sz="0" w:space="0" w:color="auto"/>
                <w:right w:val="none" w:sz="0" w:space="0" w:color="auto"/>
              </w:divBdr>
            </w:div>
            <w:div w:id="1546676293">
              <w:marLeft w:val="0"/>
              <w:marRight w:val="0"/>
              <w:marTop w:val="0"/>
              <w:marBottom w:val="0"/>
              <w:divBdr>
                <w:top w:val="none" w:sz="0" w:space="0" w:color="auto"/>
                <w:left w:val="none" w:sz="0" w:space="0" w:color="auto"/>
                <w:bottom w:val="none" w:sz="0" w:space="0" w:color="auto"/>
                <w:right w:val="none" w:sz="0" w:space="0" w:color="auto"/>
              </w:divBdr>
            </w:div>
            <w:div w:id="1365204762">
              <w:marLeft w:val="0"/>
              <w:marRight w:val="0"/>
              <w:marTop w:val="0"/>
              <w:marBottom w:val="0"/>
              <w:divBdr>
                <w:top w:val="none" w:sz="0" w:space="0" w:color="auto"/>
                <w:left w:val="none" w:sz="0" w:space="0" w:color="auto"/>
                <w:bottom w:val="none" w:sz="0" w:space="0" w:color="auto"/>
                <w:right w:val="none" w:sz="0" w:space="0" w:color="auto"/>
              </w:divBdr>
            </w:div>
            <w:div w:id="505091734">
              <w:marLeft w:val="0"/>
              <w:marRight w:val="0"/>
              <w:marTop w:val="0"/>
              <w:marBottom w:val="0"/>
              <w:divBdr>
                <w:top w:val="none" w:sz="0" w:space="0" w:color="auto"/>
                <w:left w:val="none" w:sz="0" w:space="0" w:color="auto"/>
                <w:bottom w:val="none" w:sz="0" w:space="0" w:color="auto"/>
                <w:right w:val="none" w:sz="0" w:space="0" w:color="auto"/>
              </w:divBdr>
            </w:div>
            <w:div w:id="51274537">
              <w:marLeft w:val="0"/>
              <w:marRight w:val="0"/>
              <w:marTop w:val="0"/>
              <w:marBottom w:val="0"/>
              <w:divBdr>
                <w:top w:val="none" w:sz="0" w:space="0" w:color="auto"/>
                <w:left w:val="none" w:sz="0" w:space="0" w:color="auto"/>
                <w:bottom w:val="none" w:sz="0" w:space="0" w:color="auto"/>
                <w:right w:val="none" w:sz="0" w:space="0" w:color="auto"/>
              </w:divBdr>
            </w:div>
            <w:div w:id="1297107478">
              <w:marLeft w:val="0"/>
              <w:marRight w:val="0"/>
              <w:marTop w:val="0"/>
              <w:marBottom w:val="0"/>
              <w:divBdr>
                <w:top w:val="none" w:sz="0" w:space="0" w:color="auto"/>
                <w:left w:val="none" w:sz="0" w:space="0" w:color="auto"/>
                <w:bottom w:val="none" w:sz="0" w:space="0" w:color="auto"/>
                <w:right w:val="none" w:sz="0" w:space="0" w:color="auto"/>
              </w:divBdr>
            </w:div>
            <w:div w:id="1524826913">
              <w:marLeft w:val="0"/>
              <w:marRight w:val="0"/>
              <w:marTop w:val="0"/>
              <w:marBottom w:val="0"/>
              <w:divBdr>
                <w:top w:val="none" w:sz="0" w:space="0" w:color="auto"/>
                <w:left w:val="none" w:sz="0" w:space="0" w:color="auto"/>
                <w:bottom w:val="none" w:sz="0" w:space="0" w:color="auto"/>
                <w:right w:val="none" w:sz="0" w:space="0" w:color="auto"/>
              </w:divBdr>
            </w:div>
            <w:div w:id="143937967">
              <w:marLeft w:val="0"/>
              <w:marRight w:val="0"/>
              <w:marTop w:val="0"/>
              <w:marBottom w:val="0"/>
              <w:divBdr>
                <w:top w:val="none" w:sz="0" w:space="0" w:color="auto"/>
                <w:left w:val="none" w:sz="0" w:space="0" w:color="auto"/>
                <w:bottom w:val="none" w:sz="0" w:space="0" w:color="auto"/>
                <w:right w:val="none" w:sz="0" w:space="0" w:color="auto"/>
              </w:divBdr>
            </w:div>
            <w:div w:id="1024554726">
              <w:marLeft w:val="0"/>
              <w:marRight w:val="0"/>
              <w:marTop w:val="0"/>
              <w:marBottom w:val="0"/>
              <w:divBdr>
                <w:top w:val="none" w:sz="0" w:space="0" w:color="auto"/>
                <w:left w:val="none" w:sz="0" w:space="0" w:color="auto"/>
                <w:bottom w:val="none" w:sz="0" w:space="0" w:color="auto"/>
                <w:right w:val="none" w:sz="0" w:space="0" w:color="auto"/>
              </w:divBdr>
            </w:div>
            <w:div w:id="1969622307">
              <w:marLeft w:val="0"/>
              <w:marRight w:val="0"/>
              <w:marTop w:val="0"/>
              <w:marBottom w:val="0"/>
              <w:divBdr>
                <w:top w:val="none" w:sz="0" w:space="0" w:color="auto"/>
                <w:left w:val="none" w:sz="0" w:space="0" w:color="auto"/>
                <w:bottom w:val="none" w:sz="0" w:space="0" w:color="auto"/>
                <w:right w:val="none" w:sz="0" w:space="0" w:color="auto"/>
              </w:divBdr>
            </w:div>
            <w:div w:id="83888166">
              <w:marLeft w:val="0"/>
              <w:marRight w:val="0"/>
              <w:marTop w:val="0"/>
              <w:marBottom w:val="0"/>
              <w:divBdr>
                <w:top w:val="none" w:sz="0" w:space="0" w:color="auto"/>
                <w:left w:val="none" w:sz="0" w:space="0" w:color="auto"/>
                <w:bottom w:val="none" w:sz="0" w:space="0" w:color="auto"/>
                <w:right w:val="none" w:sz="0" w:space="0" w:color="auto"/>
              </w:divBdr>
            </w:div>
            <w:div w:id="729883890">
              <w:marLeft w:val="0"/>
              <w:marRight w:val="0"/>
              <w:marTop w:val="0"/>
              <w:marBottom w:val="0"/>
              <w:divBdr>
                <w:top w:val="none" w:sz="0" w:space="0" w:color="auto"/>
                <w:left w:val="none" w:sz="0" w:space="0" w:color="auto"/>
                <w:bottom w:val="none" w:sz="0" w:space="0" w:color="auto"/>
                <w:right w:val="none" w:sz="0" w:space="0" w:color="auto"/>
              </w:divBdr>
            </w:div>
            <w:div w:id="1545485244">
              <w:marLeft w:val="0"/>
              <w:marRight w:val="0"/>
              <w:marTop w:val="0"/>
              <w:marBottom w:val="0"/>
              <w:divBdr>
                <w:top w:val="none" w:sz="0" w:space="0" w:color="auto"/>
                <w:left w:val="none" w:sz="0" w:space="0" w:color="auto"/>
                <w:bottom w:val="none" w:sz="0" w:space="0" w:color="auto"/>
                <w:right w:val="none" w:sz="0" w:space="0" w:color="auto"/>
              </w:divBdr>
            </w:div>
            <w:div w:id="937323411">
              <w:marLeft w:val="0"/>
              <w:marRight w:val="0"/>
              <w:marTop w:val="0"/>
              <w:marBottom w:val="0"/>
              <w:divBdr>
                <w:top w:val="none" w:sz="0" w:space="0" w:color="auto"/>
                <w:left w:val="none" w:sz="0" w:space="0" w:color="auto"/>
                <w:bottom w:val="none" w:sz="0" w:space="0" w:color="auto"/>
                <w:right w:val="none" w:sz="0" w:space="0" w:color="auto"/>
              </w:divBdr>
            </w:div>
            <w:div w:id="469328044">
              <w:marLeft w:val="0"/>
              <w:marRight w:val="0"/>
              <w:marTop w:val="0"/>
              <w:marBottom w:val="0"/>
              <w:divBdr>
                <w:top w:val="none" w:sz="0" w:space="0" w:color="auto"/>
                <w:left w:val="none" w:sz="0" w:space="0" w:color="auto"/>
                <w:bottom w:val="none" w:sz="0" w:space="0" w:color="auto"/>
                <w:right w:val="none" w:sz="0" w:space="0" w:color="auto"/>
              </w:divBdr>
            </w:div>
            <w:div w:id="1172794907">
              <w:marLeft w:val="0"/>
              <w:marRight w:val="0"/>
              <w:marTop w:val="0"/>
              <w:marBottom w:val="0"/>
              <w:divBdr>
                <w:top w:val="none" w:sz="0" w:space="0" w:color="auto"/>
                <w:left w:val="none" w:sz="0" w:space="0" w:color="auto"/>
                <w:bottom w:val="none" w:sz="0" w:space="0" w:color="auto"/>
                <w:right w:val="none" w:sz="0" w:space="0" w:color="auto"/>
              </w:divBdr>
            </w:div>
            <w:div w:id="773285406">
              <w:marLeft w:val="0"/>
              <w:marRight w:val="0"/>
              <w:marTop w:val="0"/>
              <w:marBottom w:val="0"/>
              <w:divBdr>
                <w:top w:val="none" w:sz="0" w:space="0" w:color="auto"/>
                <w:left w:val="none" w:sz="0" w:space="0" w:color="auto"/>
                <w:bottom w:val="none" w:sz="0" w:space="0" w:color="auto"/>
                <w:right w:val="none" w:sz="0" w:space="0" w:color="auto"/>
              </w:divBdr>
            </w:div>
            <w:div w:id="1031078965">
              <w:marLeft w:val="0"/>
              <w:marRight w:val="0"/>
              <w:marTop w:val="0"/>
              <w:marBottom w:val="0"/>
              <w:divBdr>
                <w:top w:val="none" w:sz="0" w:space="0" w:color="auto"/>
                <w:left w:val="none" w:sz="0" w:space="0" w:color="auto"/>
                <w:bottom w:val="none" w:sz="0" w:space="0" w:color="auto"/>
                <w:right w:val="none" w:sz="0" w:space="0" w:color="auto"/>
              </w:divBdr>
            </w:div>
            <w:div w:id="1768885753">
              <w:marLeft w:val="0"/>
              <w:marRight w:val="0"/>
              <w:marTop w:val="0"/>
              <w:marBottom w:val="0"/>
              <w:divBdr>
                <w:top w:val="none" w:sz="0" w:space="0" w:color="auto"/>
                <w:left w:val="none" w:sz="0" w:space="0" w:color="auto"/>
                <w:bottom w:val="none" w:sz="0" w:space="0" w:color="auto"/>
                <w:right w:val="none" w:sz="0" w:space="0" w:color="auto"/>
              </w:divBdr>
            </w:div>
            <w:div w:id="438066144">
              <w:marLeft w:val="0"/>
              <w:marRight w:val="0"/>
              <w:marTop w:val="0"/>
              <w:marBottom w:val="0"/>
              <w:divBdr>
                <w:top w:val="none" w:sz="0" w:space="0" w:color="auto"/>
                <w:left w:val="none" w:sz="0" w:space="0" w:color="auto"/>
                <w:bottom w:val="none" w:sz="0" w:space="0" w:color="auto"/>
                <w:right w:val="none" w:sz="0" w:space="0" w:color="auto"/>
              </w:divBdr>
            </w:div>
            <w:div w:id="1028095746">
              <w:marLeft w:val="0"/>
              <w:marRight w:val="0"/>
              <w:marTop w:val="0"/>
              <w:marBottom w:val="0"/>
              <w:divBdr>
                <w:top w:val="none" w:sz="0" w:space="0" w:color="auto"/>
                <w:left w:val="none" w:sz="0" w:space="0" w:color="auto"/>
                <w:bottom w:val="none" w:sz="0" w:space="0" w:color="auto"/>
                <w:right w:val="none" w:sz="0" w:space="0" w:color="auto"/>
              </w:divBdr>
            </w:div>
            <w:div w:id="389233963">
              <w:marLeft w:val="0"/>
              <w:marRight w:val="0"/>
              <w:marTop w:val="0"/>
              <w:marBottom w:val="0"/>
              <w:divBdr>
                <w:top w:val="none" w:sz="0" w:space="0" w:color="auto"/>
                <w:left w:val="none" w:sz="0" w:space="0" w:color="auto"/>
                <w:bottom w:val="none" w:sz="0" w:space="0" w:color="auto"/>
                <w:right w:val="none" w:sz="0" w:space="0" w:color="auto"/>
              </w:divBdr>
            </w:div>
            <w:div w:id="911433398">
              <w:marLeft w:val="0"/>
              <w:marRight w:val="0"/>
              <w:marTop w:val="0"/>
              <w:marBottom w:val="0"/>
              <w:divBdr>
                <w:top w:val="none" w:sz="0" w:space="0" w:color="auto"/>
                <w:left w:val="none" w:sz="0" w:space="0" w:color="auto"/>
                <w:bottom w:val="none" w:sz="0" w:space="0" w:color="auto"/>
                <w:right w:val="none" w:sz="0" w:space="0" w:color="auto"/>
              </w:divBdr>
            </w:div>
            <w:div w:id="177669434">
              <w:marLeft w:val="0"/>
              <w:marRight w:val="0"/>
              <w:marTop w:val="0"/>
              <w:marBottom w:val="0"/>
              <w:divBdr>
                <w:top w:val="none" w:sz="0" w:space="0" w:color="auto"/>
                <w:left w:val="none" w:sz="0" w:space="0" w:color="auto"/>
                <w:bottom w:val="none" w:sz="0" w:space="0" w:color="auto"/>
                <w:right w:val="none" w:sz="0" w:space="0" w:color="auto"/>
              </w:divBdr>
            </w:div>
            <w:div w:id="325741438">
              <w:marLeft w:val="0"/>
              <w:marRight w:val="0"/>
              <w:marTop w:val="0"/>
              <w:marBottom w:val="0"/>
              <w:divBdr>
                <w:top w:val="none" w:sz="0" w:space="0" w:color="auto"/>
                <w:left w:val="none" w:sz="0" w:space="0" w:color="auto"/>
                <w:bottom w:val="none" w:sz="0" w:space="0" w:color="auto"/>
                <w:right w:val="none" w:sz="0" w:space="0" w:color="auto"/>
              </w:divBdr>
            </w:div>
            <w:div w:id="1556090169">
              <w:marLeft w:val="0"/>
              <w:marRight w:val="0"/>
              <w:marTop w:val="0"/>
              <w:marBottom w:val="0"/>
              <w:divBdr>
                <w:top w:val="none" w:sz="0" w:space="0" w:color="auto"/>
                <w:left w:val="none" w:sz="0" w:space="0" w:color="auto"/>
                <w:bottom w:val="none" w:sz="0" w:space="0" w:color="auto"/>
                <w:right w:val="none" w:sz="0" w:space="0" w:color="auto"/>
              </w:divBdr>
            </w:div>
            <w:div w:id="1608150436">
              <w:marLeft w:val="0"/>
              <w:marRight w:val="0"/>
              <w:marTop w:val="0"/>
              <w:marBottom w:val="0"/>
              <w:divBdr>
                <w:top w:val="none" w:sz="0" w:space="0" w:color="auto"/>
                <w:left w:val="none" w:sz="0" w:space="0" w:color="auto"/>
                <w:bottom w:val="none" w:sz="0" w:space="0" w:color="auto"/>
                <w:right w:val="none" w:sz="0" w:space="0" w:color="auto"/>
              </w:divBdr>
            </w:div>
            <w:div w:id="1730495781">
              <w:marLeft w:val="0"/>
              <w:marRight w:val="0"/>
              <w:marTop w:val="0"/>
              <w:marBottom w:val="0"/>
              <w:divBdr>
                <w:top w:val="none" w:sz="0" w:space="0" w:color="auto"/>
                <w:left w:val="none" w:sz="0" w:space="0" w:color="auto"/>
                <w:bottom w:val="none" w:sz="0" w:space="0" w:color="auto"/>
                <w:right w:val="none" w:sz="0" w:space="0" w:color="auto"/>
              </w:divBdr>
            </w:div>
            <w:div w:id="824011108">
              <w:marLeft w:val="0"/>
              <w:marRight w:val="0"/>
              <w:marTop w:val="0"/>
              <w:marBottom w:val="0"/>
              <w:divBdr>
                <w:top w:val="none" w:sz="0" w:space="0" w:color="auto"/>
                <w:left w:val="none" w:sz="0" w:space="0" w:color="auto"/>
                <w:bottom w:val="none" w:sz="0" w:space="0" w:color="auto"/>
                <w:right w:val="none" w:sz="0" w:space="0" w:color="auto"/>
              </w:divBdr>
            </w:div>
            <w:div w:id="982345996">
              <w:marLeft w:val="0"/>
              <w:marRight w:val="0"/>
              <w:marTop w:val="0"/>
              <w:marBottom w:val="0"/>
              <w:divBdr>
                <w:top w:val="none" w:sz="0" w:space="0" w:color="auto"/>
                <w:left w:val="none" w:sz="0" w:space="0" w:color="auto"/>
                <w:bottom w:val="none" w:sz="0" w:space="0" w:color="auto"/>
                <w:right w:val="none" w:sz="0" w:space="0" w:color="auto"/>
              </w:divBdr>
            </w:div>
            <w:div w:id="561529197">
              <w:marLeft w:val="0"/>
              <w:marRight w:val="0"/>
              <w:marTop w:val="0"/>
              <w:marBottom w:val="0"/>
              <w:divBdr>
                <w:top w:val="none" w:sz="0" w:space="0" w:color="auto"/>
                <w:left w:val="none" w:sz="0" w:space="0" w:color="auto"/>
                <w:bottom w:val="none" w:sz="0" w:space="0" w:color="auto"/>
                <w:right w:val="none" w:sz="0" w:space="0" w:color="auto"/>
              </w:divBdr>
            </w:div>
            <w:div w:id="124351628">
              <w:marLeft w:val="0"/>
              <w:marRight w:val="0"/>
              <w:marTop w:val="0"/>
              <w:marBottom w:val="0"/>
              <w:divBdr>
                <w:top w:val="none" w:sz="0" w:space="0" w:color="auto"/>
                <w:left w:val="none" w:sz="0" w:space="0" w:color="auto"/>
                <w:bottom w:val="none" w:sz="0" w:space="0" w:color="auto"/>
                <w:right w:val="none" w:sz="0" w:space="0" w:color="auto"/>
              </w:divBdr>
            </w:div>
            <w:div w:id="1020931888">
              <w:marLeft w:val="0"/>
              <w:marRight w:val="0"/>
              <w:marTop w:val="0"/>
              <w:marBottom w:val="0"/>
              <w:divBdr>
                <w:top w:val="none" w:sz="0" w:space="0" w:color="auto"/>
                <w:left w:val="none" w:sz="0" w:space="0" w:color="auto"/>
                <w:bottom w:val="none" w:sz="0" w:space="0" w:color="auto"/>
                <w:right w:val="none" w:sz="0" w:space="0" w:color="auto"/>
              </w:divBdr>
            </w:div>
            <w:div w:id="1770471085">
              <w:marLeft w:val="0"/>
              <w:marRight w:val="0"/>
              <w:marTop w:val="0"/>
              <w:marBottom w:val="0"/>
              <w:divBdr>
                <w:top w:val="none" w:sz="0" w:space="0" w:color="auto"/>
                <w:left w:val="none" w:sz="0" w:space="0" w:color="auto"/>
                <w:bottom w:val="none" w:sz="0" w:space="0" w:color="auto"/>
                <w:right w:val="none" w:sz="0" w:space="0" w:color="auto"/>
              </w:divBdr>
            </w:div>
            <w:div w:id="161971731">
              <w:marLeft w:val="0"/>
              <w:marRight w:val="0"/>
              <w:marTop w:val="0"/>
              <w:marBottom w:val="0"/>
              <w:divBdr>
                <w:top w:val="none" w:sz="0" w:space="0" w:color="auto"/>
                <w:left w:val="none" w:sz="0" w:space="0" w:color="auto"/>
                <w:bottom w:val="none" w:sz="0" w:space="0" w:color="auto"/>
                <w:right w:val="none" w:sz="0" w:space="0" w:color="auto"/>
              </w:divBdr>
            </w:div>
            <w:div w:id="1354528872">
              <w:marLeft w:val="0"/>
              <w:marRight w:val="0"/>
              <w:marTop w:val="0"/>
              <w:marBottom w:val="0"/>
              <w:divBdr>
                <w:top w:val="none" w:sz="0" w:space="0" w:color="auto"/>
                <w:left w:val="none" w:sz="0" w:space="0" w:color="auto"/>
                <w:bottom w:val="none" w:sz="0" w:space="0" w:color="auto"/>
                <w:right w:val="none" w:sz="0" w:space="0" w:color="auto"/>
              </w:divBdr>
            </w:div>
            <w:div w:id="1702172361">
              <w:marLeft w:val="0"/>
              <w:marRight w:val="0"/>
              <w:marTop w:val="0"/>
              <w:marBottom w:val="0"/>
              <w:divBdr>
                <w:top w:val="none" w:sz="0" w:space="0" w:color="auto"/>
                <w:left w:val="none" w:sz="0" w:space="0" w:color="auto"/>
                <w:bottom w:val="none" w:sz="0" w:space="0" w:color="auto"/>
                <w:right w:val="none" w:sz="0" w:space="0" w:color="auto"/>
              </w:divBdr>
            </w:div>
            <w:div w:id="725107320">
              <w:marLeft w:val="0"/>
              <w:marRight w:val="0"/>
              <w:marTop w:val="0"/>
              <w:marBottom w:val="0"/>
              <w:divBdr>
                <w:top w:val="none" w:sz="0" w:space="0" w:color="auto"/>
                <w:left w:val="none" w:sz="0" w:space="0" w:color="auto"/>
                <w:bottom w:val="none" w:sz="0" w:space="0" w:color="auto"/>
                <w:right w:val="none" w:sz="0" w:space="0" w:color="auto"/>
              </w:divBdr>
            </w:div>
            <w:div w:id="368992674">
              <w:marLeft w:val="0"/>
              <w:marRight w:val="0"/>
              <w:marTop w:val="0"/>
              <w:marBottom w:val="0"/>
              <w:divBdr>
                <w:top w:val="none" w:sz="0" w:space="0" w:color="auto"/>
                <w:left w:val="none" w:sz="0" w:space="0" w:color="auto"/>
                <w:bottom w:val="none" w:sz="0" w:space="0" w:color="auto"/>
                <w:right w:val="none" w:sz="0" w:space="0" w:color="auto"/>
              </w:divBdr>
            </w:div>
            <w:div w:id="609550738">
              <w:marLeft w:val="0"/>
              <w:marRight w:val="0"/>
              <w:marTop w:val="0"/>
              <w:marBottom w:val="0"/>
              <w:divBdr>
                <w:top w:val="none" w:sz="0" w:space="0" w:color="auto"/>
                <w:left w:val="none" w:sz="0" w:space="0" w:color="auto"/>
                <w:bottom w:val="none" w:sz="0" w:space="0" w:color="auto"/>
                <w:right w:val="none" w:sz="0" w:space="0" w:color="auto"/>
              </w:divBdr>
            </w:div>
            <w:div w:id="1256985547">
              <w:marLeft w:val="0"/>
              <w:marRight w:val="0"/>
              <w:marTop w:val="0"/>
              <w:marBottom w:val="0"/>
              <w:divBdr>
                <w:top w:val="none" w:sz="0" w:space="0" w:color="auto"/>
                <w:left w:val="none" w:sz="0" w:space="0" w:color="auto"/>
                <w:bottom w:val="none" w:sz="0" w:space="0" w:color="auto"/>
                <w:right w:val="none" w:sz="0" w:space="0" w:color="auto"/>
              </w:divBdr>
            </w:div>
            <w:div w:id="1911574768">
              <w:marLeft w:val="0"/>
              <w:marRight w:val="0"/>
              <w:marTop w:val="0"/>
              <w:marBottom w:val="0"/>
              <w:divBdr>
                <w:top w:val="none" w:sz="0" w:space="0" w:color="auto"/>
                <w:left w:val="none" w:sz="0" w:space="0" w:color="auto"/>
                <w:bottom w:val="none" w:sz="0" w:space="0" w:color="auto"/>
                <w:right w:val="none" w:sz="0" w:space="0" w:color="auto"/>
              </w:divBdr>
            </w:div>
            <w:div w:id="781464167">
              <w:marLeft w:val="0"/>
              <w:marRight w:val="0"/>
              <w:marTop w:val="0"/>
              <w:marBottom w:val="0"/>
              <w:divBdr>
                <w:top w:val="none" w:sz="0" w:space="0" w:color="auto"/>
                <w:left w:val="none" w:sz="0" w:space="0" w:color="auto"/>
                <w:bottom w:val="none" w:sz="0" w:space="0" w:color="auto"/>
                <w:right w:val="none" w:sz="0" w:space="0" w:color="auto"/>
              </w:divBdr>
            </w:div>
            <w:div w:id="798379391">
              <w:marLeft w:val="0"/>
              <w:marRight w:val="0"/>
              <w:marTop w:val="0"/>
              <w:marBottom w:val="0"/>
              <w:divBdr>
                <w:top w:val="none" w:sz="0" w:space="0" w:color="auto"/>
                <w:left w:val="none" w:sz="0" w:space="0" w:color="auto"/>
                <w:bottom w:val="none" w:sz="0" w:space="0" w:color="auto"/>
                <w:right w:val="none" w:sz="0" w:space="0" w:color="auto"/>
              </w:divBdr>
            </w:div>
            <w:div w:id="598026304">
              <w:marLeft w:val="0"/>
              <w:marRight w:val="0"/>
              <w:marTop w:val="0"/>
              <w:marBottom w:val="0"/>
              <w:divBdr>
                <w:top w:val="none" w:sz="0" w:space="0" w:color="auto"/>
                <w:left w:val="none" w:sz="0" w:space="0" w:color="auto"/>
                <w:bottom w:val="none" w:sz="0" w:space="0" w:color="auto"/>
                <w:right w:val="none" w:sz="0" w:space="0" w:color="auto"/>
              </w:divBdr>
            </w:div>
            <w:div w:id="924341851">
              <w:marLeft w:val="0"/>
              <w:marRight w:val="0"/>
              <w:marTop w:val="0"/>
              <w:marBottom w:val="0"/>
              <w:divBdr>
                <w:top w:val="none" w:sz="0" w:space="0" w:color="auto"/>
                <w:left w:val="none" w:sz="0" w:space="0" w:color="auto"/>
                <w:bottom w:val="none" w:sz="0" w:space="0" w:color="auto"/>
                <w:right w:val="none" w:sz="0" w:space="0" w:color="auto"/>
              </w:divBdr>
            </w:div>
            <w:div w:id="14573857">
              <w:marLeft w:val="0"/>
              <w:marRight w:val="0"/>
              <w:marTop w:val="0"/>
              <w:marBottom w:val="0"/>
              <w:divBdr>
                <w:top w:val="none" w:sz="0" w:space="0" w:color="auto"/>
                <w:left w:val="none" w:sz="0" w:space="0" w:color="auto"/>
                <w:bottom w:val="none" w:sz="0" w:space="0" w:color="auto"/>
                <w:right w:val="none" w:sz="0" w:space="0" w:color="auto"/>
              </w:divBdr>
            </w:div>
            <w:div w:id="142634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985234">
      <w:bodyDiv w:val="1"/>
      <w:marLeft w:val="0"/>
      <w:marRight w:val="0"/>
      <w:marTop w:val="0"/>
      <w:marBottom w:val="0"/>
      <w:divBdr>
        <w:top w:val="none" w:sz="0" w:space="0" w:color="auto"/>
        <w:left w:val="none" w:sz="0" w:space="0" w:color="auto"/>
        <w:bottom w:val="none" w:sz="0" w:space="0" w:color="auto"/>
        <w:right w:val="none" w:sz="0" w:space="0" w:color="auto"/>
      </w:divBdr>
    </w:div>
    <w:div w:id="368602978">
      <w:bodyDiv w:val="1"/>
      <w:marLeft w:val="0"/>
      <w:marRight w:val="0"/>
      <w:marTop w:val="0"/>
      <w:marBottom w:val="0"/>
      <w:divBdr>
        <w:top w:val="none" w:sz="0" w:space="0" w:color="auto"/>
        <w:left w:val="none" w:sz="0" w:space="0" w:color="auto"/>
        <w:bottom w:val="none" w:sz="0" w:space="0" w:color="auto"/>
        <w:right w:val="none" w:sz="0" w:space="0" w:color="auto"/>
      </w:divBdr>
    </w:div>
    <w:div w:id="389697455">
      <w:bodyDiv w:val="1"/>
      <w:marLeft w:val="0"/>
      <w:marRight w:val="0"/>
      <w:marTop w:val="0"/>
      <w:marBottom w:val="0"/>
      <w:divBdr>
        <w:top w:val="none" w:sz="0" w:space="0" w:color="auto"/>
        <w:left w:val="none" w:sz="0" w:space="0" w:color="auto"/>
        <w:bottom w:val="none" w:sz="0" w:space="0" w:color="auto"/>
        <w:right w:val="none" w:sz="0" w:space="0" w:color="auto"/>
      </w:divBdr>
    </w:div>
    <w:div w:id="417672212">
      <w:bodyDiv w:val="1"/>
      <w:marLeft w:val="0"/>
      <w:marRight w:val="0"/>
      <w:marTop w:val="0"/>
      <w:marBottom w:val="0"/>
      <w:divBdr>
        <w:top w:val="none" w:sz="0" w:space="0" w:color="auto"/>
        <w:left w:val="none" w:sz="0" w:space="0" w:color="auto"/>
        <w:bottom w:val="none" w:sz="0" w:space="0" w:color="auto"/>
        <w:right w:val="none" w:sz="0" w:space="0" w:color="auto"/>
      </w:divBdr>
      <w:divsChild>
        <w:div w:id="1829054457">
          <w:marLeft w:val="0"/>
          <w:marRight w:val="0"/>
          <w:marTop w:val="0"/>
          <w:marBottom w:val="0"/>
          <w:divBdr>
            <w:top w:val="none" w:sz="0" w:space="0" w:color="auto"/>
            <w:left w:val="none" w:sz="0" w:space="0" w:color="auto"/>
            <w:bottom w:val="none" w:sz="0" w:space="0" w:color="auto"/>
            <w:right w:val="none" w:sz="0" w:space="0" w:color="auto"/>
          </w:divBdr>
        </w:div>
      </w:divsChild>
    </w:div>
    <w:div w:id="418020492">
      <w:bodyDiv w:val="1"/>
      <w:marLeft w:val="0"/>
      <w:marRight w:val="0"/>
      <w:marTop w:val="0"/>
      <w:marBottom w:val="0"/>
      <w:divBdr>
        <w:top w:val="none" w:sz="0" w:space="0" w:color="auto"/>
        <w:left w:val="none" w:sz="0" w:space="0" w:color="auto"/>
        <w:bottom w:val="none" w:sz="0" w:space="0" w:color="auto"/>
        <w:right w:val="none" w:sz="0" w:space="0" w:color="auto"/>
      </w:divBdr>
      <w:divsChild>
        <w:div w:id="68696305">
          <w:marLeft w:val="0"/>
          <w:marRight w:val="0"/>
          <w:marTop w:val="0"/>
          <w:marBottom w:val="0"/>
          <w:divBdr>
            <w:top w:val="none" w:sz="0" w:space="0" w:color="auto"/>
            <w:left w:val="none" w:sz="0" w:space="0" w:color="auto"/>
            <w:bottom w:val="none" w:sz="0" w:space="0" w:color="auto"/>
            <w:right w:val="none" w:sz="0" w:space="0" w:color="auto"/>
          </w:divBdr>
          <w:divsChild>
            <w:div w:id="191701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332011">
      <w:bodyDiv w:val="1"/>
      <w:marLeft w:val="0"/>
      <w:marRight w:val="0"/>
      <w:marTop w:val="0"/>
      <w:marBottom w:val="0"/>
      <w:divBdr>
        <w:top w:val="none" w:sz="0" w:space="0" w:color="auto"/>
        <w:left w:val="none" w:sz="0" w:space="0" w:color="auto"/>
        <w:bottom w:val="none" w:sz="0" w:space="0" w:color="auto"/>
        <w:right w:val="none" w:sz="0" w:space="0" w:color="auto"/>
      </w:divBdr>
    </w:div>
    <w:div w:id="418602649">
      <w:bodyDiv w:val="1"/>
      <w:marLeft w:val="0"/>
      <w:marRight w:val="0"/>
      <w:marTop w:val="0"/>
      <w:marBottom w:val="0"/>
      <w:divBdr>
        <w:top w:val="none" w:sz="0" w:space="0" w:color="auto"/>
        <w:left w:val="none" w:sz="0" w:space="0" w:color="auto"/>
        <w:bottom w:val="none" w:sz="0" w:space="0" w:color="auto"/>
        <w:right w:val="none" w:sz="0" w:space="0" w:color="auto"/>
      </w:divBdr>
    </w:div>
    <w:div w:id="442892942">
      <w:bodyDiv w:val="1"/>
      <w:marLeft w:val="0"/>
      <w:marRight w:val="0"/>
      <w:marTop w:val="0"/>
      <w:marBottom w:val="0"/>
      <w:divBdr>
        <w:top w:val="none" w:sz="0" w:space="0" w:color="auto"/>
        <w:left w:val="none" w:sz="0" w:space="0" w:color="auto"/>
        <w:bottom w:val="none" w:sz="0" w:space="0" w:color="auto"/>
        <w:right w:val="none" w:sz="0" w:space="0" w:color="auto"/>
      </w:divBdr>
      <w:divsChild>
        <w:div w:id="826746783">
          <w:marLeft w:val="0"/>
          <w:marRight w:val="0"/>
          <w:marTop w:val="0"/>
          <w:marBottom w:val="0"/>
          <w:divBdr>
            <w:top w:val="none" w:sz="0" w:space="0" w:color="auto"/>
            <w:left w:val="none" w:sz="0" w:space="0" w:color="auto"/>
            <w:bottom w:val="none" w:sz="0" w:space="0" w:color="auto"/>
            <w:right w:val="none" w:sz="0" w:space="0" w:color="auto"/>
          </w:divBdr>
          <w:divsChild>
            <w:div w:id="316613612">
              <w:marLeft w:val="0"/>
              <w:marRight w:val="0"/>
              <w:marTop w:val="0"/>
              <w:marBottom w:val="0"/>
              <w:divBdr>
                <w:top w:val="none" w:sz="0" w:space="0" w:color="auto"/>
                <w:left w:val="none" w:sz="0" w:space="0" w:color="auto"/>
                <w:bottom w:val="none" w:sz="0" w:space="0" w:color="auto"/>
                <w:right w:val="none" w:sz="0" w:space="0" w:color="auto"/>
              </w:divBdr>
            </w:div>
            <w:div w:id="640117472">
              <w:marLeft w:val="0"/>
              <w:marRight w:val="0"/>
              <w:marTop w:val="0"/>
              <w:marBottom w:val="0"/>
              <w:divBdr>
                <w:top w:val="none" w:sz="0" w:space="0" w:color="auto"/>
                <w:left w:val="none" w:sz="0" w:space="0" w:color="auto"/>
                <w:bottom w:val="none" w:sz="0" w:space="0" w:color="auto"/>
                <w:right w:val="none" w:sz="0" w:space="0" w:color="auto"/>
              </w:divBdr>
            </w:div>
            <w:div w:id="1208837029">
              <w:marLeft w:val="0"/>
              <w:marRight w:val="0"/>
              <w:marTop w:val="0"/>
              <w:marBottom w:val="0"/>
              <w:divBdr>
                <w:top w:val="none" w:sz="0" w:space="0" w:color="auto"/>
                <w:left w:val="none" w:sz="0" w:space="0" w:color="auto"/>
                <w:bottom w:val="none" w:sz="0" w:space="0" w:color="auto"/>
                <w:right w:val="none" w:sz="0" w:space="0" w:color="auto"/>
              </w:divBdr>
            </w:div>
            <w:div w:id="1528982373">
              <w:marLeft w:val="0"/>
              <w:marRight w:val="0"/>
              <w:marTop w:val="0"/>
              <w:marBottom w:val="0"/>
              <w:divBdr>
                <w:top w:val="none" w:sz="0" w:space="0" w:color="auto"/>
                <w:left w:val="none" w:sz="0" w:space="0" w:color="auto"/>
                <w:bottom w:val="none" w:sz="0" w:space="0" w:color="auto"/>
                <w:right w:val="none" w:sz="0" w:space="0" w:color="auto"/>
              </w:divBdr>
            </w:div>
            <w:div w:id="440876897">
              <w:marLeft w:val="0"/>
              <w:marRight w:val="0"/>
              <w:marTop w:val="0"/>
              <w:marBottom w:val="0"/>
              <w:divBdr>
                <w:top w:val="none" w:sz="0" w:space="0" w:color="auto"/>
                <w:left w:val="none" w:sz="0" w:space="0" w:color="auto"/>
                <w:bottom w:val="none" w:sz="0" w:space="0" w:color="auto"/>
                <w:right w:val="none" w:sz="0" w:space="0" w:color="auto"/>
              </w:divBdr>
            </w:div>
            <w:div w:id="81724751">
              <w:marLeft w:val="0"/>
              <w:marRight w:val="0"/>
              <w:marTop w:val="0"/>
              <w:marBottom w:val="0"/>
              <w:divBdr>
                <w:top w:val="none" w:sz="0" w:space="0" w:color="auto"/>
                <w:left w:val="none" w:sz="0" w:space="0" w:color="auto"/>
                <w:bottom w:val="none" w:sz="0" w:space="0" w:color="auto"/>
                <w:right w:val="none" w:sz="0" w:space="0" w:color="auto"/>
              </w:divBdr>
            </w:div>
            <w:div w:id="555509363">
              <w:marLeft w:val="0"/>
              <w:marRight w:val="0"/>
              <w:marTop w:val="0"/>
              <w:marBottom w:val="0"/>
              <w:divBdr>
                <w:top w:val="none" w:sz="0" w:space="0" w:color="auto"/>
                <w:left w:val="none" w:sz="0" w:space="0" w:color="auto"/>
                <w:bottom w:val="none" w:sz="0" w:space="0" w:color="auto"/>
                <w:right w:val="none" w:sz="0" w:space="0" w:color="auto"/>
              </w:divBdr>
            </w:div>
            <w:div w:id="1684893289">
              <w:marLeft w:val="0"/>
              <w:marRight w:val="0"/>
              <w:marTop w:val="0"/>
              <w:marBottom w:val="0"/>
              <w:divBdr>
                <w:top w:val="none" w:sz="0" w:space="0" w:color="auto"/>
                <w:left w:val="none" w:sz="0" w:space="0" w:color="auto"/>
                <w:bottom w:val="none" w:sz="0" w:space="0" w:color="auto"/>
                <w:right w:val="none" w:sz="0" w:space="0" w:color="auto"/>
              </w:divBdr>
            </w:div>
            <w:div w:id="1704669804">
              <w:marLeft w:val="0"/>
              <w:marRight w:val="0"/>
              <w:marTop w:val="0"/>
              <w:marBottom w:val="0"/>
              <w:divBdr>
                <w:top w:val="none" w:sz="0" w:space="0" w:color="auto"/>
                <w:left w:val="none" w:sz="0" w:space="0" w:color="auto"/>
                <w:bottom w:val="none" w:sz="0" w:space="0" w:color="auto"/>
                <w:right w:val="none" w:sz="0" w:space="0" w:color="auto"/>
              </w:divBdr>
            </w:div>
            <w:div w:id="1796875391">
              <w:marLeft w:val="0"/>
              <w:marRight w:val="0"/>
              <w:marTop w:val="0"/>
              <w:marBottom w:val="0"/>
              <w:divBdr>
                <w:top w:val="none" w:sz="0" w:space="0" w:color="auto"/>
                <w:left w:val="none" w:sz="0" w:space="0" w:color="auto"/>
                <w:bottom w:val="none" w:sz="0" w:space="0" w:color="auto"/>
                <w:right w:val="none" w:sz="0" w:space="0" w:color="auto"/>
              </w:divBdr>
            </w:div>
            <w:div w:id="892732859">
              <w:marLeft w:val="0"/>
              <w:marRight w:val="0"/>
              <w:marTop w:val="0"/>
              <w:marBottom w:val="0"/>
              <w:divBdr>
                <w:top w:val="none" w:sz="0" w:space="0" w:color="auto"/>
                <w:left w:val="none" w:sz="0" w:space="0" w:color="auto"/>
                <w:bottom w:val="none" w:sz="0" w:space="0" w:color="auto"/>
                <w:right w:val="none" w:sz="0" w:space="0" w:color="auto"/>
              </w:divBdr>
            </w:div>
            <w:div w:id="1528642734">
              <w:marLeft w:val="0"/>
              <w:marRight w:val="0"/>
              <w:marTop w:val="0"/>
              <w:marBottom w:val="0"/>
              <w:divBdr>
                <w:top w:val="none" w:sz="0" w:space="0" w:color="auto"/>
                <w:left w:val="none" w:sz="0" w:space="0" w:color="auto"/>
                <w:bottom w:val="none" w:sz="0" w:space="0" w:color="auto"/>
                <w:right w:val="none" w:sz="0" w:space="0" w:color="auto"/>
              </w:divBdr>
            </w:div>
            <w:div w:id="1859200543">
              <w:marLeft w:val="0"/>
              <w:marRight w:val="0"/>
              <w:marTop w:val="0"/>
              <w:marBottom w:val="0"/>
              <w:divBdr>
                <w:top w:val="none" w:sz="0" w:space="0" w:color="auto"/>
                <w:left w:val="none" w:sz="0" w:space="0" w:color="auto"/>
                <w:bottom w:val="none" w:sz="0" w:space="0" w:color="auto"/>
                <w:right w:val="none" w:sz="0" w:space="0" w:color="auto"/>
              </w:divBdr>
            </w:div>
            <w:div w:id="2071077068">
              <w:marLeft w:val="0"/>
              <w:marRight w:val="0"/>
              <w:marTop w:val="0"/>
              <w:marBottom w:val="0"/>
              <w:divBdr>
                <w:top w:val="none" w:sz="0" w:space="0" w:color="auto"/>
                <w:left w:val="none" w:sz="0" w:space="0" w:color="auto"/>
                <w:bottom w:val="none" w:sz="0" w:space="0" w:color="auto"/>
                <w:right w:val="none" w:sz="0" w:space="0" w:color="auto"/>
              </w:divBdr>
            </w:div>
            <w:div w:id="1121340036">
              <w:marLeft w:val="0"/>
              <w:marRight w:val="0"/>
              <w:marTop w:val="0"/>
              <w:marBottom w:val="0"/>
              <w:divBdr>
                <w:top w:val="none" w:sz="0" w:space="0" w:color="auto"/>
                <w:left w:val="none" w:sz="0" w:space="0" w:color="auto"/>
                <w:bottom w:val="none" w:sz="0" w:space="0" w:color="auto"/>
                <w:right w:val="none" w:sz="0" w:space="0" w:color="auto"/>
              </w:divBdr>
            </w:div>
            <w:div w:id="1036202024">
              <w:marLeft w:val="0"/>
              <w:marRight w:val="0"/>
              <w:marTop w:val="0"/>
              <w:marBottom w:val="0"/>
              <w:divBdr>
                <w:top w:val="none" w:sz="0" w:space="0" w:color="auto"/>
                <w:left w:val="none" w:sz="0" w:space="0" w:color="auto"/>
                <w:bottom w:val="none" w:sz="0" w:space="0" w:color="auto"/>
                <w:right w:val="none" w:sz="0" w:space="0" w:color="auto"/>
              </w:divBdr>
            </w:div>
            <w:div w:id="194007622">
              <w:marLeft w:val="0"/>
              <w:marRight w:val="0"/>
              <w:marTop w:val="0"/>
              <w:marBottom w:val="0"/>
              <w:divBdr>
                <w:top w:val="none" w:sz="0" w:space="0" w:color="auto"/>
                <w:left w:val="none" w:sz="0" w:space="0" w:color="auto"/>
                <w:bottom w:val="none" w:sz="0" w:space="0" w:color="auto"/>
                <w:right w:val="none" w:sz="0" w:space="0" w:color="auto"/>
              </w:divBdr>
            </w:div>
            <w:div w:id="1920938326">
              <w:marLeft w:val="0"/>
              <w:marRight w:val="0"/>
              <w:marTop w:val="0"/>
              <w:marBottom w:val="0"/>
              <w:divBdr>
                <w:top w:val="none" w:sz="0" w:space="0" w:color="auto"/>
                <w:left w:val="none" w:sz="0" w:space="0" w:color="auto"/>
                <w:bottom w:val="none" w:sz="0" w:space="0" w:color="auto"/>
                <w:right w:val="none" w:sz="0" w:space="0" w:color="auto"/>
              </w:divBdr>
            </w:div>
            <w:div w:id="1041631415">
              <w:marLeft w:val="0"/>
              <w:marRight w:val="0"/>
              <w:marTop w:val="0"/>
              <w:marBottom w:val="0"/>
              <w:divBdr>
                <w:top w:val="none" w:sz="0" w:space="0" w:color="auto"/>
                <w:left w:val="none" w:sz="0" w:space="0" w:color="auto"/>
                <w:bottom w:val="none" w:sz="0" w:space="0" w:color="auto"/>
                <w:right w:val="none" w:sz="0" w:space="0" w:color="auto"/>
              </w:divBdr>
            </w:div>
            <w:div w:id="1844125587">
              <w:marLeft w:val="0"/>
              <w:marRight w:val="0"/>
              <w:marTop w:val="0"/>
              <w:marBottom w:val="0"/>
              <w:divBdr>
                <w:top w:val="none" w:sz="0" w:space="0" w:color="auto"/>
                <w:left w:val="none" w:sz="0" w:space="0" w:color="auto"/>
                <w:bottom w:val="none" w:sz="0" w:space="0" w:color="auto"/>
                <w:right w:val="none" w:sz="0" w:space="0" w:color="auto"/>
              </w:divBdr>
            </w:div>
            <w:div w:id="1607156360">
              <w:marLeft w:val="0"/>
              <w:marRight w:val="0"/>
              <w:marTop w:val="0"/>
              <w:marBottom w:val="0"/>
              <w:divBdr>
                <w:top w:val="none" w:sz="0" w:space="0" w:color="auto"/>
                <w:left w:val="none" w:sz="0" w:space="0" w:color="auto"/>
                <w:bottom w:val="none" w:sz="0" w:space="0" w:color="auto"/>
                <w:right w:val="none" w:sz="0" w:space="0" w:color="auto"/>
              </w:divBdr>
            </w:div>
            <w:div w:id="1683315163">
              <w:marLeft w:val="0"/>
              <w:marRight w:val="0"/>
              <w:marTop w:val="0"/>
              <w:marBottom w:val="0"/>
              <w:divBdr>
                <w:top w:val="none" w:sz="0" w:space="0" w:color="auto"/>
                <w:left w:val="none" w:sz="0" w:space="0" w:color="auto"/>
                <w:bottom w:val="none" w:sz="0" w:space="0" w:color="auto"/>
                <w:right w:val="none" w:sz="0" w:space="0" w:color="auto"/>
              </w:divBdr>
            </w:div>
            <w:div w:id="1367680545">
              <w:marLeft w:val="0"/>
              <w:marRight w:val="0"/>
              <w:marTop w:val="0"/>
              <w:marBottom w:val="0"/>
              <w:divBdr>
                <w:top w:val="none" w:sz="0" w:space="0" w:color="auto"/>
                <w:left w:val="none" w:sz="0" w:space="0" w:color="auto"/>
                <w:bottom w:val="none" w:sz="0" w:space="0" w:color="auto"/>
                <w:right w:val="none" w:sz="0" w:space="0" w:color="auto"/>
              </w:divBdr>
            </w:div>
            <w:div w:id="1195969428">
              <w:marLeft w:val="0"/>
              <w:marRight w:val="0"/>
              <w:marTop w:val="0"/>
              <w:marBottom w:val="0"/>
              <w:divBdr>
                <w:top w:val="none" w:sz="0" w:space="0" w:color="auto"/>
                <w:left w:val="none" w:sz="0" w:space="0" w:color="auto"/>
                <w:bottom w:val="none" w:sz="0" w:space="0" w:color="auto"/>
                <w:right w:val="none" w:sz="0" w:space="0" w:color="auto"/>
              </w:divBdr>
            </w:div>
            <w:div w:id="777791725">
              <w:marLeft w:val="0"/>
              <w:marRight w:val="0"/>
              <w:marTop w:val="0"/>
              <w:marBottom w:val="0"/>
              <w:divBdr>
                <w:top w:val="none" w:sz="0" w:space="0" w:color="auto"/>
                <w:left w:val="none" w:sz="0" w:space="0" w:color="auto"/>
                <w:bottom w:val="none" w:sz="0" w:space="0" w:color="auto"/>
                <w:right w:val="none" w:sz="0" w:space="0" w:color="auto"/>
              </w:divBdr>
            </w:div>
            <w:div w:id="511382526">
              <w:marLeft w:val="0"/>
              <w:marRight w:val="0"/>
              <w:marTop w:val="0"/>
              <w:marBottom w:val="0"/>
              <w:divBdr>
                <w:top w:val="none" w:sz="0" w:space="0" w:color="auto"/>
                <w:left w:val="none" w:sz="0" w:space="0" w:color="auto"/>
                <w:bottom w:val="none" w:sz="0" w:space="0" w:color="auto"/>
                <w:right w:val="none" w:sz="0" w:space="0" w:color="auto"/>
              </w:divBdr>
            </w:div>
            <w:div w:id="1949847463">
              <w:marLeft w:val="0"/>
              <w:marRight w:val="0"/>
              <w:marTop w:val="0"/>
              <w:marBottom w:val="0"/>
              <w:divBdr>
                <w:top w:val="none" w:sz="0" w:space="0" w:color="auto"/>
                <w:left w:val="none" w:sz="0" w:space="0" w:color="auto"/>
                <w:bottom w:val="none" w:sz="0" w:space="0" w:color="auto"/>
                <w:right w:val="none" w:sz="0" w:space="0" w:color="auto"/>
              </w:divBdr>
            </w:div>
            <w:div w:id="1336106836">
              <w:marLeft w:val="0"/>
              <w:marRight w:val="0"/>
              <w:marTop w:val="0"/>
              <w:marBottom w:val="0"/>
              <w:divBdr>
                <w:top w:val="none" w:sz="0" w:space="0" w:color="auto"/>
                <w:left w:val="none" w:sz="0" w:space="0" w:color="auto"/>
                <w:bottom w:val="none" w:sz="0" w:space="0" w:color="auto"/>
                <w:right w:val="none" w:sz="0" w:space="0" w:color="auto"/>
              </w:divBdr>
            </w:div>
            <w:div w:id="888498465">
              <w:marLeft w:val="0"/>
              <w:marRight w:val="0"/>
              <w:marTop w:val="0"/>
              <w:marBottom w:val="0"/>
              <w:divBdr>
                <w:top w:val="none" w:sz="0" w:space="0" w:color="auto"/>
                <w:left w:val="none" w:sz="0" w:space="0" w:color="auto"/>
                <w:bottom w:val="none" w:sz="0" w:space="0" w:color="auto"/>
                <w:right w:val="none" w:sz="0" w:space="0" w:color="auto"/>
              </w:divBdr>
            </w:div>
            <w:div w:id="817266078">
              <w:marLeft w:val="0"/>
              <w:marRight w:val="0"/>
              <w:marTop w:val="0"/>
              <w:marBottom w:val="0"/>
              <w:divBdr>
                <w:top w:val="none" w:sz="0" w:space="0" w:color="auto"/>
                <w:left w:val="none" w:sz="0" w:space="0" w:color="auto"/>
                <w:bottom w:val="none" w:sz="0" w:space="0" w:color="auto"/>
                <w:right w:val="none" w:sz="0" w:space="0" w:color="auto"/>
              </w:divBdr>
            </w:div>
            <w:div w:id="1120076286">
              <w:marLeft w:val="0"/>
              <w:marRight w:val="0"/>
              <w:marTop w:val="0"/>
              <w:marBottom w:val="0"/>
              <w:divBdr>
                <w:top w:val="none" w:sz="0" w:space="0" w:color="auto"/>
                <w:left w:val="none" w:sz="0" w:space="0" w:color="auto"/>
                <w:bottom w:val="none" w:sz="0" w:space="0" w:color="auto"/>
                <w:right w:val="none" w:sz="0" w:space="0" w:color="auto"/>
              </w:divBdr>
            </w:div>
            <w:div w:id="1905991213">
              <w:marLeft w:val="0"/>
              <w:marRight w:val="0"/>
              <w:marTop w:val="0"/>
              <w:marBottom w:val="0"/>
              <w:divBdr>
                <w:top w:val="none" w:sz="0" w:space="0" w:color="auto"/>
                <w:left w:val="none" w:sz="0" w:space="0" w:color="auto"/>
                <w:bottom w:val="none" w:sz="0" w:space="0" w:color="auto"/>
                <w:right w:val="none" w:sz="0" w:space="0" w:color="auto"/>
              </w:divBdr>
            </w:div>
            <w:div w:id="1182937842">
              <w:marLeft w:val="0"/>
              <w:marRight w:val="0"/>
              <w:marTop w:val="0"/>
              <w:marBottom w:val="0"/>
              <w:divBdr>
                <w:top w:val="none" w:sz="0" w:space="0" w:color="auto"/>
                <w:left w:val="none" w:sz="0" w:space="0" w:color="auto"/>
                <w:bottom w:val="none" w:sz="0" w:space="0" w:color="auto"/>
                <w:right w:val="none" w:sz="0" w:space="0" w:color="auto"/>
              </w:divBdr>
            </w:div>
            <w:div w:id="1945065474">
              <w:marLeft w:val="0"/>
              <w:marRight w:val="0"/>
              <w:marTop w:val="0"/>
              <w:marBottom w:val="0"/>
              <w:divBdr>
                <w:top w:val="none" w:sz="0" w:space="0" w:color="auto"/>
                <w:left w:val="none" w:sz="0" w:space="0" w:color="auto"/>
                <w:bottom w:val="none" w:sz="0" w:space="0" w:color="auto"/>
                <w:right w:val="none" w:sz="0" w:space="0" w:color="auto"/>
              </w:divBdr>
            </w:div>
            <w:div w:id="1414399678">
              <w:marLeft w:val="0"/>
              <w:marRight w:val="0"/>
              <w:marTop w:val="0"/>
              <w:marBottom w:val="0"/>
              <w:divBdr>
                <w:top w:val="none" w:sz="0" w:space="0" w:color="auto"/>
                <w:left w:val="none" w:sz="0" w:space="0" w:color="auto"/>
                <w:bottom w:val="none" w:sz="0" w:space="0" w:color="auto"/>
                <w:right w:val="none" w:sz="0" w:space="0" w:color="auto"/>
              </w:divBdr>
            </w:div>
            <w:div w:id="1025251338">
              <w:marLeft w:val="0"/>
              <w:marRight w:val="0"/>
              <w:marTop w:val="0"/>
              <w:marBottom w:val="0"/>
              <w:divBdr>
                <w:top w:val="none" w:sz="0" w:space="0" w:color="auto"/>
                <w:left w:val="none" w:sz="0" w:space="0" w:color="auto"/>
                <w:bottom w:val="none" w:sz="0" w:space="0" w:color="auto"/>
                <w:right w:val="none" w:sz="0" w:space="0" w:color="auto"/>
              </w:divBdr>
            </w:div>
            <w:div w:id="1439568081">
              <w:marLeft w:val="0"/>
              <w:marRight w:val="0"/>
              <w:marTop w:val="0"/>
              <w:marBottom w:val="0"/>
              <w:divBdr>
                <w:top w:val="none" w:sz="0" w:space="0" w:color="auto"/>
                <w:left w:val="none" w:sz="0" w:space="0" w:color="auto"/>
                <w:bottom w:val="none" w:sz="0" w:space="0" w:color="auto"/>
                <w:right w:val="none" w:sz="0" w:space="0" w:color="auto"/>
              </w:divBdr>
            </w:div>
            <w:div w:id="1097825961">
              <w:marLeft w:val="0"/>
              <w:marRight w:val="0"/>
              <w:marTop w:val="0"/>
              <w:marBottom w:val="0"/>
              <w:divBdr>
                <w:top w:val="none" w:sz="0" w:space="0" w:color="auto"/>
                <w:left w:val="none" w:sz="0" w:space="0" w:color="auto"/>
                <w:bottom w:val="none" w:sz="0" w:space="0" w:color="auto"/>
                <w:right w:val="none" w:sz="0" w:space="0" w:color="auto"/>
              </w:divBdr>
            </w:div>
            <w:div w:id="1117791591">
              <w:marLeft w:val="0"/>
              <w:marRight w:val="0"/>
              <w:marTop w:val="0"/>
              <w:marBottom w:val="0"/>
              <w:divBdr>
                <w:top w:val="none" w:sz="0" w:space="0" w:color="auto"/>
                <w:left w:val="none" w:sz="0" w:space="0" w:color="auto"/>
                <w:bottom w:val="none" w:sz="0" w:space="0" w:color="auto"/>
                <w:right w:val="none" w:sz="0" w:space="0" w:color="auto"/>
              </w:divBdr>
            </w:div>
            <w:div w:id="1910649223">
              <w:marLeft w:val="0"/>
              <w:marRight w:val="0"/>
              <w:marTop w:val="0"/>
              <w:marBottom w:val="0"/>
              <w:divBdr>
                <w:top w:val="none" w:sz="0" w:space="0" w:color="auto"/>
                <w:left w:val="none" w:sz="0" w:space="0" w:color="auto"/>
                <w:bottom w:val="none" w:sz="0" w:space="0" w:color="auto"/>
                <w:right w:val="none" w:sz="0" w:space="0" w:color="auto"/>
              </w:divBdr>
            </w:div>
            <w:div w:id="510804336">
              <w:marLeft w:val="0"/>
              <w:marRight w:val="0"/>
              <w:marTop w:val="0"/>
              <w:marBottom w:val="0"/>
              <w:divBdr>
                <w:top w:val="none" w:sz="0" w:space="0" w:color="auto"/>
                <w:left w:val="none" w:sz="0" w:space="0" w:color="auto"/>
                <w:bottom w:val="none" w:sz="0" w:space="0" w:color="auto"/>
                <w:right w:val="none" w:sz="0" w:space="0" w:color="auto"/>
              </w:divBdr>
            </w:div>
            <w:div w:id="2072263224">
              <w:marLeft w:val="0"/>
              <w:marRight w:val="0"/>
              <w:marTop w:val="0"/>
              <w:marBottom w:val="0"/>
              <w:divBdr>
                <w:top w:val="none" w:sz="0" w:space="0" w:color="auto"/>
                <w:left w:val="none" w:sz="0" w:space="0" w:color="auto"/>
                <w:bottom w:val="none" w:sz="0" w:space="0" w:color="auto"/>
                <w:right w:val="none" w:sz="0" w:space="0" w:color="auto"/>
              </w:divBdr>
            </w:div>
            <w:div w:id="2091341309">
              <w:marLeft w:val="0"/>
              <w:marRight w:val="0"/>
              <w:marTop w:val="0"/>
              <w:marBottom w:val="0"/>
              <w:divBdr>
                <w:top w:val="none" w:sz="0" w:space="0" w:color="auto"/>
                <w:left w:val="none" w:sz="0" w:space="0" w:color="auto"/>
                <w:bottom w:val="none" w:sz="0" w:space="0" w:color="auto"/>
                <w:right w:val="none" w:sz="0" w:space="0" w:color="auto"/>
              </w:divBdr>
            </w:div>
            <w:div w:id="1926920212">
              <w:marLeft w:val="0"/>
              <w:marRight w:val="0"/>
              <w:marTop w:val="0"/>
              <w:marBottom w:val="0"/>
              <w:divBdr>
                <w:top w:val="none" w:sz="0" w:space="0" w:color="auto"/>
                <w:left w:val="none" w:sz="0" w:space="0" w:color="auto"/>
                <w:bottom w:val="none" w:sz="0" w:space="0" w:color="auto"/>
                <w:right w:val="none" w:sz="0" w:space="0" w:color="auto"/>
              </w:divBdr>
            </w:div>
            <w:div w:id="1228029956">
              <w:marLeft w:val="0"/>
              <w:marRight w:val="0"/>
              <w:marTop w:val="0"/>
              <w:marBottom w:val="0"/>
              <w:divBdr>
                <w:top w:val="none" w:sz="0" w:space="0" w:color="auto"/>
                <w:left w:val="none" w:sz="0" w:space="0" w:color="auto"/>
                <w:bottom w:val="none" w:sz="0" w:space="0" w:color="auto"/>
                <w:right w:val="none" w:sz="0" w:space="0" w:color="auto"/>
              </w:divBdr>
            </w:div>
            <w:div w:id="88895259">
              <w:marLeft w:val="0"/>
              <w:marRight w:val="0"/>
              <w:marTop w:val="0"/>
              <w:marBottom w:val="0"/>
              <w:divBdr>
                <w:top w:val="none" w:sz="0" w:space="0" w:color="auto"/>
                <w:left w:val="none" w:sz="0" w:space="0" w:color="auto"/>
                <w:bottom w:val="none" w:sz="0" w:space="0" w:color="auto"/>
                <w:right w:val="none" w:sz="0" w:space="0" w:color="auto"/>
              </w:divBdr>
            </w:div>
            <w:div w:id="391971711">
              <w:marLeft w:val="0"/>
              <w:marRight w:val="0"/>
              <w:marTop w:val="0"/>
              <w:marBottom w:val="0"/>
              <w:divBdr>
                <w:top w:val="none" w:sz="0" w:space="0" w:color="auto"/>
                <w:left w:val="none" w:sz="0" w:space="0" w:color="auto"/>
                <w:bottom w:val="none" w:sz="0" w:space="0" w:color="auto"/>
                <w:right w:val="none" w:sz="0" w:space="0" w:color="auto"/>
              </w:divBdr>
            </w:div>
            <w:div w:id="468328737">
              <w:marLeft w:val="0"/>
              <w:marRight w:val="0"/>
              <w:marTop w:val="0"/>
              <w:marBottom w:val="0"/>
              <w:divBdr>
                <w:top w:val="none" w:sz="0" w:space="0" w:color="auto"/>
                <w:left w:val="none" w:sz="0" w:space="0" w:color="auto"/>
                <w:bottom w:val="none" w:sz="0" w:space="0" w:color="auto"/>
                <w:right w:val="none" w:sz="0" w:space="0" w:color="auto"/>
              </w:divBdr>
            </w:div>
            <w:div w:id="1986886779">
              <w:marLeft w:val="0"/>
              <w:marRight w:val="0"/>
              <w:marTop w:val="0"/>
              <w:marBottom w:val="0"/>
              <w:divBdr>
                <w:top w:val="none" w:sz="0" w:space="0" w:color="auto"/>
                <w:left w:val="none" w:sz="0" w:space="0" w:color="auto"/>
                <w:bottom w:val="none" w:sz="0" w:space="0" w:color="auto"/>
                <w:right w:val="none" w:sz="0" w:space="0" w:color="auto"/>
              </w:divBdr>
            </w:div>
            <w:div w:id="781874177">
              <w:marLeft w:val="0"/>
              <w:marRight w:val="0"/>
              <w:marTop w:val="0"/>
              <w:marBottom w:val="0"/>
              <w:divBdr>
                <w:top w:val="none" w:sz="0" w:space="0" w:color="auto"/>
                <w:left w:val="none" w:sz="0" w:space="0" w:color="auto"/>
                <w:bottom w:val="none" w:sz="0" w:space="0" w:color="auto"/>
                <w:right w:val="none" w:sz="0" w:space="0" w:color="auto"/>
              </w:divBdr>
            </w:div>
            <w:div w:id="37776869">
              <w:marLeft w:val="0"/>
              <w:marRight w:val="0"/>
              <w:marTop w:val="0"/>
              <w:marBottom w:val="0"/>
              <w:divBdr>
                <w:top w:val="none" w:sz="0" w:space="0" w:color="auto"/>
                <w:left w:val="none" w:sz="0" w:space="0" w:color="auto"/>
                <w:bottom w:val="none" w:sz="0" w:space="0" w:color="auto"/>
                <w:right w:val="none" w:sz="0" w:space="0" w:color="auto"/>
              </w:divBdr>
            </w:div>
            <w:div w:id="3897231">
              <w:marLeft w:val="0"/>
              <w:marRight w:val="0"/>
              <w:marTop w:val="0"/>
              <w:marBottom w:val="0"/>
              <w:divBdr>
                <w:top w:val="none" w:sz="0" w:space="0" w:color="auto"/>
                <w:left w:val="none" w:sz="0" w:space="0" w:color="auto"/>
                <w:bottom w:val="none" w:sz="0" w:space="0" w:color="auto"/>
                <w:right w:val="none" w:sz="0" w:space="0" w:color="auto"/>
              </w:divBdr>
            </w:div>
            <w:div w:id="1174108028">
              <w:marLeft w:val="0"/>
              <w:marRight w:val="0"/>
              <w:marTop w:val="0"/>
              <w:marBottom w:val="0"/>
              <w:divBdr>
                <w:top w:val="none" w:sz="0" w:space="0" w:color="auto"/>
                <w:left w:val="none" w:sz="0" w:space="0" w:color="auto"/>
                <w:bottom w:val="none" w:sz="0" w:space="0" w:color="auto"/>
                <w:right w:val="none" w:sz="0" w:space="0" w:color="auto"/>
              </w:divBdr>
            </w:div>
            <w:div w:id="217939912">
              <w:marLeft w:val="0"/>
              <w:marRight w:val="0"/>
              <w:marTop w:val="0"/>
              <w:marBottom w:val="0"/>
              <w:divBdr>
                <w:top w:val="none" w:sz="0" w:space="0" w:color="auto"/>
                <w:left w:val="none" w:sz="0" w:space="0" w:color="auto"/>
                <w:bottom w:val="none" w:sz="0" w:space="0" w:color="auto"/>
                <w:right w:val="none" w:sz="0" w:space="0" w:color="auto"/>
              </w:divBdr>
            </w:div>
            <w:div w:id="1314488027">
              <w:marLeft w:val="0"/>
              <w:marRight w:val="0"/>
              <w:marTop w:val="0"/>
              <w:marBottom w:val="0"/>
              <w:divBdr>
                <w:top w:val="none" w:sz="0" w:space="0" w:color="auto"/>
                <w:left w:val="none" w:sz="0" w:space="0" w:color="auto"/>
                <w:bottom w:val="none" w:sz="0" w:space="0" w:color="auto"/>
                <w:right w:val="none" w:sz="0" w:space="0" w:color="auto"/>
              </w:divBdr>
            </w:div>
            <w:div w:id="861287454">
              <w:marLeft w:val="0"/>
              <w:marRight w:val="0"/>
              <w:marTop w:val="0"/>
              <w:marBottom w:val="0"/>
              <w:divBdr>
                <w:top w:val="none" w:sz="0" w:space="0" w:color="auto"/>
                <w:left w:val="none" w:sz="0" w:space="0" w:color="auto"/>
                <w:bottom w:val="none" w:sz="0" w:space="0" w:color="auto"/>
                <w:right w:val="none" w:sz="0" w:space="0" w:color="auto"/>
              </w:divBdr>
            </w:div>
            <w:div w:id="1853454381">
              <w:marLeft w:val="0"/>
              <w:marRight w:val="0"/>
              <w:marTop w:val="0"/>
              <w:marBottom w:val="0"/>
              <w:divBdr>
                <w:top w:val="none" w:sz="0" w:space="0" w:color="auto"/>
                <w:left w:val="none" w:sz="0" w:space="0" w:color="auto"/>
                <w:bottom w:val="none" w:sz="0" w:space="0" w:color="auto"/>
                <w:right w:val="none" w:sz="0" w:space="0" w:color="auto"/>
              </w:divBdr>
            </w:div>
            <w:div w:id="89276445">
              <w:marLeft w:val="0"/>
              <w:marRight w:val="0"/>
              <w:marTop w:val="0"/>
              <w:marBottom w:val="0"/>
              <w:divBdr>
                <w:top w:val="none" w:sz="0" w:space="0" w:color="auto"/>
                <w:left w:val="none" w:sz="0" w:space="0" w:color="auto"/>
                <w:bottom w:val="none" w:sz="0" w:space="0" w:color="auto"/>
                <w:right w:val="none" w:sz="0" w:space="0" w:color="auto"/>
              </w:divBdr>
            </w:div>
            <w:div w:id="752707356">
              <w:marLeft w:val="0"/>
              <w:marRight w:val="0"/>
              <w:marTop w:val="0"/>
              <w:marBottom w:val="0"/>
              <w:divBdr>
                <w:top w:val="none" w:sz="0" w:space="0" w:color="auto"/>
                <w:left w:val="none" w:sz="0" w:space="0" w:color="auto"/>
                <w:bottom w:val="none" w:sz="0" w:space="0" w:color="auto"/>
                <w:right w:val="none" w:sz="0" w:space="0" w:color="auto"/>
              </w:divBdr>
            </w:div>
            <w:div w:id="1063216900">
              <w:marLeft w:val="0"/>
              <w:marRight w:val="0"/>
              <w:marTop w:val="0"/>
              <w:marBottom w:val="0"/>
              <w:divBdr>
                <w:top w:val="none" w:sz="0" w:space="0" w:color="auto"/>
                <w:left w:val="none" w:sz="0" w:space="0" w:color="auto"/>
                <w:bottom w:val="none" w:sz="0" w:space="0" w:color="auto"/>
                <w:right w:val="none" w:sz="0" w:space="0" w:color="auto"/>
              </w:divBdr>
            </w:div>
            <w:div w:id="635645247">
              <w:marLeft w:val="0"/>
              <w:marRight w:val="0"/>
              <w:marTop w:val="0"/>
              <w:marBottom w:val="0"/>
              <w:divBdr>
                <w:top w:val="none" w:sz="0" w:space="0" w:color="auto"/>
                <w:left w:val="none" w:sz="0" w:space="0" w:color="auto"/>
                <w:bottom w:val="none" w:sz="0" w:space="0" w:color="auto"/>
                <w:right w:val="none" w:sz="0" w:space="0" w:color="auto"/>
              </w:divBdr>
            </w:div>
            <w:div w:id="1641226051">
              <w:marLeft w:val="0"/>
              <w:marRight w:val="0"/>
              <w:marTop w:val="0"/>
              <w:marBottom w:val="0"/>
              <w:divBdr>
                <w:top w:val="none" w:sz="0" w:space="0" w:color="auto"/>
                <w:left w:val="none" w:sz="0" w:space="0" w:color="auto"/>
                <w:bottom w:val="none" w:sz="0" w:space="0" w:color="auto"/>
                <w:right w:val="none" w:sz="0" w:space="0" w:color="auto"/>
              </w:divBdr>
            </w:div>
            <w:div w:id="1771508417">
              <w:marLeft w:val="0"/>
              <w:marRight w:val="0"/>
              <w:marTop w:val="0"/>
              <w:marBottom w:val="0"/>
              <w:divBdr>
                <w:top w:val="none" w:sz="0" w:space="0" w:color="auto"/>
                <w:left w:val="none" w:sz="0" w:space="0" w:color="auto"/>
                <w:bottom w:val="none" w:sz="0" w:space="0" w:color="auto"/>
                <w:right w:val="none" w:sz="0" w:space="0" w:color="auto"/>
              </w:divBdr>
            </w:div>
            <w:div w:id="200828786">
              <w:marLeft w:val="0"/>
              <w:marRight w:val="0"/>
              <w:marTop w:val="0"/>
              <w:marBottom w:val="0"/>
              <w:divBdr>
                <w:top w:val="none" w:sz="0" w:space="0" w:color="auto"/>
                <w:left w:val="none" w:sz="0" w:space="0" w:color="auto"/>
                <w:bottom w:val="none" w:sz="0" w:space="0" w:color="auto"/>
                <w:right w:val="none" w:sz="0" w:space="0" w:color="auto"/>
              </w:divBdr>
            </w:div>
            <w:div w:id="926305320">
              <w:marLeft w:val="0"/>
              <w:marRight w:val="0"/>
              <w:marTop w:val="0"/>
              <w:marBottom w:val="0"/>
              <w:divBdr>
                <w:top w:val="none" w:sz="0" w:space="0" w:color="auto"/>
                <w:left w:val="none" w:sz="0" w:space="0" w:color="auto"/>
                <w:bottom w:val="none" w:sz="0" w:space="0" w:color="auto"/>
                <w:right w:val="none" w:sz="0" w:space="0" w:color="auto"/>
              </w:divBdr>
            </w:div>
            <w:div w:id="1137986881">
              <w:marLeft w:val="0"/>
              <w:marRight w:val="0"/>
              <w:marTop w:val="0"/>
              <w:marBottom w:val="0"/>
              <w:divBdr>
                <w:top w:val="none" w:sz="0" w:space="0" w:color="auto"/>
                <w:left w:val="none" w:sz="0" w:space="0" w:color="auto"/>
                <w:bottom w:val="none" w:sz="0" w:space="0" w:color="auto"/>
                <w:right w:val="none" w:sz="0" w:space="0" w:color="auto"/>
              </w:divBdr>
            </w:div>
            <w:div w:id="1714118455">
              <w:marLeft w:val="0"/>
              <w:marRight w:val="0"/>
              <w:marTop w:val="0"/>
              <w:marBottom w:val="0"/>
              <w:divBdr>
                <w:top w:val="none" w:sz="0" w:space="0" w:color="auto"/>
                <w:left w:val="none" w:sz="0" w:space="0" w:color="auto"/>
                <w:bottom w:val="none" w:sz="0" w:space="0" w:color="auto"/>
                <w:right w:val="none" w:sz="0" w:space="0" w:color="auto"/>
              </w:divBdr>
            </w:div>
            <w:div w:id="1643533400">
              <w:marLeft w:val="0"/>
              <w:marRight w:val="0"/>
              <w:marTop w:val="0"/>
              <w:marBottom w:val="0"/>
              <w:divBdr>
                <w:top w:val="none" w:sz="0" w:space="0" w:color="auto"/>
                <w:left w:val="none" w:sz="0" w:space="0" w:color="auto"/>
                <w:bottom w:val="none" w:sz="0" w:space="0" w:color="auto"/>
                <w:right w:val="none" w:sz="0" w:space="0" w:color="auto"/>
              </w:divBdr>
            </w:div>
            <w:div w:id="1509448197">
              <w:marLeft w:val="0"/>
              <w:marRight w:val="0"/>
              <w:marTop w:val="0"/>
              <w:marBottom w:val="0"/>
              <w:divBdr>
                <w:top w:val="none" w:sz="0" w:space="0" w:color="auto"/>
                <w:left w:val="none" w:sz="0" w:space="0" w:color="auto"/>
                <w:bottom w:val="none" w:sz="0" w:space="0" w:color="auto"/>
                <w:right w:val="none" w:sz="0" w:space="0" w:color="auto"/>
              </w:divBdr>
            </w:div>
            <w:div w:id="633606726">
              <w:marLeft w:val="0"/>
              <w:marRight w:val="0"/>
              <w:marTop w:val="0"/>
              <w:marBottom w:val="0"/>
              <w:divBdr>
                <w:top w:val="none" w:sz="0" w:space="0" w:color="auto"/>
                <w:left w:val="none" w:sz="0" w:space="0" w:color="auto"/>
                <w:bottom w:val="none" w:sz="0" w:space="0" w:color="auto"/>
                <w:right w:val="none" w:sz="0" w:space="0" w:color="auto"/>
              </w:divBdr>
            </w:div>
            <w:div w:id="570888590">
              <w:marLeft w:val="0"/>
              <w:marRight w:val="0"/>
              <w:marTop w:val="0"/>
              <w:marBottom w:val="0"/>
              <w:divBdr>
                <w:top w:val="none" w:sz="0" w:space="0" w:color="auto"/>
                <w:left w:val="none" w:sz="0" w:space="0" w:color="auto"/>
                <w:bottom w:val="none" w:sz="0" w:space="0" w:color="auto"/>
                <w:right w:val="none" w:sz="0" w:space="0" w:color="auto"/>
              </w:divBdr>
            </w:div>
            <w:div w:id="2078477132">
              <w:marLeft w:val="0"/>
              <w:marRight w:val="0"/>
              <w:marTop w:val="0"/>
              <w:marBottom w:val="0"/>
              <w:divBdr>
                <w:top w:val="none" w:sz="0" w:space="0" w:color="auto"/>
                <w:left w:val="none" w:sz="0" w:space="0" w:color="auto"/>
                <w:bottom w:val="none" w:sz="0" w:space="0" w:color="auto"/>
                <w:right w:val="none" w:sz="0" w:space="0" w:color="auto"/>
              </w:divBdr>
            </w:div>
            <w:div w:id="1873684432">
              <w:marLeft w:val="0"/>
              <w:marRight w:val="0"/>
              <w:marTop w:val="0"/>
              <w:marBottom w:val="0"/>
              <w:divBdr>
                <w:top w:val="none" w:sz="0" w:space="0" w:color="auto"/>
                <w:left w:val="none" w:sz="0" w:space="0" w:color="auto"/>
                <w:bottom w:val="none" w:sz="0" w:space="0" w:color="auto"/>
                <w:right w:val="none" w:sz="0" w:space="0" w:color="auto"/>
              </w:divBdr>
            </w:div>
            <w:div w:id="1883977295">
              <w:marLeft w:val="0"/>
              <w:marRight w:val="0"/>
              <w:marTop w:val="0"/>
              <w:marBottom w:val="0"/>
              <w:divBdr>
                <w:top w:val="none" w:sz="0" w:space="0" w:color="auto"/>
                <w:left w:val="none" w:sz="0" w:space="0" w:color="auto"/>
                <w:bottom w:val="none" w:sz="0" w:space="0" w:color="auto"/>
                <w:right w:val="none" w:sz="0" w:space="0" w:color="auto"/>
              </w:divBdr>
            </w:div>
            <w:div w:id="2044357178">
              <w:marLeft w:val="0"/>
              <w:marRight w:val="0"/>
              <w:marTop w:val="0"/>
              <w:marBottom w:val="0"/>
              <w:divBdr>
                <w:top w:val="none" w:sz="0" w:space="0" w:color="auto"/>
                <w:left w:val="none" w:sz="0" w:space="0" w:color="auto"/>
                <w:bottom w:val="none" w:sz="0" w:space="0" w:color="auto"/>
                <w:right w:val="none" w:sz="0" w:space="0" w:color="auto"/>
              </w:divBdr>
            </w:div>
            <w:div w:id="1586644642">
              <w:marLeft w:val="0"/>
              <w:marRight w:val="0"/>
              <w:marTop w:val="0"/>
              <w:marBottom w:val="0"/>
              <w:divBdr>
                <w:top w:val="none" w:sz="0" w:space="0" w:color="auto"/>
                <w:left w:val="none" w:sz="0" w:space="0" w:color="auto"/>
                <w:bottom w:val="none" w:sz="0" w:space="0" w:color="auto"/>
                <w:right w:val="none" w:sz="0" w:space="0" w:color="auto"/>
              </w:divBdr>
            </w:div>
            <w:div w:id="1535120188">
              <w:marLeft w:val="0"/>
              <w:marRight w:val="0"/>
              <w:marTop w:val="0"/>
              <w:marBottom w:val="0"/>
              <w:divBdr>
                <w:top w:val="none" w:sz="0" w:space="0" w:color="auto"/>
                <w:left w:val="none" w:sz="0" w:space="0" w:color="auto"/>
                <w:bottom w:val="none" w:sz="0" w:space="0" w:color="auto"/>
                <w:right w:val="none" w:sz="0" w:space="0" w:color="auto"/>
              </w:divBdr>
            </w:div>
            <w:div w:id="1979217968">
              <w:marLeft w:val="0"/>
              <w:marRight w:val="0"/>
              <w:marTop w:val="0"/>
              <w:marBottom w:val="0"/>
              <w:divBdr>
                <w:top w:val="none" w:sz="0" w:space="0" w:color="auto"/>
                <w:left w:val="none" w:sz="0" w:space="0" w:color="auto"/>
                <w:bottom w:val="none" w:sz="0" w:space="0" w:color="auto"/>
                <w:right w:val="none" w:sz="0" w:space="0" w:color="auto"/>
              </w:divBdr>
            </w:div>
            <w:div w:id="1945502999">
              <w:marLeft w:val="0"/>
              <w:marRight w:val="0"/>
              <w:marTop w:val="0"/>
              <w:marBottom w:val="0"/>
              <w:divBdr>
                <w:top w:val="none" w:sz="0" w:space="0" w:color="auto"/>
                <w:left w:val="none" w:sz="0" w:space="0" w:color="auto"/>
                <w:bottom w:val="none" w:sz="0" w:space="0" w:color="auto"/>
                <w:right w:val="none" w:sz="0" w:space="0" w:color="auto"/>
              </w:divBdr>
            </w:div>
            <w:div w:id="1140536233">
              <w:marLeft w:val="0"/>
              <w:marRight w:val="0"/>
              <w:marTop w:val="0"/>
              <w:marBottom w:val="0"/>
              <w:divBdr>
                <w:top w:val="none" w:sz="0" w:space="0" w:color="auto"/>
                <w:left w:val="none" w:sz="0" w:space="0" w:color="auto"/>
                <w:bottom w:val="none" w:sz="0" w:space="0" w:color="auto"/>
                <w:right w:val="none" w:sz="0" w:space="0" w:color="auto"/>
              </w:divBdr>
            </w:div>
            <w:div w:id="1862470692">
              <w:marLeft w:val="0"/>
              <w:marRight w:val="0"/>
              <w:marTop w:val="0"/>
              <w:marBottom w:val="0"/>
              <w:divBdr>
                <w:top w:val="none" w:sz="0" w:space="0" w:color="auto"/>
                <w:left w:val="none" w:sz="0" w:space="0" w:color="auto"/>
                <w:bottom w:val="none" w:sz="0" w:space="0" w:color="auto"/>
                <w:right w:val="none" w:sz="0" w:space="0" w:color="auto"/>
              </w:divBdr>
            </w:div>
            <w:div w:id="1315571529">
              <w:marLeft w:val="0"/>
              <w:marRight w:val="0"/>
              <w:marTop w:val="0"/>
              <w:marBottom w:val="0"/>
              <w:divBdr>
                <w:top w:val="none" w:sz="0" w:space="0" w:color="auto"/>
                <w:left w:val="none" w:sz="0" w:space="0" w:color="auto"/>
                <w:bottom w:val="none" w:sz="0" w:space="0" w:color="auto"/>
                <w:right w:val="none" w:sz="0" w:space="0" w:color="auto"/>
              </w:divBdr>
            </w:div>
            <w:div w:id="2046758737">
              <w:marLeft w:val="0"/>
              <w:marRight w:val="0"/>
              <w:marTop w:val="0"/>
              <w:marBottom w:val="0"/>
              <w:divBdr>
                <w:top w:val="none" w:sz="0" w:space="0" w:color="auto"/>
                <w:left w:val="none" w:sz="0" w:space="0" w:color="auto"/>
                <w:bottom w:val="none" w:sz="0" w:space="0" w:color="auto"/>
                <w:right w:val="none" w:sz="0" w:space="0" w:color="auto"/>
              </w:divBdr>
            </w:div>
            <w:div w:id="669796771">
              <w:marLeft w:val="0"/>
              <w:marRight w:val="0"/>
              <w:marTop w:val="0"/>
              <w:marBottom w:val="0"/>
              <w:divBdr>
                <w:top w:val="none" w:sz="0" w:space="0" w:color="auto"/>
                <w:left w:val="none" w:sz="0" w:space="0" w:color="auto"/>
                <w:bottom w:val="none" w:sz="0" w:space="0" w:color="auto"/>
                <w:right w:val="none" w:sz="0" w:space="0" w:color="auto"/>
              </w:divBdr>
            </w:div>
            <w:div w:id="347679676">
              <w:marLeft w:val="0"/>
              <w:marRight w:val="0"/>
              <w:marTop w:val="0"/>
              <w:marBottom w:val="0"/>
              <w:divBdr>
                <w:top w:val="none" w:sz="0" w:space="0" w:color="auto"/>
                <w:left w:val="none" w:sz="0" w:space="0" w:color="auto"/>
                <w:bottom w:val="none" w:sz="0" w:space="0" w:color="auto"/>
                <w:right w:val="none" w:sz="0" w:space="0" w:color="auto"/>
              </w:divBdr>
            </w:div>
            <w:div w:id="1756633250">
              <w:marLeft w:val="0"/>
              <w:marRight w:val="0"/>
              <w:marTop w:val="0"/>
              <w:marBottom w:val="0"/>
              <w:divBdr>
                <w:top w:val="none" w:sz="0" w:space="0" w:color="auto"/>
                <w:left w:val="none" w:sz="0" w:space="0" w:color="auto"/>
                <w:bottom w:val="none" w:sz="0" w:space="0" w:color="auto"/>
                <w:right w:val="none" w:sz="0" w:space="0" w:color="auto"/>
              </w:divBdr>
            </w:div>
            <w:div w:id="517937221">
              <w:marLeft w:val="0"/>
              <w:marRight w:val="0"/>
              <w:marTop w:val="0"/>
              <w:marBottom w:val="0"/>
              <w:divBdr>
                <w:top w:val="none" w:sz="0" w:space="0" w:color="auto"/>
                <w:left w:val="none" w:sz="0" w:space="0" w:color="auto"/>
                <w:bottom w:val="none" w:sz="0" w:space="0" w:color="auto"/>
                <w:right w:val="none" w:sz="0" w:space="0" w:color="auto"/>
              </w:divBdr>
            </w:div>
            <w:div w:id="647325122">
              <w:marLeft w:val="0"/>
              <w:marRight w:val="0"/>
              <w:marTop w:val="0"/>
              <w:marBottom w:val="0"/>
              <w:divBdr>
                <w:top w:val="none" w:sz="0" w:space="0" w:color="auto"/>
                <w:left w:val="none" w:sz="0" w:space="0" w:color="auto"/>
                <w:bottom w:val="none" w:sz="0" w:space="0" w:color="auto"/>
                <w:right w:val="none" w:sz="0" w:space="0" w:color="auto"/>
              </w:divBdr>
            </w:div>
            <w:div w:id="1787237345">
              <w:marLeft w:val="0"/>
              <w:marRight w:val="0"/>
              <w:marTop w:val="0"/>
              <w:marBottom w:val="0"/>
              <w:divBdr>
                <w:top w:val="none" w:sz="0" w:space="0" w:color="auto"/>
                <w:left w:val="none" w:sz="0" w:space="0" w:color="auto"/>
                <w:bottom w:val="none" w:sz="0" w:space="0" w:color="auto"/>
                <w:right w:val="none" w:sz="0" w:space="0" w:color="auto"/>
              </w:divBdr>
            </w:div>
            <w:div w:id="915095162">
              <w:marLeft w:val="0"/>
              <w:marRight w:val="0"/>
              <w:marTop w:val="0"/>
              <w:marBottom w:val="0"/>
              <w:divBdr>
                <w:top w:val="none" w:sz="0" w:space="0" w:color="auto"/>
                <w:left w:val="none" w:sz="0" w:space="0" w:color="auto"/>
                <w:bottom w:val="none" w:sz="0" w:space="0" w:color="auto"/>
                <w:right w:val="none" w:sz="0" w:space="0" w:color="auto"/>
              </w:divBdr>
            </w:div>
            <w:div w:id="1583485887">
              <w:marLeft w:val="0"/>
              <w:marRight w:val="0"/>
              <w:marTop w:val="0"/>
              <w:marBottom w:val="0"/>
              <w:divBdr>
                <w:top w:val="none" w:sz="0" w:space="0" w:color="auto"/>
                <w:left w:val="none" w:sz="0" w:space="0" w:color="auto"/>
                <w:bottom w:val="none" w:sz="0" w:space="0" w:color="auto"/>
                <w:right w:val="none" w:sz="0" w:space="0" w:color="auto"/>
              </w:divBdr>
            </w:div>
            <w:div w:id="566647853">
              <w:marLeft w:val="0"/>
              <w:marRight w:val="0"/>
              <w:marTop w:val="0"/>
              <w:marBottom w:val="0"/>
              <w:divBdr>
                <w:top w:val="none" w:sz="0" w:space="0" w:color="auto"/>
                <w:left w:val="none" w:sz="0" w:space="0" w:color="auto"/>
                <w:bottom w:val="none" w:sz="0" w:space="0" w:color="auto"/>
                <w:right w:val="none" w:sz="0" w:space="0" w:color="auto"/>
              </w:divBdr>
            </w:div>
            <w:div w:id="1543127978">
              <w:marLeft w:val="0"/>
              <w:marRight w:val="0"/>
              <w:marTop w:val="0"/>
              <w:marBottom w:val="0"/>
              <w:divBdr>
                <w:top w:val="none" w:sz="0" w:space="0" w:color="auto"/>
                <w:left w:val="none" w:sz="0" w:space="0" w:color="auto"/>
                <w:bottom w:val="none" w:sz="0" w:space="0" w:color="auto"/>
                <w:right w:val="none" w:sz="0" w:space="0" w:color="auto"/>
              </w:divBdr>
            </w:div>
            <w:div w:id="1837375806">
              <w:marLeft w:val="0"/>
              <w:marRight w:val="0"/>
              <w:marTop w:val="0"/>
              <w:marBottom w:val="0"/>
              <w:divBdr>
                <w:top w:val="none" w:sz="0" w:space="0" w:color="auto"/>
                <w:left w:val="none" w:sz="0" w:space="0" w:color="auto"/>
                <w:bottom w:val="none" w:sz="0" w:space="0" w:color="auto"/>
                <w:right w:val="none" w:sz="0" w:space="0" w:color="auto"/>
              </w:divBdr>
            </w:div>
            <w:div w:id="1446266307">
              <w:marLeft w:val="0"/>
              <w:marRight w:val="0"/>
              <w:marTop w:val="0"/>
              <w:marBottom w:val="0"/>
              <w:divBdr>
                <w:top w:val="none" w:sz="0" w:space="0" w:color="auto"/>
                <w:left w:val="none" w:sz="0" w:space="0" w:color="auto"/>
                <w:bottom w:val="none" w:sz="0" w:space="0" w:color="auto"/>
                <w:right w:val="none" w:sz="0" w:space="0" w:color="auto"/>
              </w:divBdr>
            </w:div>
            <w:div w:id="1575778014">
              <w:marLeft w:val="0"/>
              <w:marRight w:val="0"/>
              <w:marTop w:val="0"/>
              <w:marBottom w:val="0"/>
              <w:divBdr>
                <w:top w:val="none" w:sz="0" w:space="0" w:color="auto"/>
                <w:left w:val="none" w:sz="0" w:space="0" w:color="auto"/>
                <w:bottom w:val="none" w:sz="0" w:space="0" w:color="auto"/>
                <w:right w:val="none" w:sz="0" w:space="0" w:color="auto"/>
              </w:divBdr>
            </w:div>
            <w:div w:id="1453591528">
              <w:marLeft w:val="0"/>
              <w:marRight w:val="0"/>
              <w:marTop w:val="0"/>
              <w:marBottom w:val="0"/>
              <w:divBdr>
                <w:top w:val="none" w:sz="0" w:space="0" w:color="auto"/>
                <w:left w:val="none" w:sz="0" w:space="0" w:color="auto"/>
                <w:bottom w:val="none" w:sz="0" w:space="0" w:color="auto"/>
                <w:right w:val="none" w:sz="0" w:space="0" w:color="auto"/>
              </w:divBdr>
            </w:div>
            <w:div w:id="1406150847">
              <w:marLeft w:val="0"/>
              <w:marRight w:val="0"/>
              <w:marTop w:val="0"/>
              <w:marBottom w:val="0"/>
              <w:divBdr>
                <w:top w:val="none" w:sz="0" w:space="0" w:color="auto"/>
                <w:left w:val="none" w:sz="0" w:space="0" w:color="auto"/>
                <w:bottom w:val="none" w:sz="0" w:space="0" w:color="auto"/>
                <w:right w:val="none" w:sz="0" w:space="0" w:color="auto"/>
              </w:divBdr>
            </w:div>
            <w:div w:id="1232235605">
              <w:marLeft w:val="0"/>
              <w:marRight w:val="0"/>
              <w:marTop w:val="0"/>
              <w:marBottom w:val="0"/>
              <w:divBdr>
                <w:top w:val="none" w:sz="0" w:space="0" w:color="auto"/>
                <w:left w:val="none" w:sz="0" w:space="0" w:color="auto"/>
                <w:bottom w:val="none" w:sz="0" w:space="0" w:color="auto"/>
                <w:right w:val="none" w:sz="0" w:space="0" w:color="auto"/>
              </w:divBdr>
            </w:div>
            <w:div w:id="709964134">
              <w:marLeft w:val="0"/>
              <w:marRight w:val="0"/>
              <w:marTop w:val="0"/>
              <w:marBottom w:val="0"/>
              <w:divBdr>
                <w:top w:val="none" w:sz="0" w:space="0" w:color="auto"/>
                <w:left w:val="none" w:sz="0" w:space="0" w:color="auto"/>
                <w:bottom w:val="none" w:sz="0" w:space="0" w:color="auto"/>
                <w:right w:val="none" w:sz="0" w:space="0" w:color="auto"/>
              </w:divBdr>
            </w:div>
            <w:div w:id="1054354136">
              <w:marLeft w:val="0"/>
              <w:marRight w:val="0"/>
              <w:marTop w:val="0"/>
              <w:marBottom w:val="0"/>
              <w:divBdr>
                <w:top w:val="none" w:sz="0" w:space="0" w:color="auto"/>
                <w:left w:val="none" w:sz="0" w:space="0" w:color="auto"/>
                <w:bottom w:val="none" w:sz="0" w:space="0" w:color="auto"/>
                <w:right w:val="none" w:sz="0" w:space="0" w:color="auto"/>
              </w:divBdr>
            </w:div>
            <w:div w:id="653069028">
              <w:marLeft w:val="0"/>
              <w:marRight w:val="0"/>
              <w:marTop w:val="0"/>
              <w:marBottom w:val="0"/>
              <w:divBdr>
                <w:top w:val="none" w:sz="0" w:space="0" w:color="auto"/>
                <w:left w:val="none" w:sz="0" w:space="0" w:color="auto"/>
                <w:bottom w:val="none" w:sz="0" w:space="0" w:color="auto"/>
                <w:right w:val="none" w:sz="0" w:space="0" w:color="auto"/>
              </w:divBdr>
            </w:div>
            <w:div w:id="1483430024">
              <w:marLeft w:val="0"/>
              <w:marRight w:val="0"/>
              <w:marTop w:val="0"/>
              <w:marBottom w:val="0"/>
              <w:divBdr>
                <w:top w:val="none" w:sz="0" w:space="0" w:color="auto"/>
                <w:left w:val="none" w:sz="0" w:space="0" w:color="auto"/>
                <w:bottom w:val="none" w:sz="0" w:space="0" w:color="auto"/>
                <w:right w:val="none" w:sz="0" w:space="0" w:color="auto"/>
              </w:divBdr>
            </w:div>
            <w:div w:id="1954021483">
              <w:marLeft w:val="0"/>
              <w:marRight w:val="0"/>
              <w:marTop w:val="0"/>
              <w:marBottom w:val="0"/>
              <w:divBdr>
                <w:top w:val="none" w:sz="0" w:space="0" w:color="auto"/>
                <w:left w:val="none" w:sz="0" w:space="0" w:color="auto"/>
                <w:bottom w:val="none" w:sz="0" w:space="0" w:color="auto"/>
                <w:right w:val="none" w:sz="0" w:space="0" w:color="auto"/>
              </w:divBdr>
            </w:div>
            <w:div w:id="390738303">
              <w:marLeft w:val="0"/>
              <w:marRight w:val="0"/>
              <w:marTop w:val="0"/>
              <w:marBottom w:val="0"/>
              <w:divBdr>
                <w:top w:val="none" w:sz="0" w:space="0" w:color="auto"/>
                <w:left w:val="none" w:sz="0" w:space="0" w:color="auto"/>
                <w:bottom w:val="none" w:sz="0" w:space="0" w:color="auto"/>
                <w:right w:val="none" w:sz="0" w:space="0" w:color="auto"/>
              </w:divBdr>
            </w:div>
            <w:div w:id="1777094061">
              <w:marLeft w:val="0"/>
              <w:marRight w:val="0"/>
              <w:marTop w:val="0"/>
              <w:marBottom w:val="0"/>
              <w:divBdr>
                <w:top w:val="none" w:sz="0" w:space="0" w:color="auto"/>
                <w:left w:val="none" w:sz="0" w:space="0" w:color="auto"/>
                <w:bottom w:val="none" w:sz="0" w:space="0" w:color="auto"/>
                <w:right w:val="none" w:sz="0" w:space="0" w:color="auto"/>
              </w:divBdr>
            </w:div>
            <w:div w:id="26178098">
              <w:marLeft w:val="0"/>
              <w:marRight w:val="0"/>
              <w:marTop w:val="0"/>
              <w:marBottom w:val="0"/>
              <w:divBdr>
                <w:top w:val="none" w:sz="0" w:space="0" w:color="auto"/>
                <w:left w:val="none" w:sz="0" w:space="0" w:color="auto"/>
                <w:bottom w:val="none" w:sz="0" w:space="0" w:color="auto"/>
                <w:right w:val="none" w:sz="0" w:space="0" w:color="auto"/>
              </w:divBdr>
            </w:div>
            <w:div w:id="212234128">
              <w:marLeft w:val="0"/>
              <w:marRight w:val="0"/>
              <w:marTop w:val="0"/>
              <w:marBottom w:val="0"/>
              <w:divBdr>
                <w:top w:val="none" w:sz="0" w:space="0" w:color="auto"/>
                <w:left w:val="none" w:sz="0" w:space="0" w:color="auto"/>
                <w:bottom w:val="none" w:sz="0" w:space="0" w:color="auto"/>
                <w:right w:val="none" w:sz="0" w:space="0" w:color="auto"/>
              </w:divBdr>
            </w:div>
            <w:div w:id="2132507248">
              <w:marLeft w:val="0"/>
              <w:marRight w:val="0"/>
              <w:marTop w:val="0"/>
              <w:marBottom w:val="0"/>
              <w:divBdr>
                <w:top w:val="none" w:sz="0" w:space="0" w:color="auto"/>
                <w:left w:val="none" w:sz="0" w:space="0" w:color="auto"/>
                <w:bottom w:val="none" w:sz="0" w:space="0" w:color="auto"/>
                <w:right w:val="none" w:sz="0" w:space="0" w:color="auto"/>
              </w:divBdr>
            </w:div>
            <w:div w:id="922763117">
              <w:marLeft w:val="0"/>
              <w:marRight w:val="0"/>
              <w:marTop w:val="0"/>
              <w:marBottom w:val="0"/>
              <w:divBdr>
                <w:top w:val="none" w:sz="0" w:space="0" w:color="auto"/>
                <w:left w:val="none" w:sz="0" w:space="0" w:color="auto"/>
                <w:bottom w:val="none" w:sz="0" w:space="0" w:color="auto"/>
                <w:right w:val="none" w:sz="0" w:space="0" w:color="auto"/>
              </w:divBdr>
            </w:div>
            <w:div w:id="1245801540">
              <w:marLeft w:val="0"/>
              <w:marRight w:val="0"/>
              <w:marTop w:val="0"/>
              <w:marBottom w:val="0"/>
              <w:divBdr>
                <w:top w:val="none" w:sz="0" w:space="0" w:color="auto"/>
                <w:left w:val="none" w:sz="0" w:space="0" w:color="auto"/>
                <w:bottom w:val="none" w:sz="0" w:space="0" w:color="auto"/>
                <w:right w:val="none" w:sz="0" w:space="0" w:color="auto"/>
              </w:divBdr>
            </w:div>
            <w:div w:id="146170210">
              <w:marLeft w:val="0"/>
              <w:marRight w:val="0"/>
              <w:marTop w:val="0"/>
              <w:marBottom w:val="0"/>
              <w:divBdr>
                <w:top w:val="none" w:sz="0" w:space="0" w:color="auto"/>
                <w:left w:val="none" w:sz="0" w:space="0" w:color="auto"/>
                <w:bottom w:val="none" w:sz="0" w:space="0" w:color="auto"/>
                <w:right w:val="none" w:sz="0" w:space="0" w:color="auto"/>
              </w:divBdr>
            </w:div>
            <w:div w:id="147405244">
              <w:marLeft w:val="0"/>
              <w:marRight w:val="0"/>
              <w:marTop w:val="0"/>
              <w:marBottom w:val="0"/>
              <w:divBdr>
                <w:top w:val="none" w:sz="0" w:space="0" w:color="auto"/>
                <w:left w:val="none" w:sz="0" w:space="0" w:color="auto"/>
                <w:bottom w:val="none" w:sz="0" w:space="0" w:color="auto"/>
                <w:right w:val="none" w:sz="0" w:space="0" w:color="auto"/>
              </w:divBdr>
            </w:div>
            <w:div w:id="25299051">
              <w:marLeft w:val="0"/>
              <w:marRight w:val="0"/>
              <w:marTop w:val="0"/>
              <w:marBottom w:val="0"/>
              <w:divBdr>
                <w:top w:val="none" w:sz="0" w:space="0" w:color="auto"/>
                <w:left w:val="none" w:sz="0" w:space="0" w:color="auto"/>
                <w:bottom w:val="none" w:sz="0" w:space="0" w:color="auto"/>
                <w:right w:val="none" w:sz="0" w:space="0" w:color="auto"/>
              </w:divBdr>
            </w:div>
            <w:div w:id="2023701582">
              <w:marLeft w:val="0"/>
              <w:marRight w:val="0"/>
              <w:marTop w:val="0"/>
              <w:marBottom w:val="0"/>
              <w:divBdr>
                <w:top w:val="none" w:sz="0" w:space="0" w:color="auto"/>
                <w:left w:val="none" w:sz="0" w:space="0" w:color="auto"/>
                <w:bottom w:val="none" w:sz="0" w:space="0" w:color="auto"/>
                <w:right w:val="none" w:sz="0" w:space="0" w:color="auto"/>
              </w:divBdr>
            </w:div>
            <w:div w:id="404573363">
              <w:marLeft w:val="0"/>
              <w:marRight w:val="0"/>
              <w:marTop w:val="0"/>
              <w:marBottom w:val="0"/>
              <w:divBdr>
                <w:top w:val="none" w:sz="0" w:space="0" w:color="auto"/>
                <w:left w:val="none" w:sz="0" w:space="0" w:color="auto"/>
                <w:bottom w:val="none" w:sz="0" w:space="0" w:color="auto"/>
                <w:right w:val="none" w:sz="0" w:space="0" w:color="auto"/>
              </w:divBdr>
            </w:div>
            <w:div w:id="64770185">
              <w:marLeft w:val="0"/>
              <w:marRight w:val="0"/>
              <w:marTop w:val="0"/>
              <w:marBottom w:val="0"/>
              <w:divBdr>
                <w:top w:val="none" w:sz="0" w:space="0" w:color="auto"/>
                <w:left w:val="none" w:sz="0" w:space="0" w:color="auto"/>
                <w:bottom w:val="none" w:sz="0" w:space="0" w:color="auto"/>
                <w:right w:val="none" w:sz="0" w:space="0" w:color="auto"/>
              </w:divBdr>
            </w:div>
            <w:div w:id="957109078">
              <w:marLeft w:val="0"/>
              <w:marRight w:val="0"/>
              <w:marTop w:val="0"/>
              <w:marBottom w:val="0"/>
              <w:divBdr>
                <w:top w:val="none" w:sz="0" w:space="0" w:color="auto"/>
                <w:left w:val="none" w:sz="0" w:space="0" w:color="auto"/>
                <w:bottom w:val="none" w:sz="0" w:space="0" w:color="auto"/>
                <w:right w:val="none" w:sz="0" w:space="0" w:color="auto"/>
              </w:divBdr>
            </w:div>
            <w:div w:id="725494511">
              <w:marLeft w:val="0"/>
              <w:marRight w:val="0"/>
              <w:marTop w:val="0"/>
              <w:marBottom w:val="0"/>
              <w:divBdr>
                <w:top w:val="none" w:sz="0" w:space="0" w:color="auto"/>
                <w:left w:val="none" w:sz="0" w:space="0" w:color="auto"/>
                <w:bottom w:val="none" w:sz="0" w:space="0" w:color="auto"/>
                <w:right w:val="none" w:sz="0" w:space="0" w:color="auto"/>
              </w:divBdr>
            </w:div>
            <w:div w:id="895892760">
              <w:marLeft w:val="0"/>
              <w:marRight w:val="0"/>
              <w:marTop w:val="0"/>
              <w:marBottom w:val="0"/>
              <w:divBdr>
                <w:top w:val="none" w:sz="0" w:space="0" w:color="auto"/>
                <w:left w:val="none" w:sz="0" w:space="0" w:color="auto"/>
                <w:bottom w:val="none" w:sz="0" w:space="0" w:color="auto"/>
                <w:right w:val="none" w:sz="0" w:space="0" w:color="auto"/>
              </w:divBdr>
            </w:div>
            <w:div w:id="1567035825">
              <w:marLeft w:val="0"/>
              <w:marRight w:val="0"/>
              <w:marTop w:val="0"/>
              <w:marBottom w:val="0"/>
              <w:divBdr>
                <w:top w:val="none" w:sz="0" w:space="0" w:color="auto"/>
                <w:left w:val="none" w:sz="0" w:space="0" w:color="auto"/>
                <w:bottom w:val="none" w:sz="0" w:space="0" w:color="auto"/>
                <w:right w:val="none" w:sz="0" w:space="0" w:color="auto"/>
              </w:divBdr>
            </w:div>
            <w:div w:id="1122843294">
              <w:marLeft w:val="0"/>
              <w:marRight w:val="0"/>
              <w:marTop w:val="0"/>
              <w:marBottom w:val="0"/>
              <w:divBdr>
                <w:top w:val="none" w:sz="0" w:space="0" w:color="auto"/>
                <w:left w:val="none" w:sz="0" w:space="0" w:color="auto"/>
                <w:bottom w:val="none" w:sz="0" w:space="0" w:color="auto"/>
                <w:right w:val="none" w:sz="0" w:space="0" w:color="auto"/>
              </w:divBdr>
            </w:div>
            <w:div w:id="1448816555">
              <w:marLeft w:val="0"/>
              <w:marRight w:val="0"/>
              <w:marTop w:val="0"/>
              <w:marBottom w:val="0"/>
              <w:divBdr>
                <w:top w:val="none" w:sz="0" w:space="0" w:color="auto"/>
                <w:left w:val="none" w:sz="0" w:space="0" w:color="auto"/>
                <w:bottom w:val="none" w:sz="0" w:space="0" w:color="auto"/>
                <w:right w:val="none" w:sz="0" w:space="0" w:color="auto"/>
              </w:divBdr>
            </w:div>
            <w:div w:id="1399136706">
              <w:marLeft w:val="0"/>
              <w:marRight w:val="0"/>
              <w:marTop w:val="0"/>
              <w:marBottom w:val="0"/>
              <w:divBdr>
                <w:top w:val="none" w:sz="0" w:space="0" w:color="auto"/>
                <w:left w:val="none" w:sz="0" w:space="0" w:color="auto"/>
                <w:bottom w:val="none" w:sz="0" w:space="0" w:color="auto"/>
                <w:right w:val="none" w:sz="0" w:space="0" w:color="auto"/>
              </w:divBdr>
            </w:div>
            <w:div w:id="688992984">
              <w:marLeft w:val="0"/>
              <w:marRight w:val="0"/>
              <w:marTop w:val="0"/>
              <w:marBottom w:val="0"/>
              <w:divBdr>
                <w:top w:val="none" w:sz="0" w:space="0" w:color="auto"/>
                <w:left w:val="none" w:sz="0" w:space="0" w:color="auto"/>
                <w:bottom w:val="none" w:sz="0" w:space="0" w:color="auto"/>
                <w:right w:val="none" w:sz="0" w:space="0" w:color="auto"/>
              </w:divBdr>
            </w:div>
            <w:div w:id="530071826">
              <w:marLeft w:val="0"/>
              <w:marRight w:val="0"/>
              <w:marTop w:val="0"/>
              <w:marBottom w:val="0"/>
              <w:divBdr>
                <w:top w:val="none" w:sz="0" w:space="0" w:color="auto"/>
                <w:left w:val="none" w:sz="0" w:space="0" w:color="auto"/>
                <w:bottom w:val="none" w:sz="0" w:space="0" w:color="auto"/>
                <w:right w:val="none" w:sz="0" w:space="0" w:color="auto"/>
              </w:divBdr>
            </w:div>
            <w:div w:id="1940985144">
              <w:marLeft w:val="0"/>
              <w:marRight w:val="0"/>
              <w:marTop w:val="0"/>
              <w:marBottom w:val="0"/>
              <w:divBdr>
                <w:top w:val="none" w:sz="0" w:space="0" w:color="auto"/>
                <w:left w:val="none" w:sz="0" w:space="0" w:color="auto"/>
                <w:bottom w:val="none" w:sz="0" w:space="0" w:color="auto"/>
                <w:right w:val="none" w:sz="0" w:space="0" w:color="auto"/>
              </w:divBdr>
            </w:div>
            <w:div w:id="559706447">
              <w:marLeft w:val="0"/>
              <w:marRight w:val="0"/>
              <w:marTop w:val="0"/>
              <w:marBottom w:val="0"/>
              <w:divBdr>
                <w:top w:val="none" w:sz="0" w:space="0" w:color="auto"/>
                <w:left w:val="none" w:sz="0" w:space="0" w:color="auto"/>
                <w:bottom w:val="none" w:sz="0" w:space="0" w:color="auto"/>
                <w:right w:val="none" w:sz="0" w:space="0" w:color="auto"/>
              </w:divBdr>
            </w:div>
            <w:div w:id="30228599">
              <w:marLeft w:val="0"/>
              <w:marRight w:val="0"/>
              <w:marTop w:val="0"/>
              <w:marBottom w:val="0"/>
              <w:divBdr>
                <w:top w:val="none" w:sz="0" w:space="0" w:color="auto"/>
                <w:left w:val="none" w:sz="0" w:space="0" w:color="auto"/>
                <w:bottom w:val="none" w:sz="0" w:space="0" w:color="auto"/>
                <w:right w:val="none" w:sz="0" w:space="0" w:color="auto"/>
              </w:divBdr>
            </w:div>
            <w:div w:id="902376966">
              <w:marLeft w:val="0"/>
              <w:marRight w:val="0"/>
              <w:marTop w:val="0"/>
              <w:marBottom w:val="0"/>
              <w:divBdr>
                <w:top w:val="none" w:sz="0" w:space="0" w:color="auto"/>
                <w:left w:val="none" w:sz="0" w:space="0" w:color="auto"/>
                <w:bottom w:val="none" w:sz="0" w:space="0" w:color="auto"/>
                <w:right w:val="none" w:sz="0" w:space="0" w:color="auto"/>
              </w:divBdr>
            </w:div>
            <w:div w:id="835150988">
              <w:marLeft w:val="0"/>
              <w:marRight w:val="0"/>
              <w:marTop w:val="0"/>
              <w:marBottom w:val="0"/>
              <w:divBdr>
                <w:top w:val="none" w:sz="0" w:space="0" w:color="auto"/>
                <w:left w:val="none" w:sz="0" w:space="0" w:color="auto"/>
                <w:bottom w:val="none" w:sz="0" w:space="0" w:color="auto"/>
                <w:right w:val="none" w:sz="0" w:space="0" w:color="auto"/>
              </w:divBdr>
            </w:div>
            <w:div w:id="2068718268">
              <w:marLeft w:val="0"/>
              <w:marRight w:val="0"/>
              <w:marTop w:val="0"/>
              <w:marBottom w:val="0"/>
              <w:divBdr>
                <w:top w:val="none" w:sz="0" w:space="0" w:color="auto"/>
                <w:left w:val="none" w:sz="0" w:space="0" w:color="auto"/>
                <w:bottom w:val="none" w:sz="0" w:space="0" w:color="auto"/>
                <w:right w:val="none" w:sz="0" w:space="0" w:color="auto"/>
              </w:divBdr>
            </w:div>
            <w:div w:id="521164905">
              <w:marLeft w:val="0"/>
              <w:marRight w:val="0"/>
              <w:marTop w:val="0"/>
              <w:marBottom w:val="0"/>
              <w:divBdr>
                <w:top w:val="none" w:sz="0" w:space="0" w:color="auto"/>
                <w:left w:val="none" w:sz="0" w:space="0" w:color="auto"/>
                <w:bottom w:val="none" w:sz="0" w:space="0" w:color="auto"/>
                <w:right w:val="none" w:sz="0" w:space="0" w:color="auto"/>
              </w:divBdr>
            </w:div>
            <w:div w:id="1261526839">
              <w:marLeft w:val="0"/>
              <w:marRight w:val="0"/>
              <w:marTop w:val="0"/>
              <w:marBottom w:val="0"/>
              <w:divBdr>
                <w:top w:val="none" w:sz="0" w:space="0" w:color="auto"/>
                <w:left w:val="none" w:sz="0" w:space="0" w:color="auto"/>
                <w:bottom w:val="none" w:sz="0" w:space="0" w:color="auto"/>
                <w:right w:val="none" w:sz="0" w:space="0" w:color="auto"/>
              </w:divBdr>
            </w:div>
            <w:div w:id="1522821155">
              <w:marLeft w:val="0"/>
              <w:marRight w:val="0"/>
              <w:marTop w:val="0"/>
              <w:marBottom w:val="0"/>
              <w:divBdr>
                <w:top w:val="none" w:sz="0" w:space="0" w:color="auto"/>
                <w:left w:val="none" w:sz="0" w:space="0" w:color="auto"/>
                <w:bottom w:val="none" w:sz="0" w:space="0" w:color="auto"/>
                <w:right w:val="none" w:sz="0" w:space="0" w:color="auto"/>
              </w:divBdr>
            </w:div>
            <w:div w:id="657341800">
              <w:marLeft w:val="0"/>
              <w:marRight w:val="0"/>
              <w:marTop w:val="0"/>
              <w:marBottom w:val="0"/>
              <w:divBdr>
                <w:top w:val="none" w:sz="0" w:space="0" w:color="auto"/>
                <w:left w:val="none" w:sz="0" w:space="0" w:color="auto"/>
                <w:bottom w:val="none" w:sz="0" w:space="0" w:color="auto"/>
                <w:right w:val="none" w:sz="0" w:space="0" w:color="auto"/>
              </w:divBdr>
            </w:div>
            <w:div w:id="1696614835">
              <w:marLeft w:val="0"/>
              <w:marRight w:val="0"/>
              <w:marTop w:val="0"/>
              <w:marBottom w:val="0"/>
              <w:divBdr>
                <w:top w:val="none" w:sz="0" w:space="0" w:color="auto"/>
                <w:left w:val="none" w:sz="0" w:space="0" w:color="auto"/>
                <w:bottom w:val="none" w:sz="0" w:space="0" w:color="auto"/>
                <w:right w:val="none" w:sz="0" w:space="0" w:color="auto"/>
              </w:divBdr>
            </w:div>
            <w:div w:id="1936940074">
              <w:marLeft w:val="0"/>
              <w:marRight w:val="0"/>
              <w:marTop w:val="0"/>
              <w:marBottom w:val="0"/>
              <w:divBdr>
                <w:top w:val="none" w:sz="0" w:space="0" w:color="auto"/>
                <w:left w:val="none" w:sz="0" w:space="0" w:color="auto"/>
                <w:bottom w:val="none" w:sz="0" w:space="0" w:color="auto"/>
                <w:right w:val="none" w:sz="0" w:space="0" w:color="auto"/>
              </w:divBdr>
            </w:div>
            <w:div w:id="1438016703">
              <w:marLeft w:val="0"/>
              <w:marRight w:val="0"/>
              <w:marTop w:val="0"/>
              <w:marBottom w:val="0"/>
              <w:divBdr>
                <w:top w:val="none" w:sz="0" w:space="0" w:color="auto"/>
                <w:left w:val="none" w:sz="0" w:space="0" w:color="auto"/>
                <w:bottom w:val="none" w:sz="0" w:space="0" w:color="auto"/>
                <w:right w:val="none" w:sz="0" w:space="0" w:color="auto"/>
              </w:divBdr>
            </w:div>
            <w:div w:id="702512633">
              <w:marLeft w:val="0"/>
              <w:marRight w:val="0"/>
              <w:marTop w:val="0"/>
              <w:marBottom w:val="0"/>
              <w:divBdr>
                <w:top w:val="none" w:sz="0" w:space="0" w:color="auto"/>
                <w:left w:val="none" w:sz="0" w:space="0" w:color="auto"/>
                <w:bottom w:val="none" w:sz="0" w:space="0" w:color="auto"/>
                <w:right w:val="none" w:sz="0" w:space="0" w:color="auto"/>
              </w:divBdr>
            </w:div>
            <w:div w:id="1962833160">
              <w:marLeft w:val="0"/>
              <w:marRight w:val="0"/>
              <w:marTop w:val="0"/>
              <w:marBottom w:val="0"/>
              <w:divBdr>
                <w:top w:val="none" w:sz="0" w:space="0" w:color="auto"/>
                <w:left w:val="none" w:sz="0" w:space="0" w:color="auto"/>
                <w:bottom w:val="none" w:sz="0" w:space="0" w:color="auto"/>
                <w:right w:val="none" w:sz="0" w:space="0" w:color="auto"/>
              </w:divBdr>
            </w:div>
            <w:div w:id="1350108931">
              <w:marLeft w:val="0"/>
              <w:marRight w:val="0"/>
              <w:marTop w:val="0"/>
              <w:marBottom w:val="0"/>
              <w:divBdr>
                <w:top w:val="none" w:sz="0" w:space="0" w:color="auto"/>
                <w:left w:val="none" w:sz="0" w:space="0" w:color="auto"/>
                <w:bottom w:val="none" w:sz="0" w:space="0" w:color="auto"/>
                <w:right w:val="none" w:sz="0" w:space="0" w:color="auto"/>
              </w:divBdr>
            </w:div>
            <w:div w:id="304239955">
              <w:marLeft w:val="0"/>
              <w:marRight w:val="0"/>
              <w:marTop w:val="0"/>
              <w:marBottom w:val="0"/>
              <w:divBdr>
                <w:top w:val="none" w:sz="0" w:space="0" w:color="auto"/>
                <w:left w:val="none" w:sz="0" w:space="0" w:color="auto"/>
                <w:bottom w:val="none" w:sz="0" w:space="0" w:color="auto"/>
                <w:right w:val="none" w:sz="0" w:space="0" w:color="auto"/>
              </w:divBdr>
            </w:div>
            <w:div w:id="52195622">
              <w:marLeft w:val="0"/>
              <w:marRight w:val="0"/>
              <w:marTop w:val="0"/>
              <w:marBottom w:val="0"/>
              <w:divBdr>
                <w:top w:val="none" w:sz="0" w:space="0" w:color="auto"/>
                <w:left w:val="none" w:sz="0" w:space="0" w:color="auto"/>
                <w:bottom w:val="none" w:sz="0" w:space="0" w:color="auto"/>
                <w:right w:val="none" w:sz="0" w:space="0" w:color="auto"/>
              </w:divBdr>
            </w:div>
            <w:div w:id="1616716911">
              <w:marLeft w:val="0"/>
              <w:marRight w:val="0"/>
              <w:marTop w:val="0"/>
              <w:marBottom w:val="0"/>
              <w:divBdr>
                <w:top w:val="none" w:sz="0" w:space="0" w:color="auto"/>
                <w:left w:val="none" w:sz="0" w:space="0" w:color="auto"/>
                <w:bottom w:val="none" w:sz="0" w:space="0" w:color="auto"/>
                <w:right w:val="none" w:sz="0" w:space="0" w:color="auto"/>
              </w:divBdr>
            </w:div>
            <w:div w:id="1190487958">
              <w:marLeft w:val="0"/>
              <w:marRight w:val="0"/>
              <w:marTop w:val="0"/>
              <w:marBottom w:val="0"/>
              <w:divBdr>
                <w:top w:val="none" w:sz="0" w:space="0" w:color="auto"/>
                <w:left w:val="none" w:sz="0" w:space="0" w:color="auto"/>
                <w:bottom w:val="none" w:sz="0" w:space="0" w:color="auto"/>
                <w:right w:val="none" w:sz="0" w:space="0" w:color="auto"/>
              </w:divBdr>
            </w:div>
            <w:div w:id="291517896">
              <w:marLeft w:val="0"/>
              <w:marRight w:val="0"/>
              <w:marTop w:val="0"/>
              <w:marBottom w:val="0"/>
              <w:divBdr>
                <w:top w:val="none" w:sz="0" w:space="0" w:color="auto"/>
                <w:left w:val="none" w:sz="0" w:space="0" w:color="auto"/>
                <w:bottom w:val="none" w:sz="0" w:space="0" w:color="auto"/>
                <w:right w:val="none" w:sz="0" w:space="0" w:color="auto"/>
              </w:divBdr>
            </w:div>
            <w:div w:id="1379670482">
              <w:marLeft w:val="0"/>
              <w:marRight w:val="0"/>
              <w:marTop w:val="0"/>
              <w:marBottom w:val="0"/>
              <w:divBdr>
                <w:top w:val="none" w:sz="0" w:space="0" w:color="auto"/>
                <w:left w:val="none" w:sz="0" w:space="0" w:color="auto"/>
                <w:bottom w:val="none" w:sz="0" w:space="0" w:color="auto"/>
                <w:right w:val="none" w:sz="0" w:space="0" w:color="auto"/>
              </w:divBdr>
            </w:div>
            <w:div w:id="399864236">
              <w:marLeft w:val="0"/>
              <w:marRight w:val="0"/>
              <w:marTop w:val="0"/>
              <w:marBottom w:val="0"/>
              <w:divBdr>
                <w:top w:val="none" w:sz="0" w:space="0" w:color="auto"/>
                <w:left w:val="none" w:sz="0" w:space="0" w:color="auto"/>
                <w:bottom w:val="none" w:sz="0" w:space="0" w:color="auto"/>
                <w:right w:val="none" w:sz="0" w:space="0" w:color="auto"/>
              </w:divBdr>
            </w:div>
            <w:div w:id="69472018">
              <w:marLeft w:val="0"/>
              <w:marRight w:val="0"/>
              <w:marTop w:val="0"/>
              <w:marBottom w:val="0"/>
              <w:divBdr>
                <w:top w:val="none" w:sz="0" w:space="0" w:color="auto"/>
                <w:left w:val="none" w:sz="0" w:space="0" w:color="auto"/>
                <w:bottom w:val="none" w:sz="0" w:space="0" w:color="auto"/>
                <w:right w:val="none" w:sz="0" w:space="0" w:color="auto"/>
              </w:divBdr>
            </w:div>
            <w:div w:id="630331590">
              <w:marLeft w:val="0"/>
              <w:marRight w:val="0"/>
              <w:marTop w:val="0"/>
              <w:marBottom w:val="0"/>
              <w:divBdr>
                <w:top w:val="none" w:sz="0" w:space="0" w:color="auto"/>
                <w:left w:val="none" w:sz="0" w:space="0" w:color="auto"/>
                <w:bottom w:val="none" w:sz="0" w:space="0" w:color="auto"/>
                <w:right w:val="none" w:sz="0" w:space="0" w:color="auto"/>
              </w:divBdr>
            </w:div>
            <w:div w:id="1797093137">
              <w:marLeft w:val="0"/>
              <w:marRight w:val="0"/>
              <w:marTop w:val="0"/>
              <w:marBottom w:val="0"/>
              <w:divBdr>
                <w:top w:val="none" w:sz="0" w:space="0" w:color="auto"/>
                <w:left w:val="none" w:sz="0" w:space="0" w:color="auto"/>
                <w:bottom w:val="none" w:sz="0" w:space="0" w:color="auto"/>
                <w:right w:val="none" w:sz="0" w:space="0" w:color="auto"/>
              </w:divBdr>
            </w:div>
            <w:div w:id="1814442730">
              <w:marLeft w:val="0"/>
              <w:marRight w:val="0"/>
              <w:marTop w:val="0"/>
              <w:marBottom w:val="0"/>
              <w:divBdr>
                <w:top w:val="none" w:sz="0" w:space="0" w:color="auto"/>
                <w:left w:val="none" w:sz="0" w:space="0" w:color="auto"/>
                <w:bottom w:val="none" w:sz="0" w:space="0" w:color="auto"/>
                <w:right w:val="none" w:sz="0" w:space="0" w:color="auto"/>
              </w:divBdr>
            </w:div>
            <w:div w:id="1567840498">
              <w:marLeft w:val="0"/>
              <w:marRight w:val="0"/>
              <w:marTop w:val="0"/>
              <w:marBottom w:val="0"/>
              <w:divBdr>
                <w:top w:val="none" w:sz="0" w:space="0" w:color="auto"/>
                <w:left w:val="none" w:sz="0" w:space="0" w:color="auto"/>
                <w:bottom w:val="none" w:sz="0" w:space="0" w:color="auto"/>
                <w:right w:val="none" w:sz="0" w:space="0" w:color="auto"/>
              </w:divBdr>
            </w:div>
            <w:div w:id="1433207719">
              <w:marLeft w:val="0"/>
              <w:marRight w:val="0"/>
              <w:marTop w:val="0"/>
              <w:marBottom w:val="0"/>
              <w:divBdr>
                <w:top w:val="none" w:sz="0" w:space="0" w:color="auto"/>
                <w:left w:val="none" w:sz="0" w:space="0" w:color="auto"/>
                <w:bottom w:val="none" w:sz="0" w:space="0" w:color="auto"/>
                <w:right w:val="none" w:sz="0" w:space="0" w:color="auto"/>
              </w:divBdr>
            </w:div>
            <w:div w:id="729766360">
              <w:marLeft w:val="0"/>
              <w:marRight w:val="0"/>
              <w:marTop w:val="0"/>
              <w:marBottom w:val="0"/>
              <w:divBdr>
                <w:top w:val="none" w:sz="0" w:space="0" w:color="auto"/>
                <w:left w:val="none" w:sz="0" w:space="0" w:color="auto"/>
                <w:bottom w:val="none" w:sz="0" w:space="0" w:color="auto"/>
                <w:right w:val="none" w:sz="0" w:space="0" w:color="auto"/>
              </w:divBdr>
            </w:div>
            <w:div w:id="1344749098">
              <w:marLeft w:val="0"/>
              <w:marRight w:val="0"/>
              <w:marTop w:val="0"/>
              <w:marBottom w:val="0"/>
              <w:divBdr>
                <w:top w:val="none" w:sz="0" w:space="0" w:color="auto"/>
                <w:left w:val="none" w:sz="0" w:space="0" w:color="auto"/>
                <w:bottom w:val="none" w:sz="0" w:space="0" w:color="auto"/>
                <w:right w:val="none" w:sz="0" w:space="0" w:color="auto"/>
              </w:divBdr>
            </w:div>
            <w:div w:id="1974631023">
              <w:marLeft w:val="0"/>
              <w:marRight w:val="0"/>
              <w:marTop w:val="0"/>
              <w:marBottom w:val="0"/>
              <w:divBdr>
                <w:top w:val="none" w:sz="0" w:space="0" w:color="auto"/>
                <w:left w:val="none" w:sz="0" w:space="0" w:color="auto"/>
                <w:bottom w:val="none" w:sz="0" w:space="0" w:color="auto"/>
                <w:right w:val="none" w:sz="0" w:space="0" w:color="auto"/>
              </w:divBdr>
            </w:div>
            <w:div w:id="456918042">
              <w:marLeft w:val="0"/>
              <w:marRight w:val="0"/>
              <w:marTop w:val="0"/>
              <w:marBottom w:val="0"/>
              <w:divBdr>
                <w:top w:val="none" w:sz="0" w:space="0" w:color="auto"/>
                <w:left w:val="none" w:sz="0" w:space="0" w:color="auto"/>
                <w:bottom w:val="none" w:sz="0" w:space="0" w:color="auto"/>
                <w:right w:val="none" w:sz="0" w:space="0" w:color="auto"/>
              </w:divBdr>
            </w:div>
            <w:div w:id="1452630111">
              <w:marLeft w:val="0"/>
              <w:marRight w:val="0"/>
              <w:marTop w:val="0"/>
              <w:marBottom w:val="0"/>
              <w:divBdr>
                <w:top w:val="none" w:sz="0" w:space="0" w:color="auto"/>
                <w:left w:val="none" w:sz="0" w:space="0" w:color="auto"/>
                <w:bottom w:val="none" w:sz="0" w:space="0" w:color="auto"/>
                <w:right w:val="none" w:sz="0" w:space="0" w:color="auto"/>
              </w:divBdr>
            </w:div>
            <w:div w:id="1000960257">
              <w:marLeft w:val="0"/>
              <w:marRight w:val="0"/>
              <w:marTop w:val="0"/>
              <w:marBottom w:val="0"/>
              <w:divBdr>
                <w:top w:val="none" w:sz="0" w:space="0" w:color="auto"/>
                <w:left w:val="none" w:sz="0" w:space="0" w:color="auto"/>
                <w:bottom w:val="none" w:sz="0" w:space="0" w:color="auto"/>
                <w:right w:val="none" w:sz="0" w:space="0" w:color="auto"/>
              </w:divBdr>
            </w:div>
            <w:div w:id="1340505769">
              <w:marLeft w:val="0"/>
              <w:marRight w:val="0"/>
              <w:marTop w:val="0"/>
              <w:marBottom w:val="0"/>
              <w:divBdr>
                <w:top w:val="none" w:sz="0" w:space="0" w:color="auto"/>
                <w:left w:val="none" w:sz="0" w:space="0" w:color="auto"/>
                <w:bottom w:val="none" w:sz="0" w:space="0" w:color="auto"/>
                <w:right w:val="none" w:sz="0" w:space="0" w:color="auto"/>
              </w:divBdr>
            </w:div>
            <w:div w:id="1390375145">
              <w:marLeft w:val="0"/>
              <w:marRight w:val="0"/>
              <w:marTop w:val="0"/>
              <w:marBottom w:val="0"/>
              <w:divBdr>
                <w:top w:val="none" w:sz="0" w:space="0" w:color="auto"/>
                <w:left w:val="none" w:sz="0" w:space="0" w:color="auto"/>
                <w:bottom w:val="none" w:sz="0" w:space="0" w:color="auto"/>
                <w:right w:val="none" w:sz="0" w:space="0" w:color="auto"/>
              </w:divBdr>
            </w:div>
            <w:div w:id="1211723697">
              <w:marLeft w:val="0"/>
              <w:marRight w:val="0"/>
              <w:marTop w:val="0"/>
              <w:marBottom w:val="0"/>
              <w:divBdr>
                <w:top w:val="none" w:sz="0" w:space="0" w:color="auto"/>
                <w:left w:val="none" w:sz="0" w:space="0" w:color="auto"/>
                <w:bottom w:val="none" w:sz="0" w:space="0" w:color="auto"/>
                <w:right w:val="none" w:sz="0" w:space="0" w:color="auto"/>
              </w:divBdr>
            </w:div>
            <w:div w:id="7878428">
              <w:marLeft w:val="0"/>
              <w:marRight w:val="0"/>
              <w:marTop w:val="0"/>
              <w:marBottom w:val="0"/>
              <w:divBdr>
                <w:top w:val="none" w:sz="0" w:space="0" w:color="auto"/>
                <w:left w:val="none" w:sz="0" w:space="0" w:color="auto"/>
                <w:bottom w:val="none" w:sz="0" w:space="0" w:color="auto"/>
                <w:right w:val="none" w:sz="0" w:space="0" w:color="auto"/>
              </w:divBdr>
            </w:div>
            <w:div w:id="1366296680">
              <w:marLeft w:val="0"/>
              <w:marRight w:val="0"/>
              <w:marTop w:val="0"/>
              <w:marBottom w:val="0"/>
              <w:divBdr>
                <w:top w:val="none" w:sz="0" w:space="0" w:color="auto"/>
                <w:left w:val="none" w:sz="0" w:space="0" w:color="auto"/>
                <w:bottom w:val="none" w:sz="0" w:space="0" w:color="auto"/>
                <w:right w:val="none" w:sz="0" w:space="0" w:color="auto"/>
              </w:divBdr>
            </w:div>
            <w:div w:id="2020351292">
              <w:marLeft w:val="0"/>
              <w:marRight w:val="0"/>
              <w:marTop w:val="0"/>
              <w:marBottom w:val="0"/>
              <w:divBdr>
                <w:top w:val="none" w:sz="0" w:space="0" w:color="auto"/>
                <w:left w:val="none" w:sz="0" w:space="0" w:color="auto"/>
                <w:bottom w:val="none" w:sz="0" w:space="0" w:color="auto"/>
                <w:right w:val="none" w:sz="0" w:space="0" w:color="auto"/>
              </w:divBdr>
            </w:div>
            <w:div w:id="113445374">
              <w:marLeft w:val="0"/>
              <w:marRight w:val="0"/>
              <w:marTop w:val="0"/>
              <w:marBottom w:val="0"/>
              <w:divBdr>
                <w:top w:val="none" w:sz="0" w:space="0" w:color="auto"/>
                <w:left w:val="none" w:sz="0" w:space="0" w:color="auto"/>
                <w:bottom w:val="none" w:sz="0" w:space="0" w:color="auto"/>
                <w:right w:val="none" w:sz="0" w:space="0" w:color="auto"/>
              </w:divBdr>
            </w:div>
            <w:div w:id="1755664770">
              <w:marLeft w:val="0"/>
              <w:marRight w:val="0"/>
              <w:marTop w:val="0"/>
              <w:marBottom w:val="0"/>
              <w:divBdr>
                <w:top w:val="none" w:sz="0" w:space="0" w:color="auto"/>
                <w:left w:val="none" w:sz="0" w:space="0" w:color="auto"/>
                <w:bottom w:val="none" w:sz="0" w:space="0" w:color="auto"/>
                <w:right w:val="none" w:sz="0" w:space="0" w:color="auto"/>
              </w:divBdr>
            </w:div>
            <w:div w:id="2078165447">
              <w:marLeft w:val="0"/>
              <w:marRight w:val="0"/>
              <w:marTop w:val="0"/>
              <w:marBottom w:val="0"/>
              <w:divBdr>
                <w:top w:val="none" w:sz="0" w:space="0" w:color="auto"/>
                <w:left w:val="none" w:sz="0" w:space="0" w:color="auto"/>
                <w:bottom w:val="none" w:sz="0" w:space="0" w:color="auto"/>
                <w:right w:val="none" w:sz="0" w:space="0" w:color="auto"/>
              </w:divBdr>
            </w:div>
            <w:div w:id="2026469441">
              <w:marLeft w:val="0"/>
              <w:marRight w:val="0"/>
              <w:marTop w:val="0"/>
              <w:marBottom w:val="0"/>
              <w:divBdr>
                <w:top w:val="none" w:sz="0" w:space="0" w:color="auto"/>
                <w:left w:val="none" w:sz="0" w:space="0" w:color="auto"/>
                <w:bottom w:val="none" w:sz="0" w:space="0" w:color="auto"/>
                <w:right w:val="none" w:sz="0" w:space="0" w:color="auto"/>
              </w:divBdr>
            </w:div>
            <w:div w:id="2037272255">
              <w:marLeft w:val="0"/>
              <w:marRight w:val="0"/>
              <w:marTop w:val="0"/>
              <w:marBottom w:val="0"/>
              <w:divBdr>
                <w:top w:val="none" w:sz="0" w:space="0" w:color="auto"/>
                <w:left w:val="none" w:sz="0" w:space="0" w:color="auto"/>
                <w:bottom w:val="none" w:sz="0" w:space="0" w:color="auto"/>
                <w:right w:val="none" w:sz="0" w:space="0" w:color="auto"/>
              </w:divBdr>
            </w:div>
            <w:div w:id="582909149">
              <w:marLeft w:val="0"/>
              <w:marRight w:val="0"/>
              <w:marTop w:val="0"/>
              <w:marBottom w:val="0"/>
              <w:divBdr>
                <w:top w:val="none" w:sz="0" w:space="0" w:color="auto"/>
                <w:left w:val="none" w:sz="0" w:space="0" w:color="auto"/>
                <w:bottom w:val="none" w:sz="0" w:space="0" w:color="auto"/>
                <w:right w:val="none" w:sz="0" w:space="0" w:color="auto"/>
              </w:divBdr>
            </w:div>
            <w:div w:id="1763911031">
              <w:marLeft w:val="0"/>
              <w:marRight w:val="0"/>
              <w:marTop w:val="0"/>
              <w:marBottom w:val="0"/>
              <w:divBdr>
                <w:top w:val="none" w:sz="0" w:space="0" w:color="auto"/>
                <w:left w:val="none" w:sz="0" w:space="0" w:color="auto"/>
                <w:bottom w:val="none" w:sz="0" w:space="0" w:color="auto"/>
                <w:right w:val="none" w:sz="0" w:space="0" w:color="auto"/>
              </w:divBdr>
            </w:div>
            <w:div w:id="1551578308">
              <w:marLeft w:val="0"/>
              <w:marRight w:val="0"/>
              <w:marTop w:val="0"/>
              <w:marBottom w:val="0"/>
              <w:divBdr>
                <w:top w:val="none" w:sz="0" w:space="0" w:color="auto"/>
                <w:left w:val="none" w:sz="0" w:space="0" w:color="auto"/>
                <w:bottom w:val="none" w:sz="0" w:space="0" w:color="auto"/>
                <w:right w:val="none" w:sz="0" w:space="0" w:color="auto"/>
              </w:divBdr>
            </w:div>
            <w:div w:id="1517112778">
              <w:marLeft w:val="0"/>
              <w:marRight w:val="0"/>
              <w:marTop w:val="0"/>
              <w:marBottom w:val="0"/>
              <w:divBdr>
                <w:top w:val="none" w:sz="0" w:space="0" w:color="auto"/>
                <w:left w:val="none" w:sz="0" w:space="0" w:color="auto"/>
                <w:bottom w:val="none" w:sz="0" w:space="0" w:color="auto"/>
                <w:right w:val="none" w:sz="0" w:space="0" w:color="auto"/>
              </w:divBdr>
            </w:div>
            <w:div w:id="1353916212">
              <w:marLeft w:val="0"/>
              <w:marRight w:val="0"/>
              <w:marTop w:val="0"/>
              <w:marBottom w:val="0"/>
              <w:divBdr>
                <w:top w:val="none" w:sz="0" w:space="0" w:color="auto"/>
                <w:left w:val="none" w:sz="0" w:space="0" w:color="auto"/>
                <w:bottom w:val="none" w:sz="0" w:space="0" w:color="auto"/>
                <w:right w:val="none" w:sz="0" w:space="0" w:color="auto"/>
              </w:divBdr>
            </w:div>
            <w:div w:id="573010619">
              <w:marLeft w:val="0"/>
              <w:marRight w:val="0"/>
              <w:marTop w:val="0"/>
              <w:marBottom w:val="0"/>
              <w:divBdr>
                <w:top w:val="none" w:sz="0" w:space="0" w:color="auto"/>
                <w:left w:val="none" w:sz="0" w:space="0" w:color="auto"/>
                <w:bottom w:val="none" w:sz="0" w:space="0" w:color="auto"/>
                <w:right w:val="none" w:sz="0" w:space="0" w:color="auto"/>
              </w:divBdr>
            </w:div>
            <w:div w:id="718434328">
              <w:marLeft w:val="0"/>
              <w:marRight w:val="0"/>
              <w:marTop w:val="0"/>
              <w:marBottom w:val="0"/>
              <w:divBdr>
                <w:top w:val="none" w:sz="0" w:space="0" w:color="auto"/>
                <w:left w:val="none" w:sz="0" w:space="0" w:color="auto"/>
                <w:bottom w:val="none" w:sz="0" w:space="0" w:color="auto"/>
                <w:right w:val="none" w:sz="0" w:space="0" w:color="auto"/>
              </w:divBdr>
            </w:div>
            <w:div w:id="1945575665">
              <w:marLeft w:val="0"/>
              <w:marRight w:val="0"/>
              <w:marTop w:val="0"/>
              <w:marBottom w:val="0"/>
              <w:divBdr>
                <w:top w:val="none" w:sz="0" w:space="0" w:color="auto"/>
                <w:left w:val="none" w:sz="0" w:space="0" w:color="auto"/>
                <w:bottom w:val="none" w:sz="0" w:space="0" w:color="auto"/>
                <w:right w:val="none" w:sz="0" w:space="0" w:color="auto"/>
              </w:divBdr>
            </w:div>
            <w:div w:id="1229219821">
              <w:marLeft w:val="0"/>
              <w:marRight w:val="0"/>
              <w:marTop w:val="0"/>
              <w:marBottom w:val="0"/>
              <w:divBdr>
                <w:top w:val="none" w:sz="0" w:space="0" w:color="auto"/>
                <w:left w:val="none" w:sz="0" w:space="0" w:color="auto"/>
                <w:bottom w:val="none" w:sz="0" w:space="0" w:color="auto"/>
                <w:right w:val="none" w:sz="0" w:space="0" w:color="auto"/>
              </w:divBdr>
            </w:div>
            <w:div w:id="59527324">
              <w:marLeft w:val="0"/>
              <w:marRight w:val="0"/>
              <w:marTop w:val="0"/>
              <w:marBottom w:val="0"/>
              <w:divBdr>
                <w:top w:val="none" w:sz="0" w:space="0" w:color="auto"/>
                <w:left w:val="none" w:sz="0" w:space="0" w:color="auto"/>
                <w:bottom w:val="none" w:sz="0" w:space="0" w:color="auto"/>
                <w:right w:val="none" w:sz="0" w:space="0" w:color="auto"/>
              </w:divBdr>
            </w:div>
            <w:div w:id="2143843877">
              <w:marLeft w:val="0"/>
              <w:marRight w:val="0"/>
              <w:marTop w:val="0"/>
              <w:marBottom w:val="0"/>
              <w:divBdr>
                <w:top w:val="none" w:sz="0" w:space="0" w:color="auto"/>
                <w:left w:val="none" w:sz="0" w:space="0" w:color="auto"/>
                <w:bottom w:val="none" w:sz="0" w:space="0" w:color="auto"/>
                <w:right w:val="none" w:sz="0" w:space="0" w:color="auto"/>
              </w:divBdr>
            </w:div>
            <w:div w:id="478496844">
              <w:marLeft w:val="0"/>
              <w:marRight w:val="0"/>
              <w:marTop w:val="0"/>
              <w:marBottom w:val="0"/>
              <w:divBdr>
                <w:top w:val="none" w:sz="0" w:space="0" w:color="auto"/>
                <w:left w:val="none" w:sz="0" w:space="0" w:color="auto"/>
                <w:bottom w:val="none" w:sz="0" w:space="0" w:color="auto"/>
                <w:right w:val="none" w:sz="0" w:space="0" w:color="auto"/>
              </w:divBdr>
            </w:div>
            <w:div w:id="754322838">
              <w:marLeft w:val="0"/>
              <w:marRight w:val="0"/>
              <w:marTop w:val="0"/>
              <w:marBottom w:val="0"/>
              <w:divBdr>
                <w:top w:val="none" w:sz="0" w:space="0" w:color="auto"/>
                <w:left w:val="none" w:sz="0" w:space="0" w:color="auto"/>
                <w:bottom w:val="none" w:sz="0" w:space="0" w:color="auto"/>
                <w:right w:val="none" w:sz="0" w:space="0" w:color="auto"/>
              </w:divBdr>
            </w:div>
            <w:div w:id="1044255298">
              <w:marLeft w:val="0"/>
              <w:marRight w:val="0"/>
              <w:marTop w:val="0"/>
              <w:marBottom w:val="0"/>
              <w:divBdr>
                <w:top w:val="none" w:sz="0" w:space="0" w:color="auto"/>
                <w:left w:val="none" w:sz="0" w:space="0" w:color="auto"/>
                <w:bottom w:val="none" w:sz="0" w:space="0" w:color="auto"/>
                <w:right w:val="none" w:sz="0" w:space="0" w:color="auto"/>
              </w:divBdr>
            </w:div>
            <w:div w:id="1865092971">
              <w:marLeft w:val="0"/>
              <w:marRight w:val="0"/>
              <w:marTop w:val="0"/>
              <w:marBottom w:val="0"/>
              <w:divBdr>
                <w:top w:val="none" w:sz="0" w:space="0" w:color="auto"/>
                <w:left w:val="none" w:sz="0" w:space="0" w:color="auto"/>
                <w:bottom w:val="none" w:sz="0" w:space="0" w:color="auto"/>
                <w:right w:val="none" w:sz="0" w:space="0" w:color="auto"/>
              </w:divBdr>
            </w:div>
            <w:div w:id="2003501817">
              <w:marLeft w:val="0"/>
              <w:marRight w:val="0"/>
              <w:marTop w:val="0"/>
              <w:marBottom w:val="0"/>
              <w:divBdr>
                <w:top w:val="none" w:sz="0" w:space="0" w:color="auto"/>
                <w:left w:val="none" w:sz="0" w:space="0" w:color="auto"/>
                <w:bottom w:val="none" w:sz="0" w:space="0" w:color="auto"/>
                <w:right w:val="none" w:sz="0" w:space="0" w:color="auto"/>
              </w:divBdr>
            </w:div>
            <w:div w:id="238753006">
              <w:marLeft w:val="0"/>
              <w:marRight w:val="0"/>
              <w:marTop w:val="0"/>
              <w:marBottom w:val="0"/>
              <w:divBdr>
                <w:top w:val="none" w:sz="0" w:space="0" w:color="auto"/>
                <w:left w:val="none" w:sz="0" w:space="0" w:color="auto"/>
                <w:bottom w:val="none" w:sz="0" w:space="0" w:color="auto"/>
                <w:right w:val="none" w:sz="0" w:space="0" w:color="auto"/>
              </w:divBdr>
            </w:div>
            <w:div w:id="1830173916">
              <w:marLeft w:val="0"/>
              <w:marRight w:val="0"/>
              <w:marTop w:val="0"/>
              <w:marBottom w:val="0"/>
              <w:divBdr>
                <w:top w:val="none" w:sz="0" w:space="0" w:color="auto"/>
                <w:left w:val="none" w:sz="0" w:space="0" w:color="auto"/>
                <w:bottom w:val="none" w:sz="0" w:space="0" w:color="auto"/>
                <w:right w:val="none" w:sz="0" w:space="0" w:color="auto"/>
              </w:divBdr>
            </w:div>
            <w:div w:id="1798989368">
              <w:marLeft w:val="0"/>
              <w:marRight w:val="0"/>
              <w:marTop w:val="0"/>
              <w:marBottom w:val="0"/>
              <w:divBdr>
                <w:top w:val="none" w:sz="0" w:space="0" w:color="auto"/>
                <w:left w:val="none" w:sz="0" w:space="0" w:color="auto"/>
                <w:bottom w:val="none" w:sz="0" w:space="0" w:color="auto"/>
                <w:right w:val="none" w:sz="0" w:space="0" w:color="auto"/>
              </w:divBdr>
            </w:div>
            <w:div w:id="550772230">
              <w:marLeft w:val="0"/>
              <w:marRight w:val="0"/>
              <w:marTop w:val="0"/>
              <w:marBottom w:val="0"/>
              <w:divBdr>
                <w:top w:val="none" w:sz="0" w:space="0" w:color="auto"/>
                <w:left w:val="none" w:sz="0" w:space="0" w:color="auto"/>
                <w:bottom w:val="none" w:sz="0" w:space="0" w:color="auto"/>
                <w:right w:val="none" w:sz="0" w:space="0" w:color="auto"/>
              </w:divBdr>
            </w:div>
            <w:div w:id="1692220119">
              <w:marLeft w:val="0"/>
              <w:marRight w:val="0"/>
              <w:marTop w:val="0"/>
              <w:marBottom w:val="0"/>
              <w:divBdr>
                <w:top w:val="none" w:sz="0" w:space="0" w:color="auto"/>
                <w:left w:val="none" w:sz="0" w:space="0" w:color="auto"/>
                <w:bottom w:val="none" w:sz="0" w:space="0" w:color="auto"/>
                <w:right w:val="none" w:sz="0" w:space="0" w:color="auto"/>
              </w:divBdr>
            </w:div>
            <w:div w:id="1548293379">
              <w:marLeft w:val="0"/>
              <w:marRight w:val="0"/>
              <w:marTop w:val="0"/>
              <w:marBottom w:val="0"/>
              <w:divBdr>
                <w:top w:val="none" w:sz="0" w:space="0" w:color="auto"/>
                <w:left w:val="none" w:sz="0" w:space="0" w:color="auto"/>
                <w:bottom w:val="none" w:sz="0" w:space="0" w:color="auto"/>
                <w:right w:val="none" w:sz="0" w:space="0" w:color="auto"/>
              </w:divBdr>
            </w:div>
            <w:div w:id="806053278">
              <w:marLeft w:val="0"/>
              <w:marRight w:val="0"/>
              <w:marTop w:val="0"/>
              <w:marBottom w:val="0"/>
              <w:divBdr>
                <w:top w:val="none" w:sz="0" w:space="0" w:color="auto"/>
                <w:left w:val="none" w:sz="0" w:space="0" w:color="auto"/>
                <w:bottom w:val="none" w:sz="0" w:space="0" w:color="auto"/>
                <w:right w:val="none" w:sz="0" w:space="0" w:color="auto"/>
              </w:divBdr>
            </w:div>
            <w:div w:id="78521269">
              <w:marLeft w:val="0"/>
              <w:marRight w:val="0"/>
              <w:marTop w:val="0"/>
              <w:marBottom w:val="0"/>
              <w:divBdr>
                <w:top w:val="none" w:sz="0" w:space="0" w:color="auto"/>
                <w:left w:val="none" w:sz="0" w:space="0" w:color="auto"/>
                <w:bottom w:val="none" w:sz="0" w:space="0" w:color="auto"/>
                <w:right w:val="none" w:sz="0" w:space="0" w:color="auto"/>
              </w:divBdr>
            </w:div>
            <w:div w:id="1787848910">
              <w:marLeft w:val="0"/>
              <w:marRight w:val="0"/>
              <w:marTop w:val="0"/>
              <w:marBottom w:val="0"/>
              <w:divBdr>
                <w:top w:val="none" w:sz="0" w:space="0" w:color="auto"/>
                <w:left w:val="none" w:sz="0" w:space="0" w:color="auto"/>
                <w:bottom w:val="none" w:sz="0" w:space="0" w:color="auto"/>
                <w:right w:val="none" w:sz="0" w:space="0" w:color="auto"/>
              </w:divBdr>
            </w:div>
            <w:div w:id="1339499820">
              <w:marLeft w:val="0"/>
              <w:marRight w:val="0"/>
              <w:marTop w:val="0"/>
              <w:marBottom w:val="0"/>
              <w:divBdr>
                <w:top w:val="none" w:sz="0" w:space="0" w:color="auto"/>
                <w:left w:val="none" w:sz="0" w:space="0" w:color="auto"/>
                <w:bottom w:val="none" w:sz="0" w:space="0" w:color="auto"/>
                <w:right w:val="none" w:sz="0" w:space="0" w:color="auto"/>
              </w:divBdr>
            </w:div>
            <w:div w:id="580217784">
              <w:marLeft w:val="0"/>
              <w:marRight w:val="0"/>
              <w:marTop w:val="0"/>
              <w:marBottom w:val="0"/>
              <w:divBdr>
                <w:top w:val="none" w:sz="0" w:space="0" w:color="auto"/>
                <w:left w:val="none" w:sz="0" w:space="0" w:color="auto"/>
                <w:bottom w:val="none" w:sz="0" w:space="0" w:color="auto"/>
                <w:right w:val="none" w:sz="0" w:space="0" w:color="auto"/>
              </w:divBdr>
            </w:div>
            <w:div w:id="138546000">
              <w:marLeft w:val="0"/>
              <w:marRight w:val="0"/>
              <w:marTop w:val="0"/>
              <w:marBottom w:val="0"/>
              <w:divBdr>
                <w:top w:val="none" w:sz="0" w:space="0" w:color="auto"/>
                <w:left w:val="none" w:sz="0" w:space="0" w:color="auto"/>
                <w:bottom w:val="none" w:sz="0" w:space="0" w:color="auto"/>
                <w:right w:val="none" w:sz="0" w:space="0" w:color="auto"/>
              </w:divBdr>
            </w:div>
            <w:div w:id="2044281175">
              <w:marLeft w:val="0"/>
              <w:marRight w:val="0"/>
              <w:marTop w:val="0"/>
              <w:marBottom w:val="0"/>
              <w:divBdr>
                <w:top w:val="none" w:sz="0" w:space="0" w:color="auto"/>
                <w:left w:val="none" w:sz="0" w:space="0" w:color="auto"/>
                <w:bottom w:val="none" w:sz="0" w:space="0" w:color="auto"/>
                <w:right w:val="none" w:sz="0" w:space="0" w:color="auto"/>
              </w:divBdr>
            </w:div>
            <w:div w:id="1355422660">
              <w:marLeft w:val="0"/>
              <w:marRight w:val="0"/>
              <w:marTop w:val="0"/>
              <w:marBottom w:val="0"/>
              <w:divBdr>
                <w:top w:val="none" w:sz="0" w:space="0" w:color="auto"/>
                <w:left w:val="none" w:sz="0" w:space="0" w:color="auto"/>
                <w:bottom w:val="none" w:sz="0" w:space="0" w:color="auto"/>
                <w:right w:val="none" w:sz="0" w:space="0" w:color="auto"/>
              </w:divBdr>
            </w:div>
            <w:div w:id="847643084">
              <w:marLeft w:val="0"/>
              <w:marRight w:val="0"/>
              <w:marTop w:val="0"/>
              <w:marBottom w:val="0"/>
              <w:divBdr>
                <w:top w:val="none" w:sz="0" w:space="0" w:color="auto"/>
                <w:left w:val="none" w:sz="0" w:space="0" w:color="auto"/>
                <w:bottom w:val="none" w:sz="0" w:space="0" w:color="auto"/>
                <w:right w:val="none" w:sz="0" w:space="0" w:color="auto"/>
              </w:divBdr>
            </w:div>
            <w:div w:id="1916939591">
              <w:marLeft w:val="0"/>
              <w:marRight w:val="0"/>
              <w:marTop w:val="0"/>
              <w:marBottom w:val="0"/>
              <w:divBdr>
                <w:top w:val="none" w:sz="0" w:space="0" w:color="auto"/>
                <w:left w:val="none" w:sz="0" w:space="0" w:color="auto"/>
                <w:bottom w:val="none" w:sz="0" w:space="0" w:color="auto"/>
                <w:right w:val="none" w:sz="0" w:space="0" w:color="auto"/>
              </w:divBdr>
            </w:div>
            <w:div w:id="179635761">
              <w:marLeft w:val="0"/>
              <w:marRight w:val="0"/>
              <w:marTop w:val="0"/>
              <w:marBottom w:val="0"/>
              <w:divBdr>
                <w:top w:val="none" w:sz="0" w:space="0" w:color="auto"/>
                <w:left w:val="none" w:sz="0" w:space="0" w:color="auto"/>
                <w:bottom w:val="none" w:sz="0" w:space="0" w:color="auto"/>
                <w:right w:val="none" w:sz="0" w:space="0" w:color="auto"/>
              </w:divBdr>
            </w:div>
            <w:div w:id="83382037">
              <w:marLeft w:val="0"/>
              <w:marRight w:val="0"/>
              <w:marTop w:val="0"/>
              <w:marBottom w:val="0"/>
              <w:divBdr>
                <w:top w:val="none" w:sz="0" w:space="0" w:color="auto"/>
                <w:left w:val="none" w:sz="0" w:space="0" w:color="auto"/>
                <w:bottom w:val="none" w:sz="0" w:space="0" w:color="auto"/>
                <w:right w:val="none" w:sz="0" w:space="0" w:color="auto"/>
              </w:divBdr>
            </w:div>
            <w:div w:id="134613785">
              <w:marLeft w:val="0"/>
              <w:marRight w:val="0"/>
              <w:marTop w:val="0"/>
              <w:marBottom w:val="0"/>
              <w:divBdr>
                <w:top w:val="none" w:sz="0" w:space="0" w:color="auto"/>
                <w:left w:val="none" w:sz="0" w:space="0" w:color="auto"/>
                <w:bottom w:val="none" w:sz="0" w:space="0" w:color="auto"/>
                <w:right w:val="none" w:sz="0" w:space="0" w:color="auto"/>
              </w:divBdr>
            </w:div>
            <w:div w:id="1241523435">
              <w:marLeft w:val="0"/>
              <w:marRight w:val="0"/>
              <w:marTop w:val="0"/>
              <w:marBottom w:val="0"/>
              <w:divBdr>
                <w:top w:val="none" w:sz="0" w:space="0" w:color="auto"/>
                <w:left w:val="none" w:sz="0" w:space="0" w:color="auto"/>
                <w:bottom w:val="none" w:sz="0" w:space="0" w:color="auto"/>
                <w:right w:val="none" w:sz="0" w:space="0" w:color="auto"/>
              </w:divBdr>
            </w:div>
            <w:div w:id="1444878762">
              <w:marLeft w:val="0"/>
              <w:marRight w:val="0"/>
              <w:marTop w:val="0"/>
              <w:marBottom w:val="0"/>
              <w:divBdr>
                <w:top w:val="none" w:sz="0" w:space="0" w:color="auto"/>
                <w:left w:val="none" w:sz="0" w:space="0" w:color="auto"/>
                <w:bottom w:val="none" w:sz="0" w:space="0" w:color="auto"/>
                <w:right w:val="none" w:sz="0" w:space="0" w:color="auto"/>
              </w:divBdr>
            </w:div>
            <w:div w:id="676155143">
              <w:marLeft w:val="0"/>
              <w:marRight w:val="0"/>
              <w:marTop w:val="0"/>
              <w:marBottom w:val="0"/>
              <w:divBdr>
                <w:top w:val="none" w:sz="0" w:space="0" w:color="auto"/>
                <w:left w:val="none" w:sz="0" w:space="0" w:color="auto"/>
                <w:bottom w:val="none" w:sz="0" w:space="0" w:color="auto"/>
                <w:right w:val="none" w:sz="0" w:space="0" w:color="auto"/>
              </w:divBdr>
            </w:div>
            <w:div w:id="1563131700">
              <w:marLeft w:val="0"/>
              <w:marRight w:val="0"/>
              <w:marTop w:val="0"/>
              <w:marBottom w:val="0"/>
              <w:divBdr>
                <w:top w:val="none" w:sz="0" w:space="0" w:color="auto"/>
                <w:left w:val="none" w:sz="0" w:space="0" w:color="auto"/>
                <w:bottom w:val="none" w:sz="0" w:space="0" w:color="auto"/>
                <w:right w:val="none" w:sz="0" w:space="0" w:color="auto"/>
              </w:divBdr>
            </w:div>
            <w:div w:id="673455438">
              <w:marLeft w:val="0"/>
              <w:marRight w:val="0"/>
              <w:marTop w:val="0"/>
              <w:marBottom w:val="0"/>
              <w:divBdr>
                <w:top w:val="none" w:sz="0" w:space="0" w:color="auto"/>
                <w:left w:val="none" w:sz="0" w:space="0" w:color="auto"/>
                <w:bottom w:val="none" w:sz="0" w:space="0" w:color="auto"/>
                <w:right w:val="none" w:sz="0" w:space="0" w:color="auto"/>
              </w:divBdr>
            </w:div>
            <w:div w:id="1020545750">
              <w:marLeft w:val="0"/>
              <w:marRight w:val="0"/>
              <w:marTop w:val="0"/>
              <w:marBottom w:val="0"/>
              <w:divBdr>
                <w:top w:val="none" w:sz="0" w:space="0" w:color="auto"/>
                <w:left w:val="none" w:sz="0" w:space="0" w:color="auto"/>
                <w:bottom w:val="none" w:sz="0" w:space="0" w:color="auto"/>
                <w:right w:val="none" w:sz="0" w:space="0" w:color="auto"/>
              </w:divBdr>
            </w:div>
            <w:div w:id="300498558">
              <w:marLeft w:val="0"/>
              <w:marRight w:val="0"/>
              <w:marTop w:val="0"/>
              <w:marBottom w:val="0"/>
              <w:divBdr>
                <w:top w:val="none" w:sz="0" w:space="0" w:color="auto"/>
                <w:left w:val="none" w:sz="0" w:space="0" w:color="auto"/>
                <w:bottom w:val="none" w:sz="0" w:space="0" w:color="auto"/>
                <w:right w:val="none" w:sz="0" w:space="0" w:color="auto"/>
              </w:divBdr>
            </w:div>
            <w:div w:id="2106535716">
              <w:marLeft w:val="0"/>
              <w:marRight w:val="0"/>
              <w:marTop w:val="0"/>
              <w:marBottom w:val="0"/>
              <w:divBdr>
                <w:top w:val="none" w:sz="0" w:space="0" w:color="auto"/>
                <w:left w:val="none" w:sz="0" w:space="0" w:color="auto"/>
                <w:bottom w:val="none" w:sz="0" w:space="0" w:color="auto"/>
                <w:right w:val="none" w:sz="0" w:space="0" w:color="auto"/>
              </w:divBdr>
            </w:div>
            <w:div w:id="2068603806">
              <w:marLeft w:val="0"/>
              <w:marRight w:val="0"/>
              <w:marTop w:val="0"/>
              <w:marBottom w:val="0"/>
              <w:divBdr>
                <w:top w:val="none" w:sz="0" w:space="0" w:color="auto"/>
                <w:left w:val="none" w:sz="0" w:space="0" w:color="auto"/>
                <w:bottom w:val="none" w:sz="0" w:space="0" w:color="auto"/>
                <w:right w:val="none" w:sz="0" w:space="0" w:color="auto"/>
              </w:divBdr>
            </w:div>
            <w:div w:id="1053382373">
              <w:marLeft w:val="0"/>
              <w:marRight w:val="0"/>
              <w:marTop w:val="0"/>
              <w:marBottom w:val="0"/>
              <w:divBdr>
                <w:top w:val="none" w:sz="0" w:space="0" w:color="auto"/>
                <w:left w:val="none" w:sz="0" w:space="0" w:color="auto"/>
                <w:bottom w:val="none" w:sz="0" w:space="0" w:color="auto"/>
                <w:right w:val="none" w:sz="0" w:space="0" w:color="auto"/>
              </w:divBdr>
            </w:div>
            <w:div w:id="712004926">
              <w:marLeft w:val="0"/>
              <w:marRight w:val="0"/>
              <w:marTop w:val="0"/>
              <w:marBottom w:val="0"/>
              <w:divBdr>
                <w:top w:val="none" w:sz="0" w:space="0" w:color="auto"/>
                <w:left w:val="none" w:sz="0" w:space="0" w:color="auto"/>
                <w:bottom w:val="none" w:sz="0" w:space="0" w:color="auto"/>
                <w:right w:val="none" w:sz="0" w:space="0" w:color="auto"/>
              </w:divBdr>
            </w:div>
            <w:div w:id="1136263933">
              <w:marLeft w:val="0"/>
              <w:marRight w:val="0"/>
              <w:marTop w:val="0"/>
              <w:marBottom w:val="0"/>
              <w:divBdr>
                <w:top w:val="none" w:sz="0" w:space="0" w:color="auto"/>
                <w:left w:val="none" w:sz="0" w:space="0" w:color="auto"/>
                <w:bottom w:val="none" w:sz="0" w:space="0" w:color="auto"/>
                <w:right w:val="none" w:sz="0" w:space="0" w:color="auto"/>
              </w:divBdr>
            </w:div>
            <w:div w:id="504369317">
              <w:marLeft w:val="0"/>
              <w:marRight w:val="0"/>
              <w:marTop w:val="0"/>
              <w:marBottom w:val="0"/>
              <w:divBdr>
                <w:top w:val="none" w:sz="0" w:space="0" w:color="auto"/>
                <w:left w:val="none" w:sz="0" w:space="0" w:color="auto"/>
                <w:bottom w:val="none" w:sz="0" w:space="0" w:color="auto"/>
                <w:right w:val="none" w:sz="0" w:space="0" w:color="auto"/>
              </w:divBdr>
            </w:div>
            <w:div w:id="180242879">
              <w:marLeft w:val="0"/>
              <w:marRight w:val="0"/>
              <w:marTop w:val="0"/>
              <w:marBottom w:val="0"/>
              <w:divBdr>
                <w:top w:val="none" w:sz="0" w:space="0" w:color="auto"/>
                <w:left w:val="none" w:sz="0" w:space="0" w:color="auto"/>
                <w:bottom w:val="none" w:sz="0" w:space="0" w:color="auto"/>
                <w:right w:val="none" w:sz="0" w:space="0" w:color="auto"/>
              </w:divBdr>
            </w:div>
            <w:div w:id="1090856218">
              <w:marLeft w:val="0"/>
              <w:marRight w:val="0"/>
              <w:marTop w:val="0"/>
              <w:marBottom w:val="0"/>
              <w:divBdr>
                <w:top w:val="none" w:sz="0" w:space="0" w:color="auto"/>
                <w:left w:val="none" w:sz="0" w:space="0" w:color="auto"/>
                <w:bottom w:val="none" w:sz="0" w:space="0" w:color="auto"/>
                <w:right w:val="none" w:sz="0" w:space="0" w:color="auto"/>
              </w:divBdr>
            </w:div>
            <w:div w:id="1855607728">
              <w:marLeft w:val="0"/>
              <w:marRight w:val="0"/>
              <w:marTop w:val="0"/>
              <w:marBottom w:val="0"/>
              <w:divBdr>
                <w:top w:val="none" w:sz="0" w:space="0" w:color="auto"/>
                <w:left w:val="none" w:sz="0" w:space="0" w:color="auto"/>
                <w:bottom w:val="none" w:sz="0" w:space="0" w:color="auto"/>
                <w:right w:val="none" w:sz="0" w:space="0" w:color="auto"/>
              </w:divBdr>
            </w:div>
            <w:div w:id="956105616">
              <w:marLeft w:val="0"/>
              <w:marRight w:val="0"/>
              <w:marTop w:val="0"/>
              <w:marBottom w:val="0"/>
              <w:divBdr>
                <w:top w:val="none" w:sz="0" w:space="0" w:color="auto"/>
                <w:left w:val="none" w:sz="0" w:space="0" w:color="auto"/>
                <w:bottom w:val="none" w:sz="0" w:space="0" w:color="auto"/>
                <w:right w:val="none" w:sz="0" w:space="0" w:color="auto"/>
              </w:divBdr>
            </w:div>
            <w:div w:id="1158419870">
              <w:marLeft w:val="0"/>
              <w:marRight w:val="0"/>
              <w:marTop w:val="0"/>
              <w:marBottom w:val="0"/>
              <w:divBdr>
                <w:top w:val="none" w:sz="0" w:space="0" w:color="auto"/>
                <w:left w:val="none" w:sz="0" w:space="0" w:color="auto"/>
                <w:bottom w:val="none" w:sz="0" w:space="0" w:color="auto"/>
                <w:right w:val="none" w:sz="0" w:space="0" w:color="auto"/>
              </w:divBdr>
            </w:div>
            <w:div w:id="1421102670">
              <w:marLeft w:val="0"/>
              <w:marRight w:val="0"/>
              <w:marTop w:val="0"/>
              <w:marBottom w:val="0"/>
              <w:divBdr>
                <w:top w:val="none" w:sz="0" w:space="0" w:color="auto"/>
                <w:left w:val="none" w:sz="0" w:space="0" w:color="auto"/>
                <w:bottom w:val="none" w:sz="0" w:space="0" w:color="auto"/>
                <w:right w:val="none" w:sz="0" w:space="0" w:color="auto"/>
              </w:divBdr>
            </w:div>
            <w:div w:id="689255610">
              <w:marLeft w:val="0"/>
              <w:marRight w:val="0"/>
              <w:marTop w:val="0"/>
              <w:marBottom w:val="0"/>
              <w:divBdr>
                <w:top w:val="none" w:sz="0" w:space="0" w:color="auto"/>
                <w:left w:val="none" w:sz="0" w:space="0" w:color="auto"/>
                <w:bottom w:val="none" w:sz="0" w:space="0" w:color="auto"/>
                <w:right w:val="none" w:sz="0" w:space="0" w:color="auto"/>
              </w:divBdr>
            </w:div>
            <w:div w:id="1410540840">
              <w:marLeft w:val="0"/>
              <w:marRight w:val="0"/>
              <w:marTop w:val="0"/>
              <w:marBottom w:val="0"/>
              <w:divBdr>
                <w:top w:val="none" w:sz="0" w:space="0" w:color="auto"/>
                <w:left w:val="none" w:sz="0" w:space="0" w:color="auto"/>
                <w:bottom w:val="none" w:sz="0" w:space="0" w:color="auto"/>
                <w:right w:val="none" w:sz="0" w:space="0" w:color="auto"/>
              </w:divBdr>
            </w:div>
            <w:div w:id="2013799298">
              <w:marLeft w:val="0"/>
              <w:marRight w:val="0"/>
              <w:marTop w:val="0"/>
              <w:marBottom w:val="0"/>
              <w:divBdr>
                <w:top w:val="none" w:sz="0" w:space="0" w:color="auto"/>
                <w:left w:val="none" w:sz="0" w:space="0" w:color="auto"/>
                <w:bottom w:val="none" w:sz="0" w:space="0" w:color="auto"/>
                <w:right w:val="none" w:sz="0" w:space="0" w:color="auto"/>
              </w:divBdr>
            </w:div>
            <w:div w:id="1357849793">
              <w:marLeft w:val="0"/>
              <w:marRight w:val="0"/>
              <w:marTop w:val="0"/>
              <w:marBottom w:val="0"/>
              <w:divBdr>
                <w:top w:val="none" w:sz="0" w:space="0" w:color="auto"/>
                <w:left w:val="none" w:sz="0" w:space="0" w:color="auto"/>
                <w:bottom w:val="none" w:sz="0" w:space="0" w:color="auto"/>
                <w:right w:val="none" w:sz="0" w:space="0" w:color="auto"/>
              </w:divBdr>
            </w:div>
            <w:div w:id="611480969">
              <w:marLeft w:val="0"/>
              <w:marRight w:val="0"/>
              <w:marTop w:val="0"/>
              <w:marBottom w:val="0"/>
              <w:divBdr>
                <w:top w:val="none" w:sz="0" w:space="0" w:color="auto"/>
                <w:left w:val="none" w:sz="0" w:space="0" w:color="auto"/>
                <w:bottom w:val="none" w:sz="0" w:space="0" w:color="auto"/>
                <w:right w:val="none" w:sz="0" w:space="0" w:color="auto"/>
              </w:divBdr>
            </w:div>
            <w:div w:id="723407884">
              <w:marLeft w:val="0"/>
              <w:marRight w:val="0"/>
              <w:marTop w:val="0"/>
              <w:marBottom w:val="0"/>
              <w:divBdr>
                <w:top w:val="none" w:sz="0" w:space="0" w:color="auto"/>
                <w:left w:val="none" w:sz="0" w:space="0" w:color="auto"/>
                <w:bottom w:val="none" w:sz="0" w:space="0" w:color="auto"/>
                <w:right w:val="none" w:sz="0" w:space="0" w:color="auto"/>
              </w:divBdr>
            </w:div>
            <w:div w:id="1631352349">
              <w:marLeft w:val="0"/>
              <w:marRight w:val="0"/>
              <w:marTop w:val="0"/>
              <w:marBottom w:val="0"/>
              <w:divBdr>
                <w:top w:val="none" w:sz="0" w:space="0" w:color="auto"/>
                <w:left w:val="none" w:sz="0" w:space="0" w:color="auto"/>
                <w:bottom w:val="none" w:sz="0" w:space="0" w:color="auto"/>
                <w:right w:val="none" w:sz="0" w:space="0" w:color="auto"/>
              </w:divBdr>
            </w:div>
            <w:div w:id="1371304718">
              <w:marLeft w:val="0"/>
              <w:marRight w:val="0"/>
              <w:marTop w:val="0"/>
              <w:marBottom w:val="0"/>
              <w:divBdr>
                <w:top w:val="none" w:sz="0" w:space="0" w:color="auto"/>
                <w:left w:val="none" w:sz="0" w:space="0" w:color="auto"/>
                <w:bottom w:val="none" w:sz="0" w:space="0" w:color="auto"/>
                <w:right w:val="none" w:sz="0" w:space="0" w:color="auto"/>
              </w:divBdr>
            </w:div>
            <w:div w:id="290866836">
              <w:marLeft w:val="0"/>
              <w:marRight w:val="0"/>
              <w:marTop w:val="0"/>
              <w:marBottom w:val="0"/>
              <w:divBdr>
                <w:top w:val="none" w:sz="0" w:space="0" w:color="auto"/>
                <w:left w:val="none" w:sz="0" w:space="0" w:color="auto"/>
                <w:bottom w:val="none" w:sz="0" w:space="0" w:color="auto"/>
                <w:right w:val="none" w:sz="0" w:space="0" w:color="auto"/>
              </w:divBdr>
            </w:div>
            <w:div w:id="713389345">
              <w:marLeft w:val="0"/>
              <w:marRight w:val="0"/>
              <w:marTop w:val="0"/>
              <w:marBottom w:val="0"/>
              <w:divBdr>
                <w:top w:val="none" w:sz="0" w:space="0" w:color="auto"/>
                <w:left w:val="none" w:sz="0" w:space="0" w:color="auto"/>
                <w:bottom w:val="none" w:sz="0" w:space="0" w:color="auto"/>
                <w:right w:val="none" w:sz="0" w:space="0" w:color="auto"/>
              </w:divBdr>
            </w:div>
            <w:div w:id="745372471">
              <w:marLeft w:val="0"/>
              <w:marRight w:val="0"/>
              <w:marTop w:val="0"/>
              <w:marBottom w:val="0"/>
              <w:divBdr>
                <w:top w:val="none" w:sz="0" w:space="0" w:color="auto"/>
                <w:left w:val="none" w:sz="0" w:space="0" w:color="auto"/>
                <w:bottom w:val="none" w:sz="0" w:space="0" w:color="auto"/>
                <w:right w:val="none" w:sz="0" w:space="0" w:color="auto"/>
              </w:divBdr>
            </w:div>
            <w:div w:id="659189494">
              <w:marLeft w:val="0"/>
              <w:marRight w:val="0"/>
              <w:marTop w:val="0"/>
              <w:marBottom w:val="0"/>
              <w:divBdr>
                <w:top w:val="none" w:sz="0" w:space="0" w:color="auto"/>
                <w:left w:val="none" w:sz="0" w:space="0" w:color="auto"/>
                <w:bottom w:val="none" w:sz="0" w:space="0" w:color="auto"/>
                <w:right w:val="none" w:sz="0" w:space="0" w:color="auto"/>
              </w:divBdr>
            </w:div>
            <w:div w:id="35082588">
              <w:marLeft w:val="0"/>
              <w:marRight w:val="0"/>
              <w:marTop w:val="0"/>
              <w:marBottom w:val="0"/>
              <w:divBdr>
                <w:top w:val="none" w:sz="0" w:space="0" w:color="auto"/>
                <w:left w:val="none" w:sz="0" w:space="0" w:color="auto"/>
                <w:bottom w:val="none" w:sz="0" w:space="0" w:color="auto"/>
                <w:right w:val="none" w:sz="0" w:space="0" w:color="auto"/>
              </w:divBdr>
            </w:div>
            <w:div w:id="1159806454">
              <w:marLeft w:val="0"/>
              <w:marRight w:val="0"/>
              <w:marTop w:val="0"/>
              <w:marBottom w:val="0"/>
              <w:divBdr>
                <w:top w:val="none" w:sz="0" w:space="0" w:color="auto"/>
                <w:left w:val="none" w:sz="0" w:space="0" w:color="auto"/>
                <w:bottom w:val="none" w:sz="0" w:space="0" w:color="auto"/>
                <w:right w:val="none" w:sz="0" w:space="0" w:color="auto"/>
              </w:divBdr>
            </w:div>
            <w:div w:id="262569921">
              <w:marLeft w:val="0"/>
              <w:marRight w:val="0"/>
              <w:marTop w:val="0"/>
              <w:marBottom w:val="0"/>
              <w:divBdr>
                <w:top w:val="none" w:sz="0" w:space="0" w:color="auto"/>
                <w:left w:val="none" w:sz="0" w:space="0" w:color="auto"/>
                <w:bottom w:val="none" w:sz="0" w:space="0" w:color="auto"/>
                <w:right w:val="none" w:sz="0" w:space="0" w:color="auto"/>
              </w:divBdr>
            </w:div>
            <w:div w:id="953710504">
              <w:marLeft w:val="0"/>
              <w:marRight w:val="0"/>
              <w:marTop w:val="0"/>
              <w:marBottom w:val="0"/>
              <w:divBdr>
                <w:top w:val="none" w:sz="0" w:space="0" w:color="auto"/>
                <w:left w:val="none" w:sz="0" w:space="0" w:color="auto"/>
                <w:bottom w:val="none" w:sz="0" w:space="0" w:color="auto"/>
                <w:right w:val="none" w:sz="0" w:space="0" w:color="auto"/>
              </w:divBdr>
            </w:div>
            <w:div w:id="281420949">
              <w:marLeft w:val="0"/>
              <w:marRight w:val="0"/>
              <w:marTop w:val="0"/>
              <w:marBottom w:val="0"/>
              <w:divBdr>
                <w:top w:val="none" w:sz="0" w:space="0" w:color="auto"/>
                <w:left w:val="none" w:sz="0" w:space="0" w:color="auto"/>
                <w:bottom w:val="none" w:sz="0" w:space="0" w:color="auto"/>
                <w:right w:val="none" w:sz="0" w:space="0" w:color="auto"/>
              </w:divBdr>
            </w:div>
            <w:div w:id="222177268">
              <w:marLeft w:val="0"/>
              <w:marRight w:val="0"/>
              <w:marTop w:val="0"/>
              <w:marBottom w:val="0"/>
              <w:divBdr>
                <w:top w:val="none" w:sz="0" w:space="0" w:color="auto"/>
                <w:left w:val="none" w:sz="0" w:space="0" w:color="auto"/>
                <w:bottom w:val="none" w:sz="0" w:space="0" w:color="auto"/>
                <w:right w:val="none" w:sz="0" w:space="0" w:color="auto"/>
              </w:divBdr>
            </w:div>
            <w:div w:id="1230457399">
              <w:marLeft w:val="0"/>
              <w:marRight w:val="0"/>
              <w:marTop w:val="0"/>
              <w:marBottom w:val="0"/>
              <w:divBdr>
                <w:top w:val="none" w:sz="0" w:space="0" w:color="auto"/>
                <w:left w:val="none" w:sz="0" w:space="0" w:color="auto"/>
                <w:bottom w:val="none" w:sz="0" w:space="0" w:color="auto"/>
                <w:right w:val="none" w:sz="0" w:space="0" w:color="auto"/>
              </w:divBdr>
            </w:div>
            <w:div w:id="974259553">
              <w:marLeft w:val="0"/>
              <w:marRight w:val="0"/>
              <w:marTop w:val="0"/>
              <w:marBottom w:val="0"/>
              <w:divBdr>
                <w:top w:val="none" w:sz="0" w:space="0" w:color="auto"/>
                <w:left w:val="none" w:sz="0" w:space="0" w:color="auto"/>
                <w:bottom w:val="none" w:sz="0" w:space="0" w:color="auto"/>
                <w:right w:val="none" w:sz="0" w:space="0" w:color="auto"/>
              </w:divBdr>
            </w:div>
            <w:div w:id="1731267735">
              <w:marLeft w:val="0"/>
              <w:marRight w:val="0"/>
              <w:marTop w:val="0"/>
              <w:marBottom w:val="0"/>
              <w:divBdr>
                <w:top w:val="none" w:sz="0" w:space="0" w:color="auto"/>
                <w:left w:val="none" w:sz="0" w:space="0" w:color="auto"/>
                <w:bottom w:val="none" w:sz="0" w:space="0" w:color="auto"/>
                <w:right w:val="none" w:sz="0" w:space="0" w:color="auto"/>
              </w:divBdr>
            </w:div>
            <w:div w:id="80689212">
              <w:marLeft w:val="0"/>
              <w:marRight w:val="0"/>
              <w:marTop w:val="0"/>
              <w:marBottom w:val="0"/>
              <w:divBdr>
                <w:top w:val="none" w:sz="0" w:space="0" w:color="auto"/>
                <w:left w:val="none" w:sz="0" w:space="0" w:color="auto"/>
                <w:bottom w:val="none" w:sz="0" w:space="0" w:color="auto"/>
                <w:right w:val="none" w:sz="0" w:space="0" w:color="auto"/>
              </w:divBdr>
            </w:div>
            <w:div w:id="1899631046">
              <w:marLeft w:val="0"/>
              <w:marRight w:val="0"/>
              <w:marTop w:val="0"/>
              <w:marBottom w:val="0"/>
              <w:divBdr>
                <w:top w:val="none" w:sz="0" w:space="0" w:color="auto"/>
                <w:left w:val="none" w:sz="0" w:space="0" w:color="auto"/>
                <w:bottom w:val="none" w:sz="0" w:space="0" w:color="auto"/>
                <w:right w:val="none" w:sz="0" w:space="0" w:color="auto"/>
              </w:divBdr>
            </w:div>
            <w:div w:id="1957053614">
              <w:marLeft w:val="0"/>
              <w:marRight w:val="0"/>
              <w:marTop w:val="0"/>
              <w:marBottom w:val="0"/>
              <w:divBdr>
                <w:top w:val="none" w:sz="0" w:space="0" w:color="auto"/>
                <w:left w:val="none" w:sz="0" w:space="0" w:color="auto"/>
                <w:bottom w:val="none" w:sz="0" w:space="0" w:color="auto"/>
                <w:right w:val="none" w:sz="0" w:space="0" w:color="auto"/>
              </w:divBdr>
            </w:div>
            <w:div w:id="1512403980">
              <w:marLeft w:val="0"/>
              <w:marRight w:val="0"/>
              <w:marTop w:val="0"/>
              <w:marBottom w:val="0"/>
              <w:divBdr>
                <w:top w:val="none" w:sz="0" w:space="0" w:color="auto"/>
                <w:left w:val="none" w:sz="0" w:space="0" w:color="auto"/>
                <w:bottom w:val="none" w:sz="0" w:space="0" w:color="auto"/>
                <w:right w:val="none" w:sz="0" w:space="0" w:color="auto"/>
              </w:divBdr>
            </w:div>
            <w:div w:id="507642011">
              <w:marLeft w:val="0"/>
              <w:marRight w:val="0"/>
              <w:marTop w:val="0"/>
              <w:marBottom w:val="0"/>
              <w:divBdr>
                <w:top w:val="none" w:sz="0" w:space="0" w:color="auto"/>
                <w:left w:val="none" w:sz="0" w:space="0" w:color="auto"/>
                <w:bottom w:val="none" w:sz="0" w:space="0" w:color="auto"/>
                <w:right w:val="none" w:sz="0" w:space="0" w:color="auto"/>
              </w:divBdr>
            </w:div>
            <w:div w:id="1235747160">
              <w:marLeft w:val="0"/>
              <w:marRight w:val="0"/>
              <w:marTop w:val="0"/>
              <w:marBottom w:val="0"/>
              <w:divBdr>
                <w:top w:val="none" w:sz="0" w:space="0" w:color="auto"/>
                <w:left w:val="none" w:sz="0" w:space="0" w:color="auto"/>
                <w:bottom w:val="none" w:sz="0" w:space="0" w:color="auto"/>
                <w:right w:val="none" w:sz="0" w:space="0" w:color="auto"/>
              </w:divBdr>
            </w:div>
            <w:div w:id="490292207">
              <w:marLeft w:val="0"/>
              <w:marRight w:val="0"/>
              <w:marTop w:val="0"/>
              <w:marBottom w:val="0"/>
              <w:divBdr>
                <w:top w:val="none" w:sz="0" w:space="0" w:color="auto"/>
                <w:left w:val="none" w:sz="0" w:space="0" w:color="auto"/>
                <w:bottom w:val="none" w:sz="0" w:space="0" w:color="auto"/>
                <w:right w:val="none" w:sz="0" w:space="0" w:color="auto"/>
              </w:divBdr>
            </w:div>
            <w:div w:id="1322197354">
              <w:marLeft w:val="0"/>
              <w:marRight w:val="0"/>
              <w:marTop w:val="0"/>
              <w:marBottom w:val="0"/>
              <w:divBdr>
                <w:top w:val="none" w:sz="0" w:space="0" w:color="auto"/>
                <w:left w:val="none" w:sz="0" w:space="0" w:color="auto"/>
                <w:bottom w:val="none" w:sz="0" w:space="0" w:color="auto"/>
                <w:right w:val="none" w:sz="0" w:space="0" w:color="auto"/>
              </w:divBdr>
            </w:div>
            <w:div w:id="1938905175">
              <w:marLeft w:val="0"/>
              <w:marRight w:val="0"/>
              <w:marTop w:val="0"/>
              <w:marBottom w:val="0"/>
              <w:divBdr>
                <w:top w:val="none" w:sz="0" w:space="0" w:color="auto"/>
                <w:left w:val="none" w:sz="0" w:space="0" w:color="auto"/>
                <w:bottom w:val="none" w:sz="0" w:space="0" w:color="auto"/>
                <w:right w:val="none" w:sz="0" w:space="0" w:color="auto"/>
              </w:divBdr>
            </w:div>
            <w:div w:id="778335420">
              <w:marLeft w:val="0"/>
              <w:marRight w:val="0"/>
              <w:marTop w:val="0"/>
              <w:marBottom w:val="0"/>
              <w:divBdr>
                <w:top w:val="none" w:sz="0" w:space="0" w:color="auto"/>
                <w:left w:val="none" w:sz="0" w:space="0" w:color="auto"/>
                <w:bottom w:val="none" w:sz="0" w:space="0" w:color="auto"/>
                <w:right w:val="none" w:sz="0" w:space="0" w:color="auto"/>
              </w:divBdr>
            </w:div>
            <w:div w:id="2009096183">
              <w:marLeft w:val="0"/>
              <w:marRight w:val="0"/>
              <w:marTop w:val="0"/>
              <w:marBottom w:val="0"/>
              <w:divBdr>
                <w:top w:val="none" w:sz="0" w:space="0" w:color="auto"/>
                <w:left w:val="none" w:sz="0" w:space="0" w:color="auto"/>
                <w:bottom w:val="none" w:sz="0" w:space="0" w:color="auto"/>
                <w:right w:val="none" w:sz="0" w:space="0" w:color="auto"/>
              </w:divBdr>
            </w:div>
            <w:div w:id="413094705">
              <w:marLeft w:val="0"/>
              <w:marRight w:val="0"/>
              <w:marTop w:val="0"/>
              <w:marBottom w:val="0"/>
              <w:divBdr>
                <w:top w:val="none" w:sz="0" w:space="0" w:color="auto"/>
                <w:left w:val="none" w:sz="0" w:space="0" w:color="auto"/>
                <w:bottom w:val="none" w:sz="0" w:space="0" w:color="auto"/>
                <w:right w:val="none" w:sz="0" w:space="0" w:color="auto"/>
              </w:divBdr>
            </w:div>
            <w:div w:id="643005310">
              <w:marLeft w:val="0"/>
              <w:marRight w:val="0"/>
              <w:marTop w:val="0"/>
              <w:marBottom w:val="0"/>
              <w:divBdr>
                <w:top w:val="none" w:sz="0" w:space="0" w:color="auto"/>
                <w:left w:val="none" w:sz="0" w:space="0" w:color="auto"/>
                <w:bottom w:val="none" w:sz="0" w:space="0" w:color="auto"/>
                <w:right w:val="none" w:sz="0" w:space="0" w:color="auto"/>
              </w:divBdr>
            </w:div>
            <w:div w:id="714081495">
              <w:marLeft w:val="0"/>
              <w:marRight w:val="0"/>
              <w:marTop w:val="0"/>
              <w:marBottom w:val="0"/>
              <w:divBdr>
                <w:top w:val="none" w:sz="0" w:space="0" w:color="auto"/>
                <w:left w:val="none" w:sz="0" w:space="0" w:color="auto"/>
                <w:bottom w:val="none" w:sz="0" w:space="0" w:color="auto"/>
                <w:right w:val="none" w:sz="0" w:space="0" w:color="auto"/>
              </w:divBdr>
            </w:div>
            <w:div w:id="1183087204">
              <w:marLeft w:val="0"/>
              <w:marRight w:val="0"/>
              <w:marTop w:val="0"/>
              <w:marBottom w:val="0"/>
              <w:divBdr>
                <w:top w:val="none" w:sz="0" w:space="0" w:color="auto"/>
                <w:left w:val="none" w:sz="0" w:space="0" w:color="auto"/>
                <w:bottom w:val="none" w:sz="0" w:space="0" w:color="auto"/>
                <w:right w:val="none" w:sz="0" w:space="0" w:color="auto"/>
              </w:divBdr>
            </w:div>
            <w:div w:id="63916687">
              <w:marLeft w:val="0"/>
              <w:marRight w:val="0"/>
              <w:marTop w:val="0"/>
              <w:marBottom w:val="0"/>
              <w:divBdr>
                <w:top w:val="none" w:sz="0" w:space="0" w:color="auto"/>
                <w:left w:val="none" w:sz="0" w:space="0" w:color="auto"/>
                <w:bottom w:val="none" w:sz="0" w:space="0" w:color="auto"/>
                <w:right w:val="none" w:sz="0" w:space="0" w:color="auto"/>
              </w:divBdr>
            </w:div>
            <w:div w:id="1978795854">
              <w:marLeft w:val="0"/>
              <w:marRight w:val="0"/>
              <w:marTop w:val="0"/>
              <w:marBottom w:val="0"/>
              <w:divBdr>
                <w:top w:val="none" w:sz="0" w:space="0" w:color="auto"/>
                <w:left w:val="none" w:sz="0" w:space="0" w:color="auto"/>
                <w:bottom w:val="none" w:sz="0" w:space="0" w:color="auto"/>
                <w:right w:val="none" w:sz="0" w:space="0" w:color="auto"/>
              </w:divBdr>
            </w:div>
            <w:div w:id="1274939965">
              <w:marLeft w:val="0"/>
              <w:marRight w:val="0"/>
              <w:marTop w:val="0"/>
              <w:marBottom w:val="0"/>
              <w:divBdr>
                <w:top w:val="none" w:sz="0" w:space="0" w:color="auto"/>
                <w:left w:val="none" w:sz="0" w:space="0" w:color="auto"/>
                <w:bottom w:val="none" w:sz="0" w:space="0" w:color="auto"/>
                <w:right w:val="none" w:sz="0" w:space="0" w:color="auto"/>
              </w:divBdr>
            </w:div>
            <w:div w:id="1502544501">
              <w:marLeft w:val="0"/>
              <w:marRight w:val="0"/>
              <w:marTop w:val="0"/>
              <w:marBottom w:val="0"/>
              <w:divBdr>
                <w:top w:val="none" w:sz="0" w:space="0" w:color="auto"/>
                <w:left w:val="none" w:sz="0" w:space="0" w:color="auto"/>
                <w:bottom w:val="none" w:sz="0" w:space="0" w:color="auto"/>
                <w:right w:val="none" w:sz="0" w:space="0" w:color="auto"/>
              </w:divBdr>
            </w:div>
            <w:div w:id="1374816067">
              <w:marLeft w:val="0"/>
              <w:marRight w:val="0"/>
              <w:marTop w:val="0"/>
              <w:marBottom w:val="0"/>
              <w:divBdr>
                <w:top w:val="none" w:sz="0" w:space="0" w:color="auto"/>
                <w:left w:val="none" w:sz="0" w:space="0" w:color="auto"/>
                <w:bottom w:val="none" w:sz="0" w:space="0" w:color="auto"/>
                <w:right w:val="none" w:sz="0" w:space="0" w:color="auto"/>
              </w:divBdr>
            </w:div>
            <w:div w:id="717322253">
              <w:marLeft w:val="0"/>
              <w:marRight w:val="0"/>
              <w:marTop w:val="0"/>
              <w:marBottom w:val="0"/>
              <w:divBdr>
                <w:top w:val="none" w:sz="0" w:space="0" w:color="auto"/>
                <w:left w:val="none" w:sz="0" w:space="0" w:color="auto"/>
                <w:bottom w:val="none" w:sz="0" w:space="0" w:color="auto"/>
                <w:right w:val="none" w:sz="0" w:space="0" w:color="auto"/>
              </w:divBdr>
            </w:div>
            <w:div w:id="1109663523">
              <w:marLeft w:val="0"/>
              <w:marRight w:val="0"/>
              <w:marTop w:val="0"/>
              <w:marBottom w:val="0"/>
              <w:divBdr>
                <w:top w:val="none" w:sz="0" w:space="0" w:color="auto"/>
                <w:left w:val="none" w:sz="0" w:space="0" w:color="auto"/>
                <w:bottom w:val="none" w:sz="0" w:space="0" w:color="auto"/>
                <w:right w:val="none" w:sz="0" w:space="0" w:color="auto"/>
              </w:divBdr>
            </w:div>
            <w:div w:id="575823075">
              <w:marLeft w:val="0"/>
              <w:marRight w:val="0"/>
              <w:marTop w:val="0"/>
              <w:marBottom w:val="0"/>
              <w:divBdr>
                <w:top w:val="none" w:sz="0" w:space="0" w:color="auto"/>
                <w:left w:val="none" w:sz="0" w:space="0" w:color="auto"/>
                <w:bottom w:val="none" w:sz="0" w:space="0" w:color="auto"/>
                <w:right w:val="none" w:sz="0" w:space="0" w:color="auto"/>
              </w:divBdr>
            </w:div>
            <w:div w:id="206528467">
              <w:marLeft w:val="0"/>
              <w:marRight w:val="0"/>
              <w:marTop w:val="0"/>
              <w:marBottom w:val="0"/>
              <w:divBdr>
                <w:top w:val="none" w:sz="0" w:space="0" w:color="auto"/>
                <w:left w:val="none" w:sz="0" w:space="0" w:color="auto"/>
                <w:bottom w:val="none" w:sz="0" w:space="0" w:color="auto"/>
                <w:right w:val="none" w:sz="0" w:space="0" w:color="auto"/>
              </w:divBdr>
            </w:div>
            <w:div w:id="1209951539">
              <w:marLeft w:val="0"/>
              <w:marRight w:val="0"/>
              <w:marTop w:val="0"/>
              <w:marBottom w:val="0"/>
              <w:divBdr>
                <w:top w:val="none" w:sz="0" w:space="0" w:color="auto"/>
                <w:left w:val="none" w:sz="0" w:space="0" w:color="auto"/>
                <w:bottom w:val="none" w:sz="0" w:space="0" w:color="auto"/>
                <w:right w:val="none" w:sz="0" w:space="0" w:color="auto"/>
              </w:divBdr>
            </w:div>
            <w:div w:id="2077627483">
              <w:marLeft w:val="0"/>
              <w:marRight w:val="0"/>
              <w:marTop w:val="0"/>
              <w:marBottom w:val="0"/>
              <w:divBdr>
                <w:top w:val="none" w:sz="0" w:space="0" w:color="auto"/>
                <w:left w:val="none" w:sz="0" w:space="0" w:color="auto"/>
                <w:bottom w:val="none" w:sz="0" w:space="0" w:color="auto"/>
                <w:right w:val="none" w:sz="0" w:space="0" w:color="auto"/>
              </w:divBdr>
            </w:div>
            <w:div w:id="115564585">
              <w:marLeft w:val="0"/>
              <w:marRight w:val="0"/>
              <w:marTop w:val="0"/>
              <w:marBottom w:val="0"/>
              <w:divBdr>
                <w:top w:val="none" w:sz="0" w:space="0" w:color="auto"/>
                <w:left w:val="none" w:sz="0" w:space="0" w:color="auto"/>
                <w:bottom w:val="none" w:sz="0" w:space="0" w:color="auto"/>
                <w:right w:val="none" w:sz="0" w:space="0" w:color="auto"/>
              </w:divBdr>
            </w:div>
            <w:div w:id="459878505">
              <w:marLeft w:val="0"/>
              <w:marRight w:val="0"/>
              <w:marTop w:val="0"/>
              <w:marBottom w:val="0"/>
              <w:divBdr>
                <w:top w:val="none" w:sz="0" w:space="0" w:color="auto"/>
                <w:left w:val="none" w:sz="0" w:space="0" w:color="auto"/>
                <w:bottom w:val="none" w:sz="0" w:space="0" w:color="auto"/>
                <w:right w:val="none" w:sz="0" w:space="0" w:color="auto"/>
              </w:divBdr>
            </w:div>
            <w:div w:id="1055351001">
              <w:marLeft w:val="0"/>
              <w:marRight w:val="0"/>
              <w:marTop w:val="0"/>
              <w:marBottom w:val="0"/>
              <w:divBdr>
                <w:top w:val="none" w:sz="0" w:space="0" w:color="auto"/>
                <w:left w:val="none" w:sz="0" w:space="0" w:color="auto"/>
                <w:bottom w:val="none" w:sz="0" w:space="0" w:color="auto"/>
                <w:right w:val="none" w:sz="0" w:space="0" w:color="auto"/>
              </w:divBdr>
            </w:div>
            <w:div w:id="2066100558">
              <w:marLeft w:val="0"/>
              <w:marRight w:val="0"/>
              <w:marTop w:val="0"/>
              <w:marBottom w:val="0"/>
              <w:divBdr>
                <w:top w:val="none" w:sz="0" w:space="0" w:color="auto"/>
                <w:left w:val="none" w:sz="0" w:space="0" w:color="auto"/>
                <w:bottom w:val="none" w:sz="0" w:space="0" w:color="auto"/>
                <w:right w:val="none" w:sz="0" w:space="0" w:color="auto"/>
              </w:divBdr>
            </w:div>
            <w:div w:id="643629490">
              <w:marLeft w:val="0"/>
              <w:marRight w:val="0"/>
              <w:marTop w:val="0"/>
              <w:marBottom w:val="0"/>
              <w:divBdr>
                <w:top w:val="none" w:sz="0" w:space="0" w:color="auto"/>
                <w:left w:val="none" w:sz="0" w:space="0" w:color="auto"/>
                <w:bottom w:val="none" w:sz="0" w:space="0" w:color="auto"/>
                <w:right w:val="none" w:sz="0" w:space="0" w:color="auto"/>
              </w:divBdr>
            </w:div>
            <w:div w:id="77529185">
              <w:marLeft w:val="0"/>
              <w:marRight w:val="0"/>
              <w:marTop w:val="0"/>
              <w:marBottom w:val="0"/>
              <w:divBdr>
                <w:top w:val="none" w:sz="0" w:space="0" w:color="auto"/>
                <w:left w:val="none" w:sz="0" w:space="0" w:color="auto"/>
                <w:bottom w:val="none" w:sz="0" w:space="0" w:color="auto"/>
                <w:right w:val="none" w:sz="0" w:space="0" w:color="auto"/>
              </w:divBdr>
            </w:div>
            <w:div w:id="486702612">
              <w:marLeft w:val="0"/>
              <w:marRight w:val="0"/>
              <w:marTop w:val="0"/>
              <w:marBottom w:val="0"/>
              <w:divBdr>
                <w:top w:val="none" w:sz="0" w:space="0" w:color="auto"/>
                <w:left w:val="none" w:sz="0" w:space="0" w:color="auto"/>
                <w:bottom w:val="none" w:sz="0" w:space="0" w:color="auto"/>
                <w:right w:val="none" w:sz="0" w:space="0" w:color="auto"/>
              </w:divBdr>
            </w:div>
            <w:div w:id="1638608570">
              <w:marLeft w:val="0"/>
              <w:marRight w:val="0"/>
              <w:marTop w:val="0"/>
              <w:marBottom w:val="0"/>
              <w:divBdr>
                <w:top w:val="none" w:sz="0" w:space="0" w:color="auto"/>
                <w:left w:val="none" w:sz="0" w:space="0" w:color="auto"/>
                <w:bottom w:val="none" w:sz="0" w:space="0" w:color="auto"/>
                <w:right w:val="none" w:sz="0" w:space="0" w:color="auto"/>
              </w:divBdr>
            </w:div>
            <w:div w:id="511334864">
              <w:marLeft w:val="0"/>
              <w:marRight w:val="0"/>
              <w:marTop w:val="0"/>
              <w:marBottom w:val="0"/>
              <w:divBdr>
                <w:top w:val="none" w:sz="0" w:space="0" w:color="auto"/>
                <w:left w:val="none" w:sz="0" w:space="0" w:color="auto"/>
                <w:bottom w:val="none" w:sz="0" w:space="0" w:color="auto"/>
                <w:right w:val="none" w:sz="0" w:space="0" w:color="auto"/>
              </w:divBdr>
            </w:div>
            <w:div w:id="460926648">
              <w:marLeft w:val="0"/>
              <w:marRight w:val="0"/>
              <w:marTop w:val="0"/>
              <w:marBottom w:val="0"/>
              <w:divBdr>
                <w:top w:val="none" w:sz="0" w:space="0" w:color="auto"/>
                <w:left w:val="none" w:sz="0" w:space="0" w:color="auto"/>
                <w:bottom w:val="none" w:sz="0" w:space="0" w:color="auto"/>
                <w:right w:val="none" w:sz="0" w:space="0" w:color="auto"/>
              </w:divBdr>
            </w:div>
            <w:div w:id="1554928520">
              <w:marLeft w:val="0"/>
              <w:marRight w:val="0"/>
              <w:marTop w:val="0"/>
              <w:marBottom w:val="0"/>
              <w:divBdr>
                <w:top w:val="none" w:sz="0" w:space="0" w:color="auto"/>
                <w:left w:val="none" w:sz="0" w:space="0" w:color="auto"/>
                <w:bottom w:val="none" w:sz="0" w:space="0" w:color="auto"/>
                <w:right w:val="none" w:sz="0" w:space="0" w:color="auto"/>
              </w:divBdr>
            </w:div>
            <w:div w:id="803737227">
              <w:marLeft w:val="0"/>
              <w:marRight w:val="0"/>
              <w:marTop w:val="0"/>
              <w:marBottom w:val="0"/>
              <w:divBdr>
                <w:top w:val="none" w:sz="0" w:space="0" w:color="auto"/>
                <w:left w:val="none" w:sz="0" w:space="0" w:color="auto"/>
                <w:bottom w:val="none" w:sz="0" w:space="0" w:color="auto"/>
                <w:right w:val="none" w:sz="0" w:space="0" w:color="auto"/>
              </w:divBdr>
            </w:div>
            <w:div w:id="206131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031744">
      <w:bodyDiv w:val="1"/>
      <w:marLeft w:val="0"/>
      <w:marRight w:val="0"/>
      <w:marTop w:val="0"/>
      <w:marBottom w:val="0"/>
      <w:divBdr>
        <w:top w:val="none" w:sz="0" w:space="0" w:color="auto"/>
        <w:left w:val="none" w:sz="0" w:space="0" w:color="auto"/>
        <w:bottom w:val="none" w:sz="0" w:space="0" w:color="auto"/>
        <w:right w:val="none" w:sz="0" w:space="0" w:color="auto"/>
      </w:divBdr>
    </w:div>
    <w:div w:id="455296796">
      <w:bodyDiv w:val="1"/>
      <w:marLeft w:val="0"/>
      <w:marRight w:val="0"/>
      <w:marTop w:val="0"/>
      <w:marBottom w:val="0"/>
      <w:divBdr>
        <w:top w:val="none" w:sz="0" w:space="0" w:color="auto"/>
        <w:left w:val="none" w:sz="0" w:space="0" w:color="auto"/>
        <w:bottom w:val="none" w:sz="0" w:space="0" w:color="auto"/>
        <w:right w:val="none" w:sz="0" w:space="0" w:color="auto"/>
      </w:divBdr>
      <w:divsChild>
        <w:div w:id="2002587049">
          <w:marLeft w:val="0"/>
          <w:marRight w:val="0"/>
          <w:marTop w:val="0"/>
          <w:marBottom w:val="0"/>
          <w:divBdr>
            <w:top w:val="none" w:sz="0" w:space="0" w:color="auto"/>
            <w:left w:val="none" w:sz="0" w:space="0" w:color="auto"/>
            <w:bottom w:val="none" w:sz="0" w:space="0" w:color="auto"/>
            <w:right w:val="none" w:sz="0" w:space="0" w:color="auto"/>
          </w:divBdr>
          <w:divsChild>
            <w:div w:id="48589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415520">
      <w:bodyDiv w:val="1"/>
      <w:marLeft w:val="0"/>
      <w:marRight w:val="0"/>
      <w:marTop w:val="0"/>
      <w:marBottom w:val="0"/>
      <w:divBdr>
        <w:top w:val="none" w:sz="0" w:space="0" w:color="auto"/>
        <w:left w:val="none" w:sz="0" w:space="0" w:color="auto"/>
        <w:bottom w:val="none" w:sz="0" w:space="0" w:color="auto"/>
        <w:right w:val="none" w:sz="0" w:space="0" w:color="auto"/>
      </w:divBdr>
    </w:div>
    <w:div w:id="514926478">
      <w:bodyDiv w:val="1"/>
      <w:marLeft w:val="0"/>
      <w:marRight w:val="0"/>
      <w:marTop w:val="0"/>
      <w:marBottom w:val="0"/>
      <w:divBdr>
        <w:top w:val="none" w:sz="0" w:space="0" w:color="auto"/>
        <w:left w:val="none" w:sz="0" w:space="0" w:color="auto"/>
        <w:bottom w:val="none" w:sz="0" w:space="0" w:color="auto"/>
        <w:right w:val="none" w:sz="0" w:space="0" w:color="auto"/>
      </w:divBdr>
    </w:div>
    <w:div w:id="565183036">
      <w:bodyDiv w:val="1"/>
      <w:marLeft w:val="0"/>
      <w:marRight w:val="0"/>
      <w:marTop w:val="0"/>
      <w:marBottom w:val="0"/>
      <w:divBdr>
        <w:top w:val="none" w:sz="0" w:space="0" w:color="auto"/>
        <w:left w:val="none" w:sz="0" w:space="0" w:color="auto"/>
        <w:bottom w:val="none" w:sz="0" w:space="0" w:color="auto"/>
        <w:right w:val="none" w:sz="0" w:space="0" w:color="auto"/>
      </w:divBdr>
    </w:div>
    <w:div w:id="572009177">
      <w:bodyDiv w:val="1"/>
      <w:marLeft w:val="0"/>
      <w:marRight w:val="0"/>
      <w:marTop w:val="0"/>
      <w:marBottom w:val="0"/>
      <w:divBdr>
        <w:top w:val="none" w:sz="0" w:space="0" w:color="auto"/>
        <w:left w:val="none" w:sz="0" w:space="0" w:color="auto"/>
        <w:bottom w:val="none" w:sz="0" w:space="0" w:color="auto"/>
        <w:right w:val="none" w:sz="0" w:space="0" w:color="auto"/>
      </w:divBdr>
      <w:divsChild>
        <w:div w:id="948507247">
          <w:marLeft w:val="0"/>
          <w:marRight w:val="0"/>
          <w:marTop w:val="0"/>
          <w:marBottom w:val="0"/>
          <w:divBdr>
            <w:top w:val="none" w:sz="0" w:space="0" w:color="auto"/>
            <w:left w:val="none" w:sz="0" w:space="0" w:color="auto"/>
            <w:bottom w:val="none" w:sz="0" w:space="0" w:color="auto"/>
            <w:right w:val="none" w:sz="0" w:space="0" w:color="auto"/>
          </w:divBdr>
          <w:divsChild>
            <w:div w:id="1040782869">
              <w:marLeft w:val="0"/>
              <w:marRight w:val="0"/>
              <w:marTop w:val="0"/>
              <w:marBottom w:val="0"/>
              <w:divBdr>
                <w:top w:val="none" w:sz="0" w:space="0" w:color="auto"/>
                <w:left w:val="none" w:sz="0" w:space="0" w:color="auto"/>
                <w:bottom w:val="none" w:sz="0" w:space="0" w:color="auto"/>
                <w:right w:val="none" w:sz="0" w:space="0" w:color="auto"/>
              </w:divBdr>
              <w:divsChild>
                <w:div w:id="1644190207">
                  <w:marLeft w:val="0"/>
                  <w:marRight w:val="0"/>
                  <w:marTop w:val="0"/>
                  <w:marBottom w:val="0"/>
                  <w:divBdr>
                    <w:top w:val="none" w:sz="0" w:space="0" w:color="auto"/>
                    <w:left w:val="none" w:sz="0" w:space="0" w:color="auto"/>
                    <w:bottom w:val="none" w:sz="0" w:space="0" w:color="auto"/>
                    <w:right w:val="none" w:sz="0" w:space="0" w:color="auto"/>
                  </w:divBdr>
                  <w:divsChild>
                    <w:div w:id="182165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535147">
      <w:bodyDiv w:val="1"/>
      <w:marLeft w:val="0"/>
      <w:marRight w:val="0"/>
      <w:marTop w:val="0"/>
      <w:marBottom w:val="0"/>
      <w:divBdr>
        <w:top w:val="none" w:sz="0" w:space="0" w:color="auto"/>
        <w:left w:val="none" w:sz="0" w:space="0" w:color="auto"/>
        <w:bottom w:val="none" w:sz="0" w:space="0" w:color="auto"/>
        <w:right w:val="none" w:sz="0" w:space="0" w:color="auto"/>
      </w:divBdr>
    </w:div>
    <w:div w:id="646666862">
      <w:bodyDiv w:val="1"/>
      <w:marLeft w:val="0"/>
      <w:marRight w:val="0"/>
      <w:marTop w:val="0"/>
      <w:marBottom w:val="0"/>
      <w:divBdr>
        <w:top w:val="none" w:sz="0" w:space="0" w:color="auto"/>
        <w:left w:val="none" w:sz="0" w:space="0" w:color="auto"/>
        <w:bottom w:val="none" w:sz="0" w:space="0" w:color="auto"/>
        <w:right w:val="none" w:sz="0" w:space="0" w:color="auto"/>
      </w:divBdr>
    </w:div>
    <w:div w:id="692191450">
      <w:bodyDiv w:val="1"/>
      <w:marLeft w:val="0"/>
      <w:marRight w:val="0"/>
      <w:marTop w:val="0"/>
      <w:marBottom w:val="0"/>
      <w:divBdr>
        <w:top w:val="none" w:sz="0" w:space="0" w:color="auto"/>
        <w:left w:val="none" w:sz="0" w:space="0" w:color="auto"/>
        <w:bottom w:val="none" w:sz="0" w:space="0" w:color="auto"/>
        <w:right w:val="none" w:sz="0" w:space="0" w:color="auto"/>
      </w:divBdr>
    </w:div>
    <w:div w:id="745036403">
      <w:bodyDiv w:val="1"/>
      <w:marLeft w:val="0"/>
      <w:marRight w:val="0"/>
      <w:marTop w:val="0"/>
      <w:marBottom w:val="0"/>
      <w:divBdr>
        <w:top w:val="none" w:sz="0" w:space="0" w:color="auto"/>
        <w:left w:val="none" w:sz="0" w:space="0" w:color="auto"/>
        <w:bottom w:val="none" w:sz="0" w:space="0" w:color="auto"/>
        <w:right w:val="none" w:sz="0" w:space="0" w:color="auto"/>
      </w:divBdr>
    </w:div>
    <w:div w:id="777601422">
      <w:bodyDiv w:val="1"/>
      <w:marLeft w:val="0"/>
      <w:marRight w:val="0"/>
      <w:marTop w:val="0"/>
      <w:marBottom w:val="0"/>
      <w:divBdr>
        <w:top w:val="none" w:sz="0" w:space="0" w:color="auto"/>
        <w:left w:val="none" w:sz="0" w:space="0" w:color="auto"/>
        <w:bottom w:val="none" w:sz="0" w:space="0" w:color="auto"/>
        <w:right w:val="none" w:sz="0" w:space="0" w:color="auto"/>
      </w:divBdr>
    </w:div>
    <w:div w:id="803499111">
      <w:bodyDiv w:val="1"/>
      <w:marLeft w:val="0"/>
      <w:marRight w:val="0"/>
      <w:marTop w:val="0"/>
      <w:marBottom w:val="0"/>
      <w:divBdr>
        <w:top w:val="none" w:sz="0" w:space="0" w:color="auto"/>
        <w:left w:val="none" w:sz="0" w:space="0" w:color="auto"/>
        <w:bottom w:val="none" w:sz="0" w:space="0" w:color="auto"/>
        <w:right w:val="none" w:sz="0" w:space="0" w:color="auto"/>
      </w:divBdr>
    </w:div>
    <w:div w:id="803501386">
      <w:bodyDiv w:val="1"/>
      <w:marLeft w:val="0"/>
      <w:marRight w:val="0"/>
      <w:marTop w:val="0"/>
      <w:marBottom w:val="0"/>
      <w:divBdr>
        <w:top w:val="none" w:sz="0" w:space="0" w:color="auto"/>
        <w:left w:val="none" w:sz="0" w:space="0" w:color="auto"/>
        <w:bottom w:val="none" w:sz="0" w:space="0" w:color="auto"/>
        <w:right w:val="none" w:sz="0" w:space="0" w:color="auto"/>
      </w:divBdr>
    </w:div>
    <w:div w:id="804541058">
      <w:bodyDiv w:val="1"/>
      <w:marLeft w:val="0"/>
      <w:marRight w:val="0"/>
      <w:marTop w:val="0"/>
      <w:marBottom w:val="0"/>
      <w:divBdr>
        <w:top w:val="none" w:sz="0" w:space="0" w:color="auto"/>
        <w:left w:val="none" w:sz="0" w:space="0" w:color="auto"/>
        <w:bottom w:val="none" w:sz="0" w:space="0" w:color="auto"/>
        <w:right w:val="none" w:sz="0" w:space="0" w:color="auto"/>
      </w:divBdr>
    </w:div>
    <w:div w:id="809592553">
      <w:bodyDiv w:val="1"/>
      <w:marLeft w:val="0"/>
      <w:marRight w:val="0"/>
      <w:marTop w:val="0"/>
      <w:marBottom w:val="0"/>
      <w:divBdr>
        <w:top w:val="none" w:sz="0" w:space="0" w:color="auto"/>
        <w:left w:val="none" w:sz="0" w:space="0" w:color="auto"/>
        <w:bottom w:val="none" w:sz="0" w:space="0" w:color="auto"/>
        <w:right w:val="none" w:sz="0" w:space="0" w:color="auto"/>
      </w:divBdr>
    </w:div>
    <w:div w:id="809636225">
      <w:bodyDiv w:val="1"/>
      <w:marLeft w:val="0"/>
      <w:marRight w:val="0"/>
      <w:marTop w:val="0"/>
      <w:marBottom w:val="0"/>
      <w:divBdr>
        <w:top w:val="none" w:sz="0" w:space="0" w:color="auto"/>
        <w:left w:val="none" w:sz="0" w:space="0" w:color="auto"/>
        <w:bottom w:val="none" w:sz="0" w:space="0" w:color="auto"/>
        <w:right w:val="none" w:sz="0" w:space="0" w:color="auto"/>
      </w:divBdr>
    </w:div>
    <w:div w:id="816412774">
      <w:bodyDiv w:val="1"/>
      <w:marLeft w:val="0"/>
      <w:marRight w:val="0"/>
      <w:marTop w:val="0"/>
      <w:marBottom w:val="0"/>
      <w:divBdr>
        <w:top w:val="none" w:sz="0" w:space="0" w:color="auto"/>
        <w:left w:val="none" w:sz="0" w:space="0" w:color="auto"/>
        <w:bottom w:val="none" w:sz="0" w:space="0" w:color="auto"/>
        <w:right w:val="none" w:sz="0" w:space="0" w:color="auto"/>
      </w:divBdr>
    </w:div>
    <w:div w:id="828207396">
      <w:bodyDiv w:val="1"/>
      <w:marLeft w:val="0"/>
      <w:marRight w:val="0"/>
      <w:marTop w:val="0"/>
      <w:marBottom w:val="0"/>
      <w:divBdr>
        <w:top w:val="none" w:sz="0" w:space="0" w:color="auto"/>
        <w:left w:val="none" w:sz="0" w:space="0" w:color="auto"/>
        <w:bottom w:val="none" w:sz="0" w:space="0" w:color="auto"/>
        <w:right w:val="none" w:sz="0" w:space="0" w:color="auto"/>
      </w:divBdr>
    </w:div>
    <w:div w:id="835147040">
      <w:bodyDiv w:val="1"/>
      <w:marLeft w:val="0"/>
      <w:marRight w:val="0"/>
      <w:marTop w:val="0"/>
      <w:marBottom w:val="0"/>
      <w:divBdr>
        <w:top w:val="none" w:sz="0" w:space="0" w:color="auto"/>
        <w:left w:val="none" w:sz="0" w:space="0" w:color="auto"/>
        <w:bottom w:val="none" w:sz="0" w:space="0" w:color="auto"/>
        <w:right w:val="none" w:sz="0" w:space="0" w:color="auto"/>
      </w:divBdr>
    </w:div>
    <w:div w:id="872813934">
      <w:bodyDiv w:val="1"/>
      <w:marLeft w:val="0"/>
      <w:marRight w:val="0"/>
      <w:marTop w:val="0"/>
      <w:marBottom w:val="0"/>
      <w:divBdr>
        <w:top w:val="none" w:sz="0" w:space="0" w:color="auto"/>
        <w:left w:val="none" w:sz="0" w:space="0" w:color="auto"/>
        <w:bottom w:val="none" w:sz="0" w:space="0" w:color="auto"/>
        <w:right w:val="none" w:sz="0" w:space="0" w:color="auto"/>
      </w:divBdr>
    </w:div>
    <w:div w:id="888148921">
      <w:bodyDiv w:val="1"/>
      <w:marLeft w:val="0"/>
      <w:marRight w:val="0"/>
      <w:marTop w:val="0"/>
      <w:marBottom w:val="0"/>
      <w:divBdr>
        <w:top w:val="none" w:sz="0" w:space="0" w:color="auto"/>
        <w:left w:val="none" w:sz="0" w:space="0" w:color="auto"/>
        <w:bottom w:val="none" w:sz="0" w:space="0" w:color="auto"/>
        <w:right w:val="none" w:sz="0" w:space="0" w:color="auto"/>
      </w:divBdr>
    </w:div>
    <w:div w:id="888612497">
      <w:bodyDiv w:val="1"/>
      <w:marLeft w:val="0"/>
      <w:marRight w:val="0"/>
      <w:marTop w:val="0"/>
      <w:marBottom w:val="0"/>
      <w:divBdr>
        <w:top w:val="none" w:sz="0" w:space="0" w:color="auto"/>
        <w:left w:val="none" w:sz="0" w:space="0" w:color="auto"/>
        <w:bottom w:val="none" w:sz="0" w:space="0" w:color="auto"/>
        <w:right w:val="none" w:sz="0" w:space="0" w:color="auto"/>
      </w:divBdr>
    </w:div>
    <w:div w:id="905143945">
      <w:bodyDiv w:val="1"/>
      <w:marLeft w:val="0"/>
      <w:marRight w:val="0"/>
      <w:marTop w:val="0"/>
      <w:marBottom w:val="0"/>
      <w:divBdr>
        <w:top w:val="none" w:sz="0" w:space="0" w:color="auto"/>
        <w:left w:val="none" w:sz="0" w:space="0" w:color="auto"/>
        <w:bottom w:val="none" w:sz="0" w:space="0" w:color="auto"/>
        <w:right w:val="none" w:sz="0" w:space="0" w:color="auto"/>
      </w:divBdr>
    </w:div>
    <w:div w:id="912475051">
      <w:bodyDiv w:val="1"/>
      <w:marLeft w:val="0"/>
      <w:marRight w:val="0"/>
      <w:marTop w:val="0"/>
      <w:marBottom w:val="0"/>
      <w:divBdr>
        <w:top w:val="none" w:sz="0" w:space="0" w:color="auto"/>
        <w:left w:val="none" w:sz="0" w:space="0" w:color="auto"/>
        <w:bottom w:val="none" w:sz="0" w:space="0" w:color="auto"/>
        <w:right w:val="none" w:sz="0" w:space="0" w:color="auto"/>
      </w:divBdr>
      <w:divsChild>
        <w:div w:id="1271663354">
          <w:marLeft w:val="0"/>
          <w:marRight w:val="0"/>
          <w:marTop w:val="0"/>
          <w:marBottom w:val="0"/>
          <w:divBdr>
            <w:top w:val="none" w:sz="0" w:space="0" w:color="auto"/>
            <w:left w:val="none" w:sz="0" w:space="0" w:color="auto"/>
            <w:bottom w:val="none" w:sz="0" w:space="0" w:color="auto"/>
            <w:right w:val="none" w:sz="0" w:space="0" w:color="auto"/>
          </w:divBdr>
          <w:divsChild>
            <w:div w:id="1083527574">
              <w:marLeft w:val="0"/>
              <w:marRight w:val="0"/>
              <w:marTop w:val="0"/>
              <w:marBottom w:val="0"/>
              <w:divBdr>
                <w:top w:val="none" w:sz="0" w:space="0" w:color="auto"/>
                <w:left w:val="none" w:sz="0" w:space="0" w:color="auto"/>
                <w:bottom w:val="none" w:sz="0" w:space="0" w:color="auto"/>
                <w:right w:val="none" w:sz="0" w:space="0" w:color="auto"/>
              </w:divBdr>
            </w:div>
            <w:div w:id="2054192903">
              <w:marLeft w:val="0"/>
              <w:marRight w:val="0"/>
              <w:marTop w:val="0"/>
              <w:marBottom w:val="0"/>
              <w:divBdr>
                <w:top w:val="none" w:sz="0" w:space="0" w:color="auto"/>
                <w:left w:val="none" w:sz="0" w:space="0" w:color="auto"/>
                <w:bottom w:val="none" w:sz="0" w:space="0" w:color="auto"/>
                <w:right w:val="none" w:sz="0" w:space="0" w:color="auto"/>
              </w:divBdr>
            </w:div>
            <w:div w:id="1818257585">
              <w:marLeft w:val="0"/>
              <w:marRight w:val="0"/>
              <w:marTop w:val="0"/>
              <w:marBottom w:val="0"/>
              <w:divBdr>
                <w:top w:val="none" w:sz="0" w:space="0" w:color="auto"/>
                <w:left w:val="none" w:sz="0" w:space="0" w:color="auto"/>
                <w:bottom w:val="none" w:sz="0" w:space="0" w:color="auto"/>
                <w:right w:val="none" w:sz="0" w:space="0" w:color="auto"/>
              </w:divBdr>
            </w:div>
            <w:div w:id="1671985344">
              <w:marLeft w:val="0"/>
              <w:marRight w:val="0"/>
              <w:marTop w:val="0"/>
              <w:marBottom w:val="0"/>
              <w:divBdr>
                <w:top w:val="none" w:sz="0" w:space="0" w:color="auto"/>
                <w:left w:val="none" w:sz="0" w:space="0" w:color="auto"/>
                <w:bottom w:val="none" w:sz="0" w:space="0" w:color="auto"/>
                <w:right w:val="none" w:sz="0" w:space="0" w:color="auto"/>
              </w:divBdr>
            </w:div>
            <w:div w:id="52627930">
              <w:marLeft w:val="0"/>
              <w:marRight w:val="0"/>
              <w:marTop w:val="0"/>
              <w:marBottom w:val="0"/>
              <w:divBdr>
                <w:top w:val="none" w:sz="0" w:space="0" w:color="auto"/>
                <w:left w:val="none" w:sz="0" w:space="0" w:color="auto"/>
                <w:bottom w:val="none" w:sz="0" w:space="0" w:color="auto"/>
                <w:right w:val="none" w:sz="0" w:space="0" w:color="auto"/>
              </w:divBdr>
            </w:div>
            <w:div w:id="18929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13142">
      <w:bodyDiv w:val="1"/>
      <w:marLeft w:val="0"/>
      <w:marRight w:val="0"/>
      <w:marTop w:val="0"/>
      <w:marBottom w:val="0"/>
      <w:divBdr>
        <w:top w:val="none" w:sz="0" w:space="0" w:color="auto"/>
        <w:left w:val="none" w:sz="0" w:space="0" w:color="auto"/>
        <w:bottom w:val="none" w:sz="0" w:space="0" w:color="auto"/>
        <w:right w:val="none" w:sz="0" w:space="0" w:color="auto"/>
      </w:divBdr>
    </w:div>
    <w:div w:id="951933085">
      <w:bodyDiv w:val="1"/>
      <w:marLeft w:val="0"/>
      <w:marRight w:val="0"/>
      <w:marTop w:val="0"/>
      <w:marBottom w:val="0"/>
      <w:divBdr>
        <w:top w:val="none" w:sz="0" w:space="0" w:color="auto"/>
        <w:left w:val="none" w:sz="0" w:space="0" w:color="auto"/>
        <w:bottom w:val="none" w:sz="0" w:space="0" w:color="auto"/>
        <w:right w:val="none" w:sz="0" w:space="0" w:color="auto"/>
      </w:divBdr>
    </w:div>
    <w:div w:id="960919479">
      <w:bodyDiv w:val="1"/>
      <w:marLeft w:val="0"/>
      <w:marRight w:val="0"/>
      <w:marTop w:val="0"/>
      <w:marBottom w:val="0"/>
      <w:divBdr>
        <w:top w:val="none" w:sz="0" w:space="0" w:color="auto"/>
        <w:left w:val="none" w:sz="0" w:space="0" w:color="auto"/>
        <w:bottom w:val="none" w:sz="0" w:space="0" w:color="auto"/>
        <w:right w:val="none" w:sz="0" w:space="0" w:color="auto"/>
      </w:divBdr>
    </w:div>
    <w:div w:id="963195378">
      <w:bodyDiv w:val="1"/>
      <w:marLeft w:val="0"/>
      <w:marRight w:val="0"/>
      <w:marTop w:val="0"/>
      <w:marBottom w:val="0"/>
      <w:divBdr>
        <w:top w:val="none" w:sz="0" w:space="0" w:color="auto"/>
        <w:left w:val="none" w:sz="0" w:space="0" w:color="auto"/>
        <w:bottom w:val="none" w:sz="0" w:space="0" w:color="auto"/>
        <w:right w:val="none" w:sz="0" w:space="0" w:color="auto"/>
      </w:divBdr>
    </w:div>
    <w:div w:id="976959297">
      <w:bodyDiv w:val="1"/>
      <w:marLeft w:val="0"/>
      <w:marRight w:val="0"/>
      <w:marTop w:val="0"/>
      <w:marBottom w:val="0"/>
      <w:divBdr>
        <w:top w:val="none" w:sz="0" w:space="0" w:color="auto"/>
        <w:left w:val="none" w:sz="0" w:space="0" w:color="auto"/>
        <w:bottom w:val="none" w:sz="0" w:space="0" w:color="auto"/>
        <w:right w:val="none" w:sz="0" w:space="0" w:color="auto"/>
      </w:divBdr>
    </w:div>
    <w:div w:id="997533110">
      <w:bodyDiv w:val="1"/>
      <w:marLeft w:val="0"/>
      <w:marRight w:val="0"/>
      <w:marTop w:val="0"/>
      <w:marBottom w:val="0"/>
      <w:divBdr>
        <w:top w:val="none" w:sz="0" w:space="0" w:color="auto"/>
        <w:left w:val="none" w:sz="0" w:space="0" w:color="auto"/>
        <w:bottom w:val="none" w:sz="0" w:space="0" w:color="auto"/>
        <w:right w:val="none" w:sz="0" w:space="0" w:color="auto"/>
      </w:divBdr>
    </w:div>
    <w:div w:id="1001733075">
      <w:bodyDiv w:val="1"/>
      <w:marLeft w:val="0"/>
      <w:marRight w:val="0"/>
      <w:marTop w:val="0"/>
      <w:marBottom w:val="0"/>
      <w:divBdr>
        <w:top w:val="none" w:sz="0" w:space="0" w:color="auto"/>
        <w:left w:val="none" w:sz="0" w:space="0" w:color="auto"/>
        <w:bottom w:val="none" w:sz="0" w:space="0" w:color="auto"/>
        <w:right w:val="none" w:sz="0" w:space="0" w:color="auto"/>
      </w:divBdr>
      <w:divsChild>
        <w:div w:id="1122845228">
          <w:marLeft w:val="0"/>
          <w:marRight w:val="0"/>
          <w:marTop w:val="0"/>
          <w:marBottom w:val="0"/>
          <w:divBdr>
            <w:top w:val="none" w:sz="0" w:space="0" w:color="auto"/>
            <w:left w:val="none" w:sz="0" w:space="0" w:color="auto"/>
            <w:bottom w:val="none" w:sz="0" w:space="0" w:color="auto"/>
            <w:right w:val="none" w:sz="0" w:space="0" w:color="auto"/>
          </w:divBdr>
          <w:divsChild>
            <w:div w:id="668679769">
              <w:marLeft w:val="0"/>
              <w:marRight w:val="0"/>
              <w:marTop w:val="0"/>
              <w:marBottom w:val="0"/>
              <w:divBdr>
                <w:top w:val="none" w:sz="0" w:space="0" w:color="auto"/>
                <w:left w:val="none" w:sz="0" w:space="0" w:color="auto"/>
                <w:bottom w:val="none" w:sz="0" w:space="0" w:color="auto"/>
                <w:right w:val="none" w:sz="0" w:space="0" w:color="auto"/>
              </w:divBdr>
            </w:div>
            <w:div w:id="1908295987">
              <w:marLeft w:val="0"/>
              <w:marRight w:val="0"/>
              <w:marTop w:val="0"/>
              <w:marBottom w:val="0"/>
              <w:divBdr>
                <w:top w:val="none" w:sz="0" w:space="0" w:color="auto"/>
                <w:left w:val="none" w:sz="0" w:space="0" w:color="auto"/>
                <w:bottom w:val="none" w:sz="0" w:space="0" w:color="auto"/>
                <w:right w:val="none" w:sz="0" w:space="0" w:color="auto"/>
              </w:divBdr>
            </w:div>
            <w:div w:id="1243687696">
              <w:marLeft w:val="0"/>
              <w:marRight w:val="0"/>
              <w:marTop w:val="0"/>
              <w:marBottom w:val="0"/>
              <w:divBdr>
                <w:top w:val="none" w:sz="0" w:space="0" w:color="auto"/>
                <w:left w:val="none" w:sz="0" w:space="0" w:color="auto"/>
                <w:bottom w:val="none" w:sz="0" w:space="0" w:color="auto"/>
                <w:right w:val="none" w:sz="0" w:space="0" w:color="auto"/>
              </w:divBdr>
            </w:div>
            <w:div w:id="388499254">
              <w:marLeft w:val="0"/>
              <w:marRight w:val="0"/>
              <w:marTop w:val="0"/>
              <w:marBottom w:val="0"/>
              <w:divBdr>
                <w:top w:val="none" w:sz="0" w:space="0" w:color="auto"/>
                <w:left w:val="none" w:sz="0" w:space="0" w:color="auto"/>
                <w:bottom w:val="none" w:sz="0" w:space="0" w:color="auto"/>
                <w:right w:val="none" w:sz="0" w:space="0" w:color="auto"/>
              </w:divBdr>
            </w:div>
            <w:div w:id="563756638">
              <w:marLeft w:val="0"/>
              <w:marRight w:val="0"/>
              <w:marTop w:val="0"/>
              <w:marBottom w:val="0"/>
              <w:divBdr>
                <w:top w:val="none" w:sz="0" w:space="0" w:color="auto"/>
                <w:left w:val="none" w:sz="0" w:space="0" w:color="auto"/>
                <w:bottom w:val="none" w:sz="0" w:space="0" w:color="auto"/>
                <w:right w:val="none" w:sz="0" w:space="0" w:color="auto"/>
              </w:divBdr>
            </w:div>
            <w:div w:id="966394286">
              <w:marLeft w:val="0"/>
              <w:marRight w:val="0"/>
              <w:marTop w:val="0"/>
              <w:marBottom w:val="0"/>
              <w:divBdr>
                <w:top w:val="none" w:sz="0" w:space="0" w:color="auto"/>
                <w:left w:val="none" w:sz="0" w:space="0" w:color="auto"/>
                <w:bottom w:val="none" w:sz="0" w:space="0" w:color="auto"/>
                <w:right w:val="none" w:sz="0" w:space="0" w:color="auto"/>
              </w:divBdr>
            </w:div>
            <w:div w:id="2040475224">
              <w:marLeft w:val="0"/>
              <w:marRight w:val="0"/>
              <w:marTop w:val="0"/>
              <w:marBottom w:val="0"/>
              <w:divBdr>
                <w:top w:val="none" w:sz="0" w:space="0" w:color="auto"/>
                <w:left w:val="none" w:sz="0" w:space="0" w:color="auto"/>
                <w:bottom w:val="none" w:sz="0" w:space="0" w:color="auto"/>
                <w:right w:val="none" w:sz="0" w:space="0" w:color="auto"/>
              </w:divBdr>
            </w:div>
            <w:div w:id="245262106">
              <w:marLeft w:val="0"/>
              <w:marRight w:val="0"/>
              <w:marTop w:val="0"/>
              <w:marBottom w:val="0"/>
              <w:divBdr>
                <w:top w:val="none" w:sz="0" w:space="0" w:color="auto"/>
                <w:left w:val="none" w:sz="0" w:space="0" w:color="auto"/>
                <w:bottom w:val="none" w:sz="0" w:space="0" w:color="auto"/>
                <w:right w:val="none" w:sz="0" w:space="0" w:color="auto"/>
              </w:divBdr>
            </w:div>
            <w:div w:id="160434605">
              <w:marLeft w:val="0"/>
              <w:marRight w:val="0"/>
              <w:marTop w:val="0"/>
              <w:marBottom w:val="0"/>
              <w:divBdr>
                <w:top w:val="none" w:sz="0" w:space="0" w:color="auto"/>
                <w:left w:val="none" w:sz="0" w:space="0" w:color="auto"/>
                <w:bottom w:val="none" w:sz="0" w:space="0" w:color="auto"/>
                <w:right w:val="none" w:sz="0" w:space="0" w:color="auto"/>
              </w:divBdr>
            </w:div>
            <w:div w:id="754714228">
              <w:marLeft w:val="0"/>
              <w:marRight w:val="0"/>
              <w:marTop w:val="0"/>
              <w:marBottom w:val="0"/>
              <w:divBdr>
                <w:top w:val="none" w:sz="0" w:space="0" w:color="auto"/>
                <w:left w:val="none" w:sz="0" w:space="0" w:color="auto"/>
                <w:bottom w:val="none" w:sz="0" w:space="0" w:color="auto"/>
                <w:right w:val="none" w:sz="0" w:space="0" w:color="auto"/>
              </w:divBdr>
            </w:div>
            <w:div w:id="255796514">
              <w:marLeft w:val="0"/>
              <w:marRight w:val="0"/>
              <w:marTop w:val="0"/>
              <w:marBottom w:val="0"/>
              <w:divBdr>
                <w:top w:val="none" w:sz="0" w:space="0" w:color="auto"/>
                <w:left w:val="none" w:sz="0" w:space="0" w:color="auto"/>
                <w:bottom w:val="none" w:sz="0" w:space="0" w:color="auto"/>
                <w:right w:val="none" w:sz="0" w:space="0" w:color="auto"/>
              </w:divBdr>
            </w:div>
            <w:div w:id="395057299">
              <w:marLeft w:val="0"/>
              <w:marRight w:val="0"/>
              <w:marTop w:val="0"/>
              <w:marBottom w:val="0"/>
              <w:divBdr>
                <w:top w:val="none" w:sz="0" w:space="0" w:color="auto"/>
                <w:left w:val="none" w:sz="0" w:space="0" w:color="auto"/>
                <w:bottom w:val="none" w:sz="0" w:space="0" w:color="auto"/>
                <w:right w:val="none" w:sz="0" w:space="0" w:color="auto"/>
              </w:divBdr>
            </w:div>
            <w:div w:id="1407385877">
              <w:marLeft w:val="0"/>
              <w:marRight w:val="0"/>
              <w:marTop w:val="0"/>
              <w:marBottom w:val="0"/>
              <w:divBdr>
                <w:top w:val="none" w:sz="0" w:space="0" w:color="auto"/>
                <w:left w:val="none" w:sz="0" w:space="0" w:color="auto"/>
                <w:bottom w:val="none" w:sz="0" w:space="0" w:color="auto"/>
                <w:right w:val="none" w:sz="0" w:space="0" w:color="auto"/>
              </w:divBdr>
            </w:div>
            <w:div w:id="418143011">
              <w:marLeft w:val="0"/>
              <w:marRight w:val="0"/>
              <w:marTop w:val="0"/>
              <w:marBottom w:val="0"/>
              <w:divBdr>
                <w:top w:val="none" w:sz="0" w:space="0" w:color="auto"/>
                <w:left w:val="none" w:sz="0" w:space="0" w:color="auto"/>
                <w:bottom w:val="none" w:sz="0" w:space="0" w:color="auto"/>
                <w:right w:val="none" w:sz="0" w:space="0" w:color="auto"/>
              </w:divBdr>
            </w:div>
            <w:div w:id="1899045595">
              <w:marLeft w:val="0"/>
              <w:marRight w:val="0"/>
              <w:marTop w:val="0"/>
              <w:marBottom w:val="0"/>
              <w:divBdr>
                <w:top w:val="none" w:sz="0" w:space="0" w:color="auto"/>
                <w:left w:val="none" w:sz="0" w:space="0" w:color="auto"/>
                <w:bottom w:val="none" w:sz="0" w:space="0" w:color="auto"/>
                <w:right w:val="none" w:sz="0" w:space="0" w:color="auto"/>
              </w:divBdr>
            </w:div>
            <w:div w:id="784814104">
              <w:marLeft w:val="0"/>
              <w:marRight w:val="0"/>
              <w:marTop w:val="0"/>
              <w:marBottom w:val="0"/>
              <w:divBdr>
                <w:top w:val="none" w:sz="0" w:space="0" w:color="auto"/>
                <w:left w:val="none" w:sz="0" w:space="0" w:color="auto"/>
                <w:bottom w:val="none" w:sz="0" w:space="0" w:color="auto"/>
                <w:right w:val="none" w:sz="0" w:space="0" w:color="auto"/>
              </w:divBdr>
            </w:div>
            <w:div w:id="1070620629">
              <w:marLeft w:val="0"/>
              <w:marRight w:val="0"/>
              <w:marTop w:val="0"/>
              <w:marBottom w:val="0"/>
              <w:divBdr>
                <w:top w:val="none" w:sz="0" w:space="0" w:color="auto"/>
                <w:left w:val="none" w:sz="0" w:space="0" w:color="auto"/>
                <w:bottom w:val="none" w:sz="0" w:space="0" w:color="auto"/>
                <w:right w:val="none" w:sz="0" w:space="0" w:color="auto"/>
              </w:divBdr>
            </w:div>
            <w:div w:id="387802102">
              <w:marLeft w:val="0"/>
              <w:marRight w:val="0"/>
              <w:marTop w:val="0"/>
              <w:marBottom w:val="0"/>
              <w:divBdr>
                <w:top w:val="none" w:sz="0" w:space="0" w:color="auto"/>
                <w:left w:val="none" w:sz="0" w:space="0" w:color="auto"/>
                <w:bottom w:val="none" w:sz="0" w:space="0" w:color="auto"/>
                <w:right w:val="none" w:sz="0" w:space="0" w:color="auto"/>
              </w:divBdr>
            </w:div>
            <w:div w:id="1862545937">
              <w:marLeft w:val="0"/>
              <w:marRight w:val="0"/>
              <w:marTop w:val="0"/>
              <w:marBottom w:val="0"/>
              <w:divBdr>
                <w:top w:val="none" w:sz="0" w:space="0" w:color="auto"/>
                <w:left w:val="none" w:sz="0" w:space="0" w:color="auto"/>
                <w:bottom w:val="none" w:sz="0" w:space="0" w:color="auto"/>
                <w:right w:val="none" w:sz="0" w:space="0" w:color="auto"/>
              </w:divBdr>
            </w:div>
            <w:div w:id="1186023817">
              <w:marLeft w:val="0"/>
              <w:marRight w:val="0"/>
              <w:marTop w:val="0"/>
              <w:marBottom w:val="0"/>
              <w:divBdr>
                <w:top w:val="none" w:sz="0" w:space="0" w:color="auto"/>
                <w:left w:val="none" w:sz="0" w:space="0" w:color="auto"/>
                <w:bottom w:val="none" w:sz="0" w:space="0" w:color="auto"/>
                <w:right w:val="none" w:sz="0" w:space="0" w:color="auto"/>
              </w:divBdr>
            </w:div>
            <w:div w:id="670984870">
              <w:marLeft w:val="0"/>
              <w:marRight w:val="0"/>
              <w:marTop w:val="0"/>
              <w:marBottom w:val="0"/>
              <w:divBdr>
                <w:top w:val="none" w:sz="0" w:space="0" w:color="auto"/>
                <w:left w:val="none" w:sz="0" w:space="0" w:color="auto"/>
                <w:bottom w:val="none" w:sz="0" w:space="0" w:color="auto"/>
                <w:right w:val="none" w:sz="0" w:space="0" w:color="auto"/>
              </w:divBdr>
            </w:div>
            <w:div w:id="280383091">
              <w:marLeft w:val="0"/>
              <w:marRight w:val="0"/>
              <w:marTop w:val="0"/>
              <w:marBottom w:val="0"/>
              <w:divBdr>
                <w:top w:val="none" w:sz="0" w:space="0" w:color="auto"/>
                <w:left w:val="none" w:sz="0" w:space="0" w:color="auto"/>
                <w:bottom w:val="none" w:sz="0" w:space="0" w:color="auto"/>
                <w:right w:val="none" w:sz="0" w:space="0" w:color="auto"/>
              </w:divBdr>
            </w:div>
            <w:div w:id="1066565394">
              <w:marLeft w:val="0"/>
              <w:marRight w:val="0"/>
              <w:marTop w:val="0"/>
              <w:marBottom w:val="0"/>
              <w:divBdr>
                <w:top w:val="none" w:sz="0" w:space="0" w:color="auto"/>
                <w:left w:val="none" w:sz="0" w:space="0" w:color="auto"/>
                <w:bottom w:val="none" w:sz="0" w:space="0" w:color="auto"/>
                <w:right w:val="none" w:sz="0" w:space="0" w:color="auto"/>
              </w:divBdr>
            </w:div>
            <w:div w:id="1952279550">
              <w:marLeft w:val="0"/>
              <w:marRight w:val="0"/>
              <w:marTop w:val="0"/>
              <w:marBottom w:val="0"/>
              <w:divBdr>
                <w:top w:val="none" w:sz="0" w:space="0" w:color="auto"/>
                <w:left w:val="none" w:sz="0" w:space="0" w:color="auto"/>
                <w:bottom w:val="none" w:sz="0" w:space="0" w:color="auto"/>
                <w:right w:val="none" w:sz="0" w:space="0" w:color="auto"/>
              </w:divBdr>
            </w:div>
            <w:div w:id="527259976">
              <w:marLeft w:val="0"/>
              <w:marRight w:val="0"/>
              <w:marTop w:val="0"/>
              <w:marBottom w:val="0"/>
              <w:divBdr>
                <w:top w:val="none" w:sz="0" w:space="0" w:color="auto"/>
                <w:left w:val="none" w:sz="0" w:space="0" w:color="auto"/>
                <w:bottom w:val="none" w:sz="0" w:space="0" w:color="auto"/>
                <w:right w:val="none" w:sz="0" w:space="0" w:color="auto"/>
              </w:divBdr>
            </w:div>
            <w:div w:id="1036615275">
              <w:marLeft w:val="0"/>
              <w:marRight w:val="0"/>
              <w:marTop w:val="0"/>
              <w:marBottom w:val="0"/>
              <w:divBdr>
                <w:top w:val="none" w:sz="0" w:space="0" w:color="auto"/>
                <w:left w:val="none" w:sz="0" w:space="0" w:color="auto"/>
                <w:bottom w:val="none" w:sz="0" w:space="0" w:color="auto"/>
                <w:right w:val="none" w:sz="0" w:space="0" w:color="auto"/>
              </w:divBdr>
            </w:div>
            <w:div w:id="2096048714">
              <w:marLeft w:val="0"/>
              <w:marRight w:val="0"/>
              <w:marTop w:val="0"/>
              <w:marBottom w:val="0"/>
              <w:divBdr>
                <w:top w:val="none" w:sz="0" w:space="0" w:color="auto"/>
                <w:left w:val="none" w:sz="0" w:space="0" w:color="auto"/>
                <w:bottom w:val="none" w:sz="0" w:space="0" w:color="auto"/>
                <w:right w:val="none" w:sz="0" w:space="0" w:color="auto"/>
              </w:divBdr>
            </w:div>
            <w:div w:id="1816603457">
              <w:marLeft w:val="0"/>
              <w:marRight w:val="0"/>
              <w:marTop w:val="0"/>
              <w:marBottom w:val="0"/>
              <w:divBdr>
                <w:top w:val="none" w:sz="0" w:space="0" w:color="auto"/>
                <w:left w:val="none" w:sz="0" w:space="0" w:color="auto"/>
                <w:bottom w:val="none" w:sz="0" w:space="0" w:color="auto"/>
                <w:right w:val="none" w:sz="0" w:space="0" w:color="auto"/>
              </w:divBdr>
            </w:div>
            <w:div w:id="1933975493">
              <w:marLeft w:val="0"/>
              <w:marRight w:val="0"/>
              <w:marTop w:val="0"/>
              <w:marBottom w:val="0"/>
              <w:divBdr>
                <w:top w:val="none" w:sz="0" w:space="0" w:color="auto"/>
                <w:left w:val="none" w:sz="0" w:space="0" w:color="auto"/>
                <w:bottom w:val="none" w:sz="0" w:space="0" w:color="auto"/>
                <w:right w:val="none" w:sz="0" w:space="0" w:color="auto"/>
              </w:divBdr>
            </w:div>
            <w:div w:id="150339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7333">
      <w:bodyDiv w:val="1"/>
      <w:marLeft w:val="0"/>
      <w:marRight w:val="0"/>
      <w:marTop w:val="0"/>
      <w:marBottom w:val="0"/>
      <w:divBdr>
        <w:top w:val="none" w:sz="0" w:space="0" w:color="auto"/>
        <w:left w:val="none" w:sz="0" w:space="0" w:color="auto"/>
        <w:bottom w:val="none" w:sz="0" w:space="0" w:color="auto"/>
        <w:right w:val="none" w:sz="0" w:space="0" w:color="auto"/>
      </w:divBdr>
      <w:divsChild>
        <w:div w:id="1832211774">
          <w:marLeft w:val="0"/>
          <w:marRight w:val="0"/>
          <w:marTop w:val="0"/>
          <w:marBottom w:val="0"/>
          <w:divBdr>
            <w:top w:val="none" w:sz="0" w:space="0" w:color="auto"/>
            <w:left w:val="none" w:sz="0" w:space="0" w:color="auto"/>
            <w:bottom w:val="none" w:sz="0" w:space="0" w:color="auto"/>
            <w:right w:val="none" w:sz="0" w:space="0" w:color="auto"/>
          </w:divBdr>
          <w:divsChild>
            <w:div w:id="542837640">
              <w:marLeft w:val="0"/>
              <w:marRight w:val="0"/>
              <w:marTop w:val="0"/>
              <w:marBottom w:val="0"/>
              <w:divBdr>
                <w:top w:val="none" w:sz="0" w:space="0" w:color="auto"/>
                <w:left w:val="none" w:sz="0" w:space="0" w:color="auto"/>
                <w:bottom w:val="none" w:sz="0" w:space="0" w:color="auto"/>
                <w:right w:val="none" w:sz="0" w:space="0" w:color="auto"/>
              </w:divBdr>
            </w:div>
            <w:div w:id="1531869565">
              <w:marLeft w:val="0"/>
              <w:marRight w:val="0"/>
              <w:marTop w:val="0"/>
              <w:marBottom w:val="0"/>
              <w:divBdr>
                <w:top w:val="none" w:sz="0" w:space="0" w:color="auto"/>
                <w:left w:val="none" w:sz="0" w:space="0" w:color="auto"/>
                <w:bottom w:val="none" w:sz="0" w:space="0" w:color="auto"/>
                <w:right w:val="none" w:sz="0" w:space="0" w:color="auto"/>
              </w:divBdr>
            </w:div>
            <w:div w:id="1672028139">
              <w:marLeft w:val="0"/>
              <w:marRight w:val="0"/>
              <w:marTop w:val="0"/>
              <w:marBottom w:val="0"/>
              <w:divBdr>
                <w:top w:val="none" w:sz="0" w:space="0" w:color="auto"/>
                <w:left w:val="none" w:sz="0" w:space="0" w:color="auto"/>
                <w:bottom w:val="none" w:sz="0" w:space="0" w:color="auto"/>
                <w:right w:val="none" w:sz="0" w:space="0" w:color="auto"/>
              </w:divBdr>
            </w:div>
            <w:div w:id="321735558">
              <w:marLeft w:val="0"/>
              <w:marRight w:val="0"/>
              <w:marTop w:val="0"/>
              <w:marBottom w:val="0"/>
              <w:divBdr>
                <w:top w:val="none" w:sz="0" w:space="0" w:color="auto"/>
                <w:left w:val="none" w:sz="0" w:space="0" w:color="auto"/>
                <w:bottom w:val="none" w:sz="0" w:space="0" w:color="auto"/>
                <w:right w:val="none" w:sz="0" w:space="0" w:color="auto"/>
              </w:divBdr>
            </w:div>
            <w:div w:id="1976522579">
              <w:marLeft w:val="0"/>
              <w:marRight w:val="0"/>
              <w:marTop w:val="0"/>
              <w:marBottom w:val="0"/>
              <w:divBdr>
                <w:top w:val="none" w:sz="0" w:space="0" w:color="auto"/>
                <w:left w:val="none" w:sz="0" w:space="0" w:color="auto"/>
                <w:bottom w:val="none" w:sz="0" w:space="0" w:color="auto"/>
                <w:right w:val="none" w:sz="0" w:space="0" w:color="auto"/>
              </w:divBdr>
            </w:div>
            <w:div w:id="674040446">
              <w:marLeft w:val="0"/>
              <w:marRight w:val="0"/>
              <w:marTop w:val="0"/>
              <w:marBottom w:val="0"/>
              <w:divBdr>
                <w:top w:val="none" w:sz="0" w:space="0" w:color="auto"/>
                <w:left w:val="none" w:sz="0" w:space="0" w:color="auto"/>
                <w:bottom w:val="none" w:sz="0" w:space="0" w:color="auto"/>
                <w:right w:val="none" w:sz="0" w:space="0" w:color="auto"/>
              </w:divBdr>
            </w:div>
            <w:div w:id="2108842228">
              <w:marLeft w:val="0"/>
              <w:marRight w:val="0"/>
              <w:marTop w:val="0"/>
              <w:marBottom w:val="0"/>
              <w:divBdr>
                <w:top w:val="none" w:sz="0" w:space="0" w:color="auto"/>
                <w:left w:val="none" w:sz="0" w:space="0" w:color="auto"/>
                <w:bottom w:val="none" w:sz="0" w:space="0" w:color="auto"/>
                <w:right w:val="none" w:sz="0" w:space="0" w:color="auto"/>
              </w:divBdr>
            </w:div>
            <w:div w:id="427047569">
              <w:marLeft w:val="0"/>
              <w:marRight w:val="0"/>
              <w:marTop w:val="0"/>
              <w:marBottom w:val="0"/>
              <w:divBdr>
                <w:top w:val="none" w:sz="0" w:space="0" w:color="auto"/>
                <w:left w:val="none" w:sz="0" w:space="0" w:color="auto"/>
                <w:bottom w:val="none" w:sz="0" w:space="0" w:color="auto"/>
                <w:right w:val="none" w:sz="0" w:space="0" w:color="auto"/>
              </w:divBdr>
            </w:div>
            <w:div w:id="1492334450">
              <w:marLeft w:val="0"/>
              <w:marRight w:val="0"/>
              <w:marTop w:val="0"/>
              <w:marBottom w:val="0"/>
              <w:divBdr>
                <w:top w:val="none" w:sz="0" w:space="0" w:color="auto"/>
                <w:left w:val="none" w:sz="0" w:space="0" w:color="auto"/>
                <w:bottom w:val="none" w:sz="0" w:space="0" w:color="auto"/>
                <w:right w:val="none" w:sz="0" w:space="0" w:color="auto"/>
              </w:divBdr>
            </w:div>
            <w:div w:id="528685373">
              <w:marLeft w:val="0"/>
              <w:marRight w:val="0"/>
              <w:marTop w:val="0"/>
              <w:marBottom w:val="0"/>
              <w:divBdr>
                <w:top w:val="none" w:sz="0" w:space="0" w:color="auto"/>
                <w:left w:val="none" w:sz="0" w:space="0" w:color="auto"/>
                <w:bottom w:val="none" w:sz="0" w:space="0" w:color="auto"/>
                <w:right w:val="none" w:sz="0" w:space="0" w:color="auto"/>
              </w:divBdr>
            </w:div>
            <w:div w:id="1417240289">
              <w:marLeft w:val="0"/>
              <w:marRight w:val="0"/>
              <w:marTop w:val="0"/>
              <w:marBottom w:val="0"/>
              <w:divBdr>
                <w:top w:val="none" w:sz="0" w:space="0" w:color="auto"/>
                <w:left w:val="none" w:sz="0" w:space="0" w:color="auto"/>
                <w:bottom w:val="none" w:sz="0" w:space="0" w:color="auto"/>
                <w:right w:val="none" w:sz="0" w:space="0" w:color="auto"/>
              </w:divBdr>
            </w:div>
            <w:div w:id="121774845">
              <w:marLeft w:val="0"/>
              <w:marRight w:val="0"/>
              <w:marTop w:val="0"/>
              <w:marBottom w:val="0"/>
              <w:divBdr>
                <w:top w:val="none" w:sz="0" w:space="0" w:color="auto"/>
                <w:left w:val="none" w:sz="0" w:space="0" w:color="auto"/>
                <w:bottom w:val="none" w:sz="0" w:space="0" w:color="auto"/>
                <w:right w:val="none" w:sz="0" w:space="0" w:color="auto"/>
              </w:divBdr>
            </w:div>
            <w:div w:id="1530870126">
              <w:marLeft w:val="0"/>
              <w:marRight w:val="0"/>
              <w:marTop w:val="0"/>
              <w:marBottom w:val="0"/>
              <w:divBdr>
                <w:top w:val="none" w:sz="0" w:space="0" w:color="auto"/>
                <w:left w:val="none" w:sz="0" w:space="0" w:color="auto"/>
                <w:bottom w:val="none" w:sz="0" w:space="0" w:color="auto"/>
                <w:right w:val="none" w:sz="0" w:space="0" w:color="auto"/>
              </w:divBdr>
            </w:div>
            <w:div w:id="1218905090">
              <w:marLeft w:val="0"/>
              <w:marRight w:val="0"/>
              <w:marTop w:val="0"/>
              <w:marBottom w:val="0"/>
              <w:divBdr>
                <w:top w:val="none" w:sz="0" w:space="0" w:color="auto"/>
                <w:left w:val="none" w:sz="0" w:space="0" w:color="auto"/>
                <w:bottom w:val="none" w:sz="0" w:space="0" w:color="auto"/>
                <w:right w:val="none" w:sz="0" w:space="0" w:color="auto"/>
              </w:divBdr>
            </w:div>
            <w:div w:id="1119106880">
              <w:marLeft w:val="0"/>
              <w:marRight w:val="0"/>
              <w:marTop w:val="0"/>
              <w:marBottom w:val="0"/>
              <w:divBdr>
                <w:top w:val="none" w:sz="0" w:space="0" w:color="auto"/>
                <w:left w:val="none" w:sz="0" w:space="0" w:color="auto"/>
                <w:bottom w:val="none" w:sz="0" w:space="0" w:color="auto"/>
                <w:right w:val="none" w:sz="0" w:space="0" w:color="auto"/>
              </w:divBdr>
            </w:div>
            <w:div w:id="560990454">
              <w:marLeft w:val="0"/>
              <w:marRight w:val="0"/>
              <w:marTop w:val="0"/>
              <w:marBottom w:val="0"/>
              <w:divBdr>
                <w:top w:val="none" w:sz="0" w:space="0" w:color="auto"/>
                <w:left w:val="none" w:sz="0" w:space="0" w:color="auto"/>
                <w:bottom w:val="none" w:sz="0" w:space="0" w:color="auto"/>
                <w:right w:val="none" w:sz="0" w:space="0" w:color="auto"/>
              </w:divBdr>
            </w:div>
            <w:div w:id="1071268194">
              <w:marLeft w:val="0"/>
              <w:marRight w:val="0"/>
              <w:marTop w:val="0"/>
              <w:marBottom w:val="0"/>
              <w:divBdr>
                <w:top w:val="none" w:sz="0" w:space="0" w:color="auto"/>
                <w:left w:val="none" w:sz="0" w:space="0" w:color="auto"/>
                <w:bottom w:val="none" w:sz="0" w:space="0" w:color="auto"/>
                <w:right w:val="none" w:sz="0" w:space="0" w:color="auto"/>
              </w:divBdr>
            </w:div>
            <w:div w:id="1996227697">
              <w:marLeft w:val="0"/>
              <w:marRight w:val="0"/>
              <w:marTop w:val="0"/>
              <w:marBottom w:val="0"/>
              <w:divBdr>
                <w:top w:val="none" w:sz="0" w:space="0" w:color="auto"/>
                <w:left w:val="none" w:sz="0" w:space="0" w:color="auto"/>
                <w:bottom w:val="none" w:sz="0" w:space="0" w:color="auto"/>
                <w:right w:val="none" w:sz="0" w:space="0" w:color="auto"/>
              </w:divBdr>
            </w:div>
            <w:div w:id="2018380158">
              <w:marLeft w:val="0"/>
              <w:marRight w:val="0"/>
              <w:marTop w:val="0"/>
              <w:marBottom w:val="0"/>
              <w:divBdr>
                <w:top w:val="none" w:sz="0" w:space="0" w:color="auto"/>
                <w:left w:val="none" w:sz="0" w:space="0" w:color="auto"/>
                <w:bottom w:val="none" w:sz="0" w:space="0" w:color="auto"/>
                <w:right w:val="none" w:sz="0" w:space="0" w:color="auto"/>
              </w:divBdr>
            </w:div>
            <w:div w:id="959844256">
              <w:marLeft w:val="0"/>
              <w:marRight w:val="0"/>
              <w:marTop w:val="0"/>
              <w:marBottom w:val="0"/>
              <w:divBdr>
                <w:top w:val="none" w:sz="0" w:space="0" w:color="auto"/>
                <w:left w:val="none" w:sz="0" w:space="0" w:color="auto"/>
                <w:bottom w:val="none" w:sz="0" w:space="0" w:color="auto"/>
                <w:right w:val="none" w:sz="0" w:space="0" w:color="auto"/>
              </w:divBdr>
            </w:div>
            <w:div w:id="2049603600">
              <w:marLeft w:val="0"/>
              <w:marRight w:val="0"/>
              <w:marTop w:val="0"/>
              <w:marBottom w:val="0"/>
              <w:divBdr>
                <w:top w:val="none" w:sz="0" w:space="0" w:color="auto"/>
                <w:left w:val="none" w:sz="0" w:space="0" w:color="auto"/>
                <w:bottom w:val="none" w:sz="0" w:space="0" w:color="auto"/>
                <w:right w:val="none" w:sz="0" w:space="0" w:color="auto"/>
              </w:divBdr>
            </w:div>
            <w:div w:id="828789806">
              <w:marLeft w:val="0"/>
              <w:marRight w:val="0"/>
              <w:marTop w:val="0"/>
              <w:marBottom w:val="0"/>
              <w:divBdr>
                <w:top w:val="none" w:sz="0" w:space="0" w:color="auto"/>
                <w:left w:val="none" w:sz="0" w:space="0" w:color="auto"/>
                <w:bottom w:val="none" w:sz="0" w:space="0" w:color="auto"/>
                <w:right w:val="none" w:sz="0" w:space="0" w:color="auto"/>
              </w:divBdr>
            </w:div>
            <w:div w:id="422534930">
              <w:marLeft w:val="0"/>
              <w:marRight w:val="0"/>
              <w:marTop w:val="0"/>
              <w:marBottom w:val="0"/>
              <w:divBdr>
                <w:top w:val="none" w:sz="0" w:space="0" w:color="auto"/>
                <w:left w:val="none" w:sz="0" w:space="0" w:color="auto"/>
                <w:bottom w:val="none" w:sz="0" w:space="0" w:color="auto"/>
                <w:right w:val="none" w:sz="0" w:space="0" w:color="auto"/>
              </w:divBdr>
            </w:div>
            <w:div w:id="1520852806">
              <w:marLeft w:val="0"/>
              <w:marRight w:val="0"/>
              <w:marTop w:val="0"/>
              <w:marBottom w:val="0"/>
              <w:divBdr>
                <w:top w:val="none" w:sz="0" w:space="0" w:color="auto"/>
                <w:left w:val="none" w:sz="0" w:space="0" w:color="auto"/>
                <w:bottom w:val="none" w:sz="0" w:space="0" w:color="auto"/>
                <w:right w:val="none" w:sz="0" w:space="0" w:color="auto"/>
              </w:divBdr>
            </w:div>
            <w:div w:id="656692505">
              <w:marLeft w:val="0"/>
              <w:marRight w:val="0"/>
              <w:marTop w:val="0"/>
              <w:marBottom w:val="0"/>
              <w:divBdr>
                <w:top w:val="none" w:sz="0" w:space="0" w:color="auto"/>
                <w:left w:val="none" w:sz="0" w:space="0" w:color="auto"/>
                <w:bottom w:val="none" w:sz="0" w:space="0" w:color="auto"/>
                <w:right w:val="none" w:sz="0" w:space="0" w:color="auto"/>
              </w:divBdr>
            </w:div>
            <w:div w:id="833497365">
              <w:marLeft w:val="0"/>
              <w:marRight w:val="0"/>
              <w:marTop w:val="0"/>
              <w:marBottom w:val="0"/>
              <w:divBdr>
                <w:top w:val="none" w:sz="0" w:space="0" w:color="auto"/>
                <w:left w:val="none" w:sz="0" w:space="0" w:color="auto"/>
                <w:bottom w:val="none" w:sz="0" w:space="0" w:color="auto"/>
                <w:right w:val="none" w:sz="0" w:space="0" w:color="auto"/>
              </w:divBdr>
            </w:div>
            <w:div w:id="204222229">
              <w:marLeft w:val="0"/>
              <w:marRight w:val="0"/>
              <w:marTop w:val="0"/>
              <w:marBottom w:val="0"/>
              <w:divBdr>
                <w:top w:val="none" w:sz="0" w:space="0" w:color="auto"/>
                <w:left w:val="none" w:sz="0" w:space="0" w:color="auto"/>
                <w:bottom w:val="none" w:sz="0" w:space="0" w:color="auto"/>
                <w:right w:val="none" w:sz="0" w:space="0" w:color="auto"/>
              </w:divBdr>
            </w:div>
            <w:div w:id="1111361810">
              <w:marLeft w:val="0"/>
              <w:marRight w:val="0"/>
              <w:marTop w:val="0"/>
              <w:marBottom w:val="0"/>
              <w:divBdr>
                <w:top w:val="none" w:sz="0" w:space="0" w:color="auto"/>
                <w:left w:val="none" w:sz="0" w:space="0" w:color="auto"/>
                <w:bottom w:val="none" w:sz="0" w:space="0" w:color="auto"/>
                <w:right w:val="none" w:sz="0" w:space="0" w:color="auto"/>
              </w:divBdr>
            </w:div>
            <w:div w:id="288709851">
              <w:marLeft w:val="0"/>
              <w:marRight w:val="0"/>
              <w:marTop w:val="0"/>
              <w:marBottom w:val="0"/>
              <w:divBdr>
                <w:top w:val="none" w:sz="0" w:space="0" w:color="auto"/>
                <w:left w:val="none" w:sz="0" w:space="0" w:color="auto"/>
                <w:bottom w:val="none" w:sz="0" w:space="0" w:color="auto"/>
                <w:right w:val="none" w:sz="0" w:space="0" w:color="auto"/>
              </w:divBdr>
            </w:div>
            <w:div w:id="1577130673">
              <w:marLeft w:val="0"/>
              <w:marRight w:val="0"/>
              <w:marTop w:val="0"/>
              <w:marBottom w:val="0"/>
              <w:divBdr>
                <w:top w:val="none" w:sz="0" w:space="0" w:color="auto"/>
                <w:left w:val="none" w:sz="0" w:space="0" w:color="auto"/>
                <w:bottom w:val="none" w:sz="0" w:space="0" w:color="auto"/>
                <w:right w:val="none" w:sz="0" w:space="0" w:color="auto"/>
              </w:divBdr>
            </w:div>
            <w:div w:id="55277253">
              <w:marLeft w:val="0"/>
              <w:marRight w:val="0"/>
              <w:marTop w:val="0"/>
              <w:marBottom w:val="0"/>
              <w:divBdr>
                <w:top w:val="none" w:sz="0" w:space="0" w:color="auto"/>
                <w:left w:val="none" w:sz="0" w:space="0" w:color="auto"/>
                <w:bottom w:val="none" w:sz="0" w:space="0" w:color="auto"/>
                <w:right w:val="none" w:sz="0" w:space="0" w:color="auto"/>
              </w:divBdr>
            </w:div>
            <w:div w:id="278223619">
              <w:marLeft w:val="0"/>
              <w:marRight w:val="0"/>
              <w:marTop w:val="0"/>
              <w:marBottom w:val="0"/>
              <w:divBdr>
                <w:top w:val="none" w:sz="0" w:space="0" w:color="auto"/>
                <w:left w:val="none" w:sz="0" w:space="0" w:color="auto"/>
                <w:bottom w:val="none" w:sz="0" w:space="0" w:color="auto"/>
                <w:right w:val="none" w:sz="0" w:space="0" w:color="auto"/>
              </w:divBdr>
            </w:div>
            <w:div w:id="471755287">
              <w:marLeft w:val="0"/>
              <w:marRight w:val="0"/>
              <w:marTop w:val="0"/>
              <w:marBottom w:val="0"/>
              <w:divBdr>
                <w:top w:val="none" w:sz="0" w:space="0" w:color="auto"/>
                <w:left w:val="none" w:sz="0" w:space="0" w:color="auto"/>
                <w:bottom w:val="none" w:sz="0" w:space="0" w:color="auto"/>
                <w:right w:val="none" w:sz="0" w:space="0" w:color="auto"/>
              </w:divBdr>
            </w:div>
            <w:div w:id="787820478">
              <w:marLeft w:val="0"/>
              <w:marRight w:val="0"/>
              <w:marTop w:val="0"/>
              <w:marBottom w:val="0"/>
              <w:divBdr>
                <w:top w:val="none" w:sz="0" w:space="0" w:color="auto"/>
                <w:left w:val="none" w:sz="0" w:space="0" w:color="auto"/>
                <w:bottom w:val="none" w:sz="0" w:space="0" w:color="auto"/>
                <w:right w:val="none" w:sz="0" w:space="0" w:color="auto"/>
              </w:divBdr>
            </w:div>
            <w:div w:id="873149707">
              <w:marLeft w:val="0"/>
              <w:marRight w:val="0"/>
              <w:marTop w:val="0"/>
              <w:marBottom w:val="0"/>
              <w:divBdr>
                <w:top w:val="none" w:sz="0" w:space="0" w:color="auto"/>
                <w:left w:val="none" w:sz="0" w:space="0" w:color="auto"/>
                <w:bottom w:val="none" w:sz="0" w:space="0" w:color="auto"/>
                <w:right w:val="none" w:sz="0" w:space="0" w:color="auto"/>
              </w:divBdr>
            </w:div>
            <w:div w:id="1997566413">
              <w:marLeft w:val="0"/>
              <w:marRight w:val="0"/>
              <w:marTop w:val="0"/>
              <w:marBottom w:val="0"/>
              <w:divBdr>
                <w:top w:val="none" w:sz="0" w:space="0" w:color="auto"/>
                <w:left w:val="none" w:sz="0" w:space="0" w:color="auto"/>
                <w:bottom w:val="none" w:sz="0" w:space="0" w:color="auto"/>
                <w:right w:val="none" w:sz="0" w:space="0" w:color="auto"/>
              </w:divBdr>
            </w:div>
            <w:div w:id="1979720546">
              <w:marLeft w:val="0"/>
              <w:marRight w:val="0"/>
              <w:marTop w:val="0"/>
              <w:marBottom w:val="0"/>
              <w:divBdr>
                <w:top w:val="none" w:sz="0" w:space="0" w:color="auto"/>
                <w:left w:val="none" w:sz="0" w:space="0" w:color="auto"/>
                <w:bottom w:val="none" w:sz="0" w:space="0" w:color="auto"/>
                <w:right w:val="none" w:sz="0" w:space="0" w:color="auto"/>
              </w:divBdr>
            </w:div>
            <w:div w:id="1973290151">
              <w:marLeft w:val="0"/>
              <w:marRight w:val="0"/>
              <w:marTop w:val="0"/>
              <w:marBottom w:val="0"/>
              <w:divBdr>
                <w:top w:val="none" w:sz="0" w:space="0" w:color="auto"/>
                <w:left w:val="none" w:sz="0" w:space="0" w:color="auto"/>
                <w:bottom w:val="none" w:sz="0" w:space="0" w:color="auto"/>
                <w:right w:val="none" w:sz="0" w:space="0" w:color="auto"/>
              </w:divBdr>
            </w:div>
            <w:div w:id="2023244226">
              <w:marLeft w:val="0"/>
              <w:marRight w:val="0"/>
              <w:marTop w:val="0"/>
              <w:marBottom w:val="0"/>
              <w:divBdr>
                <w:top w:val="none" w:sz="0" w:space="0" w:color="auto"/>
                <w:left w:val="none" w:sz="0" w:space="0" w:color="auto"/>
                <w:bottom w:val="none" w:sz="0" w:space="0" w:color="auto"/>
                <w:right w:val="none" w:sz="0" w:space="0" w:color="auto"/>
              </w:divBdr>
            </w:div>
            <w:div w:id="1519078114">
              <w:marLeft w:val="0"/>
              <w:marRight w:val="0"/>
              <w:marTop w:val="0"/>
              <w:marBottom w:val="0"/>
              <w:divBdr>
                <w:top w:val="none" w:sz="0" w:space="0" w:color="auto"/>
                <w:left w:val="none" w:sz="0" w:space="0" w:color="auto"/>
                <w:bottom w:val="none" w:sz="0" w:space="0" w:color="auto"/>
                <w:right w:val="none" w:sz="0" w:space="0" w:color="auto"/>
              </w:divBdr>
            </w:div>
            <w:div w:id="1318413483">
              <w:marLeft w:val="0"/>
              <w:marRight w:val="0"/>
              <w:marTop w:val="0"/>
              <w:marBottom w:val="0"/>
              <w:divBdr>
                <w:top w:val="none" w:sz="0" w:space="0" w:color="auto"/>
                <w:left w:val="none" w:sz="0" w:space="0" w:color="auto"/>
                <w:bottom w:val="none" w:sz="0" w:space="0" w:color="auto"/>
                <w:right w:val="none" w:sz="0" w:space="0" w:color="auto"/>
              </w:divBdr>
            </w:div>
            <w:div w:id="704408379">
              <w:marLeft w:val="0"/>
              <w:marRight w:val="0"/>
              <w:marTop w:val="0"/>
              <w:marBottom w:val="0"/>
              <w:divBdr>
                <w:top w:val="none" w:sz="0" w:space="0" w:color="auto"/>
                <w:left w:val="none" w:sz="0" w:space="0" w:color="auto"/>
                <w:bottom w:val="none" w:sz="0" w:space="0" w:color="auto"/>
                <w:right w:val="none" w:sz="0" w:space="0" w:color="auto"/>
              </w:divBdr>
            </w:div>
            <w:div w:id="1751807437">
              <w:marLeft w:val="0"/>
              <w:marRight w:val="0"/>
              <w:marTop w:val="0"/>
              <w:marBottom w:val="0"/>
              <w:divBdr>
                <w:top w:val="none" w:sz="0" w:space="0" w:color="auto"/>
                <w:left w:val="none" w:sz="0" w:space="0" w:color="auto"/>
                <w:bottom w:val="none" w:sz="0" w:space="0" w:color="auto"/>
                <w:right w:val="none" w:sz="0" w:space="0" w:color="auto"/>
              </w:divBdr>
            </w:div>
            <w:div w:id="1804233896">
              <w:marLeft w:val="0"/>
              <w:marRight w:val="0"/>
              <w:marTop w:val="0"/>
              <w:marBottom w:val="0"/>
              <w:divBdr>
                <w:top w:val="none" w:sz="0" w:space="0" w:color="auto"/>
                <w:left w:val="none" w:sz="0" w:space="0" w:color="auto"/>
                <w:bottom w:val="none" w:sz="0" w:space="0" w:color="auto"/>
                <w:right w:val="none" w:sz="0" w:space="0" w:color="auto"/>
              </w:divBdr>
            </w:div>
            <w:div w:id="610824796">
              <w:marLeft w:val="0"/>
              <w:marRight w:val="0"/>
              <w:marTop w:val="0"/>
              <w:marBottom w:val="0"/>
              <w:divBdr>
                <w:top w:val="none" w:sz="0" w:space="0" w:color="auto"/>
                <w:left w:val="none" w:sz="0" w:space="0" w:color="auto"/>
                <w:bottom w:val="none" w:sz="0" w:space="0" w:color="auto"/>
                <w:right w:val="none" w:sz="0" w:space="0" w:color="auto"/>
              </w:divBdr>
            </w:div>
            <w:div w:id="1608390315">
              <w:marLeft w:val="0"/>
              <w:marRight w:val="0"/>
              <w:marTop w:val="0"/>
              <w:marBottom w:val="0"/>
              <w:divBdr>
                <w:top w:val="none" w:sz="0" w:space="0" w:color="auto"/>
                <w:left w:val="none" w:sz="0" w:space="0" w:color="auto"/>
                <w:bottom w:val="none" w:sz="0" w:space="0" w:color="auto"/>
                <w:right w:val="none" w:sz="0" w:space="0" w:color="auto"/>
              </w:divBdr>
            </w:div>
            <w:div w:id="986906953">
              <w:marLeft w:val="0"/>
              <w:marRight w:val="0"/>
              <w:marTop w:val="0"/>
              <w:marBottom w:val="0"/>
              <w:divBdr>
                <w:top w:val="none" w:sz="0" w:space="0" w:color="auto"/>
                <w:left w:val="none" w:sz="0" w:space="0" w:color="auto"/>
                <w:bottom w:val="none" w:sz="0" w:space="0" w:color="auto"/>
                <w:right w:val="none" w:sz="0" w:space="0" w:color="auto"/>
              </w:divBdr>
            </w:div>
            <w:div w:id="1259631776">
              <w:marLeft w:val="0"/>
              <w:marRight w:val="0"/>
              <w:marTop w:val="0"/>
              <w:marBottom w:val="0"/>
              <w:divBdr>
                <w:top w:val="none" w:sz="0" w:space="0" w:color="auto"/>
                <w:left w:val="none" w:sz="0" w:space="0" w:color="auto"/>
                <w:bottom w:val="none" w:sz="0" w:space="0" w:color="auto"/>
                <w:right w:val="none" w:sz="0" w:space="0" w:color="auto"/>
              </w:divBdr>
            </w:div>
            <w:div w:id="1296332648">
              <w:marLeft w:val="0"/>
              <w:marRight w:val="0"/>
              <w:marTop w:val="0"/>
              <w:marBottom w:val="0"/>
              <w:divBdr>
                <w:top w:val="none" w:sz="0" w:space="0" w:color="auto"/>
                <w:left w:val="none" w:sz="0" w:space="0" w:color="auto"/>
                <w:bottom w:val="none" w:sz="0" w:space="0" w:color="auto"/>
                <w:right w:val="none" w:sz="0" w:space="0" w:color="auto"/>
              </w:divBdr>
            </w:div>
            <w:div w:id="1835029209">
              <w:marLeft w:val="0"/>
              <w:marRight w:val="0"/>
              <w:marTop w:val="0"/>
              <w:marBottom w:val="0"/>
              <w:divBdr>
                <w:top w:val="none" w:sz="0" w:space="0" w:color="auto"/>
                <w:left w:val="none" w:sz="0" w:space="0" w:color="auto"/>
                <w:bottom w:val="none" w:sz="0" w:space="0" w:color="auto"/>
                <w:right w:val="none" w:sz="0" w:space="0" w:color="auto"/>
              </w:divBdr>
            </w:div>
            <w:div w:id="1631135051">
              <w:marLeft w:val="0"/>
              <w:marRight w:val="0"/>
              <w:marTop w:val="0"/>
              <w:marBottom w:val="0"/>
              <w:divBdr>
                <w:top w:val="none" w:sz="0" w:space="0" w:color="auto"/>
                <w:left w:val="none" w:sz="0" w:space="0" w:color="auto"/>
                <w:bottom w:val="none" w:sz="0" w:space="0" w:color="auto"/>
                <w:right w:val="none" w:sz="0" w:space="0" w:color="auto"/>
              </w:divBdr>
            </w:div>
            <w:div w:id="1326859317">
              <w:marLeft w:val="0"/>
              <w:marRight w:val="0"/>
              <w:marTop w:val="0"/>
              <w:marBottom w:val="0"/>
              <w:divBdr>
                <w:top w:val="none" w:sz="0" w:space="0" w:color="auto"/>
                <w:left w:val="none" w:sz="0" w:space="0" w:color="auto"/>
                <w:bottom w:val="none" w:sz="0" w:space="0" w:color="auto"/>
                <w:right w:val="none" w:sz="0" w:space="0" w:color="auto"/>
              </w:divBdr>
            </w:div>
            <w:div w:id="783377969">
              <w:marLeft w:val="0"/>
              <w:marRight w:val="0"/>
              <w:marTop w:val="0"/>
              <w:marBottom w:val="0"/>
              <w:divBdr>
                <w:top w:val="none" w:sz="0" w:space="0" w:color="auto"/>
                <w:left w:val="none" w:sz="0" w:space="0" w:color="auto"/>
                <w:bottom w:val="none" w:sz="0" w:space="0" w:color="auto"/>
                <w:right w:val="none" w:sz="0" w:space="0" w:color="auto"/>
              </w:divBdr>
            </w:div>
            <w:div w:id="2134713728">
              <w:marLeft w:val="0"/>
              <w:marRight w:val="0"/>
              <w:marTop w:val="0"/>
              <w:marBottom w:val="0"/>
              <w:divBdr>
                <w:top w:val="none" w:sz="0" w:space="0" w:color="auto"/>
                <w:left w:val="none" w:sz="0" w:space="0" w:color="auto"/>
                <w:bottom w:val="none" w:sz="0" w:space="0" w:color="auto"/>
                <w:right w:val="none" w:sz="0" w:space="0" w:color="auto"/>
              </w:divBdr>
            </w:div>
            <w:div w:id="77090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56100">
      <w:bodyDiv w:val="1"/>
      <w:marLeft w:val="0"/>
      <w:marRight w:val="0"/>
      <w:marTop w:val="0"/>
      <w:marBottom w:val="0"/>
      <w:divBdr>
        <w:top w:val="none" w:sz="0" w:space="0" w:color="auto"/>
        <w:left w:val="none" w:sz="0" w:space="0" w:color="auto"/>
        <w:bottom w:val="none" w:sz="0" w:space="0" w:color="auto"/>
        <w:right w:val="none" w:sz="0" w:space="0" w:color="auto"/>
      </w:divBdr>
      <w:divsChild>
        <w:div w:id="1941403568">
          <w:marLeft w:val="0"/>
          <w:marRight w:val="0"/>
          <w:marTop w:val="0"/>
          <w:marBottom w:val="0"/>
          <w:divBdr>
            <w:top w:val="none" w:sz="0" w:space="0" w:color="auto"/>
            <w:left w:val="none" w:sz="0" w:space="0" w:color="auto"/>
            <w:bottom w:val="none" w:sz="0" w:space="0" w:color="auto"/>
            <w:right w:val="none" w:sz="0" w:space="0" w:color="auto"/>
          </w:divBdr>
        </w:div>
      </w:divsChild>
    </w:div>
    <w:div w:id="1023282474">
      <w:bodyDiv w:val="1"/>
      <w:marLeft w:val="0"/>
      <w:marRight w:val="0"/>
      <w:marTop w:val="0"/>
      <w:marBottom w:val="0"/>
      <w:divBdr>
        <w:top w:val="none" w:sz="0" w:space="0" w:color="auto"/>
        <w:left w:val="none" w:sz="0" w:space="0" w:color="auto"/>
        <w:bottom w:val="none" w:sz="0" w:space="0" w:color="auto"/>
        <w:right w:val="none" w:sz="0" w:space="0" w:color="auto"/>
      </w:divBdr>
    </w:div>
    <w:div w:id="1025256559">
      <w:bodyDiv w:val="1"/>
      <w:marLeft w:val="0"/>
      <w:marRight w:val="0"/>
      <w:marTop w:val="0"/>
      <w:marBottom w:val="0"/>
      <w:divBdr>
        <w:top w:val="none" w:sz="0" w:space="0" w:color="auto"/>
        <w:left w:val="none" w:sz="0" w:space="0" w:color="auto"/>
        <w:bottom w:val="none" w:sz="0" w:space="0" w:color="auto"/>
        <w:right w:val="none" w:sz="0" w:space="0" w:color="auto"/>
      </w:divBdr>
    </w:div>
    <w:div w:id="1042949068">
      <w:bodyDiv w:val="1"/>
      <w:marLeft w:val="0"/>
      <w:marRight w:val="0"/>
      <w:marTop w:val="0"/>
      <w:marBottom w:val="0"/>
      <w:divBdr>
        <w:top w:val="none" w:sz="0" w:space="0" w:color="auto"/>
        <w:left w:val="none" w:sz="0" w:space="0" w:color="auto"/>
        <w:bottom w:val="none" w:sz="0" w:space="0" w:color="auto"/>
        <w:right w:val="none" w:sz="0" w:space="0" w:color="auto"/>
      </w:divBdr>
    </w:div>
    <w:div w:id="1095134328">
      <w:bodyDiv w:val="1"/>
      <w:marLeft w:val="0"/>
      <w:marRight w:val="0"/>
      <w:marTop w:val="0"/>
      <w:marBottom w:val="0"/>
      <w:divBdr>
        <w:top w:val="none" w:sz="0" w:space="0" w:color="auto"/>
        <w:left w:val="none" w:sz="0" w:space="0" w:color="auto"/>
        <w:bottom w:val="none" w:sz="0" w:space="0" w:color="auto"/>
        <w:right w:val="none" w:sz="0" w:space="0" w:color="auto"/>
      </w:divBdr>
      <w:divsChild>
        <w:div w:id="77749970">
          <w:marLeft w:val="0"/>
          <w:marRight w:val="0"/>
          <w:marTop w:val="0"/>
          <w:marBottom w:val="0"/>
          <w:divBdr>
            <w:top w:val="none" w:sz="0" w:space="0" w:color="auto"/>
            <w:left w:val="none" w:sz="0" w:space="0" w:color="auto"/>
            <w:bottom w:val="none" w:sz="0" w:space="0" w:color="auto"/>
            <w:right w:val="none" w:sz="0" w:space="0" w:color="auto"/>
          </w:divBdr>
          <w:divsChild>
            <w:div w:id="205603365">
              <w:marLeft w:val="0"/>
              <w:marRight w:val="0"/>
              <w:marTop w:val="0"/>
              <w:marBottom w:val="0"/>
              <w:divBdr>
                <w:top w:val="none" w:sz="0" w:space="0" w:color="auto"/>
                <w:left w:val="none" w:sz="0" w:space="0" w:color="auto"/>
                <w:bottom w:val="none" w:sz="0" w:space="0" w:color="auto"/>
                <w:right w:val="none" w:sz="0" w:space="0" w:color="auto"/>
              </w:divBdr>
            </w:div>
            <w:div w:id="765687994">
              <w:marLeft w:val="0"/>
              <w:marRight w:val="0"/>
              <w:marTop w:val="0"/>
              <w:marBottom w:val="0"/>
              <w:divBdr>
                <w:top w:val="none" w:sz="0" w:space="0" w:color="auto"/>
                <w:left w:val="none" w:sz="0" w:space="0" w:color="auto"/>
                <w:bottom w:val="none" w:sz="0" w:space="0" w:color="auto"/>
                <w:right w:val="none" w:sz="0" w:space="0" w:color="auto"/>
              </w:divBdr>
            </w:div>
            <w:div w:id="446315245">
              <w:marLeft w:val="0"/>
              <w:marRight w:val="0"/>
              <w:marTop w:val="0"/>
              <w:marBottom w:val="0"/>
              <w:divBdr>
                <w:top w:val="none" w:sz="0" w:space="0" w:color="auto"/>
                <w:left w:val="none" w:sz="0" w:space="0" w:color="auto"/>
                <w:bottom w:val="none" w:sz="0" w:space="0" w:color="auto"/>
                <w:right w:val="none" w:sz="0" w:space="0" w:color="auto"/>
              </w:divBdr>
            </w:div>
            <w:div w:id="575434906">
              <w:marLeft w:val="0"/>
              <w:marRight w:val="0"/>
              <w:marTop w:val="0"/>
              <w:marBottom w:val="0"/>
              <w:divBdr>
                <w:top w:val="none" w:sz="0" w:space="0" w:color="auto"/>
                <w:left w:val="none" w:sz="0" w:space="0" w:color="auto"/>
                <w:bottom w:val="none" w:sz="0" w:space="0" w:color="auto"/>
                <w:right w:val="none" w:sz="0" w:space="0" w:color="auto"/>
              </w:divBdr>
            </w:div>
            <w:div w:id="1526096090">
              <w:marLeft w:val="0"/>
              <w:marRight w:val="0"/>
              <w:marTop w:val="0"/>
              <w:marBottom w:val="0"/>
              <w:divBdr>
                <w:top w:val="none" w:sz="0" w:space="0" w:color="auto"/>
                <w:left w:val="none" w:sz="0" w:space="0" w:color="auto"/>
                <w:bottom w:val="none" w:sz="0" w:space="0" w:color="auto"/>
                <w:right w:val="none" w:sz="0" w:space="0" w:color="auto"/>
              </w:divBdr>
            </w:div>
            <w:div w:id="636495122">
              <w:marLeft w:val="0"/>
              <w:marRight w:val="0"/>
              <w:marTop w:val="0"/>
              <w:marBottom w:val="0"/>
              <w:divBdr>
                <w:top w:val="none" w:sz="0" w:space="0" w:color="auto"/>
                <w:left w:val="none" w:sz="0" w:space="0" w:color="auto"/>
                <w:bottom w:val="none" w:sz="0" w:space="0" w:color="auto"/>
                <w:right w:val="none" w:sz="0" w:space="0" w:color="auto"/>
              </w:divBdr>
            </w:div>
            <w:div w:id="1094672015">
              <w:marLeft w:val="0"/>
              <w:marRight w:val="0"/>
              <w:marTop w:val="0"/>
              <w:marBottom w:val="0"/>
              <w:divBdr>
                <w:top w:val="none" w:sz="0" w:space="0" w:color="auto"/>
                <w:left w:val="none" w:sz="0" w:space="0" w:color="auto"/>
                <w:bottom w:val="none" w:sz="0" w:space="0" w:color="auto"/>
                <w:right w:val="none" w:sz="0" w:space="0" w:color="auto"/>
              </w:divBdr>
            </w:div>
            <w:div w:id="723255636">
              <w:marLeft w:val="0"/>
              <w:marRight w:val="0"/>
              <w:marTop w:val="0"/>
              <w:marBottom w:val="0"/>
              <w:divBdr>
                <w:top w:val="none" w:sz="0" w:space="0" w:color="auto"/>
                <w:left w:val="none" w:sz="0" w:space="0" w:color="auto"/>
                <w:bottom w:val="none" w:sz="0" w:space="0" w:color="auto"/>
                <w:right w:val="none" w:sz="0" w:space="0" w:color="auto"/>
              </w:divBdr>
            </w:div>
            <w:div w:id="166944305">
              <w:marLeft w:val="0"/>
              <w:marRight w:val="0"/>
              <w:marTop w:val="0"/>
              <w:marBottom w:val="0"/>
              <w:divBdr>
                <w:top w:val="none" w:sz="0" w:space="0" w:color="auto"/>
                <w:left w:val="none" w:sz="0" w:space="0" w:color="auto"/>
                <w:bottom w:val="none" w:sz="0" w:space="0" w:color="auto"/>
                <w:right w:val="none" w:sz="0" w:space="0" w:color="auto"/>
              </w:divBdr>
            </w:div>
            <w:div w:id="880704704">
              <w:marLeft w:val="0"/>
              <w:marRight w:val="0"/>
              <w:marTop w:val="0"/>
              <w:marBottom w:val="0"/>
              <w:divBdr>
                <w:top w:val="none" w:sz="0" w:space="0" w:color="auto"/>
                <w:left w:val="none" w:sz="0" w:space="0" w:color="auto"/>
                <w:bottom w:val="none" w:sz="0" w:space="0" w:color="auto"/>
                <w:right w:val="none" w:sz="0" w:space="0" w:color="auto"/>
              </w:divBdr>
            </w:div>
            <w:div w:id="1922448491">
              <w:marLeft w:val="0"/>
              <w:marRight w:val="0"/>
              <w:marTop w:val="0"/>
              <w:marBottom w:val="0"/>
              <w:divBdr>
                <w:top w:val="none" w:sz="0" w:space="0" w:color="auto"/>
                <w:left w:val="none" w:sz="0" w:space="0" w:color="auto"/>
                <w:bottom w:val="none" w:sz="0" w:space="0" w:color="auto"/>
                <w:right w:val="none" w:sz="0" w:space="0" w:color="auto"/>
              </w:divBdr>
            </w:div>
            <w:div w:id="199047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37213">
      <w:bodyDiv w:val="1"/>
      <w:marLeft w:val="0"/>
      <w:marRight w:val="0"/>
      <w:marTop w:val="0"/>
      <w:marBottom w:val="0"/>
      <w:divBdr>
        <w:top w:val="none" w:sz="0" w:space="0" w:color="auto"/>
        <w:left w:val="none" w:sz="0" w:space="0" w:color="auto"/>
        <w:bottom w:val="none" w:sz="0" w:space="0" w:color="auto"/>
        <w:right w:val="none" w:sz="0" w:space="0" w:color="auto"/>
      </w:divBdr>
    </w:div>
    <w:div w:id="1155796774">
      <w:bodyDiv w:val="1"/>
      <w:marLeft w:val="0"/>
      <w:marRight w:val="0"/>
      <w:marTop w:val="0"/>
      <w:marBottom w:val="0"/>
      <w:divBdr>
        <w:top w:val="none" w:sz="0" w:space="0" w:color="auto"/>
        <w:left w:val="none" w:sz="0" w:space="0" w:color="auto"/>
        <w:bottom w:val="none" w:sz="0" w:space="0" w:color="auto"/>
        <w:right w:val="none" w:sz="0" w:space="0" w:color="auto"/>
      </w:divBdr>
    </w:div>
    <w:div w:id="1183782760">
      <w:bodyDiv w:val="1"/>
      <w:marLeft w:val="0"/>
      <w:marRight w:val="0"/>
      <w:marTop w:val="0"/>
      <w:marBottom w:val="0"/>
      <w:divBdr>
        <w:top w:val="none" w:sz="0" w:space="0" w:color="auto"/>
        <w:left w:val="none" w:sz="0" w:space="0" w:color="auto"/>
        <w:bottom w:val="none" w:sz="0" w:space="0" w:color="auto"/>
        <w:right w:val="none" w:sz="0" w:space="0" w:color="auto"/>
      </w:divBdr>
    </w:div>
    <w:div w:id="1194808448">
      <w:bodyDiv w:val="1"/>
      <w:marLeft w:val="0"/>
      <w:marRight w:val="0"/>
      <w:marTop w:val="0"/>
      <w:marBottom w:val="0"/>
      <w:divBdr>
        <w:top w:val="none" w:sz="0" w:space="0" w:color="auto"/>
        <w:left w:val="none" w:sz="0" w:space="0" w:color="auto"/>
        <w:bottom w:val="none" w:sz="0" w:space="0" w:color="auto"/>
        <w:right w:val="none" w:sz="0" w:space="0" w:color="auto"/>
      </w:divBdr>
    </w:div>
    <w:div w:id="1207789487">
      <w:bodyDiv w:val="1"/>
      <w:marLeft w:val="0"/>
      <w:marRight w:val="0"/>
      <w:marTop w:val="0"/>
      <w:marBottom w:val="0"/>
      <w:divBdr>
        <w:top w:val="none" w:sz="0" w:space="0" w:color="auto"/>
        <w:left w:val="none" w:sz="0" w:space="0" w:color="auto"/>
        <w:bottom w:val="none" w:sz="0" w:space="0" w:color="auto"/>
        <w:right w:val="none" w:sz="0" w:space="0" w:color="auto"/>
      </w:divBdr>
    </w:div>
    <w:div w:id="1213033983">
      <w:bodyDiv w:val="1"/>
      <w:marLeft w:val="0"/>
      <w:marRight w:val="0"/>
      <w:marTop w:val="0"/>
      <w:marBottom w:val="0"/>
      <w:divBdr>
        <w:top w:val="none" w:sz="0" w:space="0" w:color="auto"/>
        <w:left w:val="none" w:sz="0" w:space="0" w:color="auto"/>
        <w:bottom w:val="none" w:sz="0" w:space="0" w:color="auto"/>
        <w:right w:val="none" w:sz="0" w:space="0" w:color="auto"/>
      </w:divBdr>
    </w:div>
    <w:div w:id="1244677348">
      <w:bodyDiv w:val="1"/>
      <w:marLeft w:val="0"/>
      <w:marRight w:val="0"/>
      <w:marTop w:val="0"/>
      <w:marBottom w:val="0"/>
      <w:divBdr>
        <w:top w:val="none" w:sz="0" w:space="0" w:color="auto"/>
        <w:left w:val="none" w:sz="0" w:space="0" w:color="auto"/>
        <w:bottom w:val="none" w:sz="0" w:space="0" w:color="auto"/>
        <w:right w:val="none" w:sz="0" w:space="0" w:color="auto"/>
      </w:divBdr>
      <w:divsChild>
        <w:div w:id="1768578427">
          <w:marLeft w:val="0"/>
          <w:marRight w:val="0"/>
          <w:marTop w:val="0"/>
          <w:marBottom w:val="0"/>
          <w:divBdr>
            <w:top w:val="none" w:sz="0" w:space="0" w:color="auto"/>
            <w:left w:val="none" w:sz="0" w:space="0" w:color="auto"/>
            <w:bottom w:val="none" w:sz="0" w:space="0" w:color="auto"/>
            <w:right w:val="none" w:sz="0" w:space="0" w:color="auto"/>
          </w:divBdr>
        </w:div>
      </w:divsChild>
    </w:div>
    <w:div w:id="1298147429">
      <w:bodyDiv w:val="1"/>
      <w:marLeft w:val="0"/>
      <w:marRight w:val="0"/>
      <w:marTop w:val="0"/>
      <w:marBottom w:val="0"/>
      <w:divBdr>
        <w:top w:val="none" w:sz="0" w:space="0" w:color="auto"/>
        <w:left w:val="none" w:sz="0" w:space="0" w:color="auto"/>
        <w:bottom w:val="none" w:sz="0" w:space="0" w:color="auto"/>
        <w:right w:val="none" w:sz="0" w:space="0" w:color="auto"/>
      </w:divBdr>
      <w:divsChild>
        <w:div w:id="1290893896">
          <w:marLeft w:val="0"/>
          <w:marRight w:val="0"/>
          <w:marTop w:val="0"/>
          <w:marBottom w:val="0"/>
          <w:divBdr>
            <w:top w:val="none" w:sz="0" w:space="0" w:color="auto"/>
            <w:left w:val="none" w:sz="0" w:space="0" w:color="auto"/>
            <w:bottom w:val="none" w:sz="0" w:space="0" w:color="auto"/>
            <w:right w:val="none" w:sz="0" w:space="0" w:color="auto"/>
          </w:divBdr>
          <w:divsChild>
            <w:div w:id="1335380827">
              <w:marLeft w:val="0"/>
              <w:marRight w:val="0"/>
              <w:marTop w:val="0"/>
              <w:marBottom w:val="0"/>
              <w:divBdr>
                <w:top w:val="none" w:sz="0" w:space="0" w:color="auto"/>
                <w:left w:val="none" w:sz="0" w:space="0" w:color="auto"/>
                <w:bottom w:val="none" w:sz="0" w:space="0" w:color="auto"/>
                <w:right w:val="none" w:sz="0" w:space="0" w:color="auto"/>
              </w:divBdr>
            </w:div>
            <w:div w:id="1991400252">
              <w:marLeft w:val="0"/>
              <w:marRight w:val="0"/>
              <w:marTop w:val="0"/>
              <w:marBottom w:val="0"/>
              <w:divBdr>
                <w:top w:val="none" w:sz="0" w:space="0" w:color="auto"/>
                <w:left w:val="none" w:sz="0" w:space="0" w:color="auto"/>
                <w:bottom w:val="none" w:sz="0" w:space="0" w:color="auto"/>
                <w:right w:val="none" w:sz="0" w:space="0" w:color="auto"/>
              </w:divBdr>
            </w:div>
            <w:div w:id="693773656">
              <w:marLeft w:val="0"/>
              <w:marRight w:val="0"/>
              <w:marTop w:val="0"/>
              <w:marBottom w:val="0"/>
              <w:divBdr>
                <w:top w:val="none" w:sz="0" w:space="0" w:color="auto"/>
                <w:left w:val="none" w:sz="0" w:space="0" w:color="auto"/>
                <w:bottom w:val="none" w:sz="0" w:space="0" w:color="auto"/>
                <w:right w:val="none" w:sz="0" w:space="0" w:color="auto"/>
              </w:divBdr>
            </w:div>
            <w:div w:id="864173552">
              <w:marLeft w:val="0"/>
              <w:marRight w:val="0"/>
              <w:marTop w:val="0"/>
              <w:marBottom w:val="0"/>
              <w:divBdr>
                <w:top w:val="none" w:sz="0" w:space="0" w:color="auto"/>
                <w:left w:val="none" w:sz="0" w:space="0" w:color="auto"/>
                <w:bottom w:val="none" w:sz="0" w:space="0" w:color="auto"/>
                <w:right w:val="none" w:sz="0" w:space="0" w:color="auto"/>
              </w:divBdr>
            </w:div>
            <w:div w:id="1210874877">
              <w:marLeft w:val="0"/>
              <w:marRight w:val="0"/>
              <w:marTop w:val="0"/>
              <w:marBottom w:val="0"/>
              <w:divBdr>
                <w:top w:val="none" w:sz="0" w:space="0" w:color="auto"/>
                <w:left w:val="none" w:sz="0" w:space="0" w:color="auto"/>
                <w:bottom w:val="none" w:sz="0" w:space="0" w:color="auto"/>
                <w:right w:val="none" w:sz="0" w:space="0" w:color="auto"/>
              </w:divBdr>
            </w:div>
            <w:div w:id="1103263107">
              <w:marLeft w:val="0"/>
              <w:marRight w:val="0"/>
              <w:marTop w:val="0"/>
              <w:marBottom w:val="0"/>
              <w:divBdr>
                <w:top w:val="none" w:sz="0" w:space="0" w:color="auto"/>
                <w:left w:val="none" w:sz="0" w:space="0" w:color="auto"/>
                <w:bottom w:val="none" w:sz="0" w:space="0" w:color="auto"/>
                <w:right w:val="none" w:sz="0" w:space="0" w:color="auto"/>
              </w:divBdr>
            </w:div>
            <w:div w:id="1171750083">
              <w:marLeft w:val="0"/>
              <w:marRight w:val="0"/>
              <w:marTop w:val="0"/>
              <w:marBottom w:val="0"/>
              <w:divBdr>
                <w:top w:val="none" w:sz="0" w:space="0" w:color="auto"/>
                <w:left w:val="none" w:sz="0" w:space="0" w:color="auto"/>
                <w:bottom w:val="none" w:sz="0" w:space="0" w:color="auto"/>
                <w:right w:val="none" w:sz="0" w:space="0" w:color="auto"/>
              </w:divBdr>
            </w:div>
            <w:div w:id="19411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38060">
      <w:bodyDiv w:val="1"/>
      <w:marLeft w:val="0"/>
      <w:marRight w:val="0"/>
      <w:marTop w:val="0"/>
      <w:marBottom w:val="0"/>
      <w:divBdr>
        <w:top w:val="none" w:sz="0" w:space="0" w:color="auto"/>
        <w:left w:val="none" w:sz="0" w:space="0" w:color="auto"/>
        <w:bottom w:val="none" w:sz="0" w:space="0" w:color="auto"/>
        <w:right w:val="none" w:sz="0" w:space="0" w:color="auto"/>
      </w:divBdr>
    </w:div>
    <w:div w:id="1364673918">
      <w:bodyDiv w:val="1"/>
      <w:marLeft w:val="0"/>
      <w:marRight w:val="0"/>
      <w:marTop w:val="0"/>
      <w:marBottom w:val="0"/>
      <w:divBdr>
        <w:top w:val="none" w:sz="0" w:space="0" w:color="auto"/>
        <w:left w:val="none" w:sz="0" w:space="0" w:color="auto"/>
        <w:bottom w:val="none" w:sz="0" w:space="0" w:color="auto"/>
        <w:right w:val="none" w:sz="0" w:space="0" w:color="auto"/>
      </w:divBdr>
    </w:div>
    <w:div w:id="1403944897">
      <w:bodyDiv w:val="1"/>
      <w:marLeft w:val="0"/>
      <w:marRight w:val="0"/>
      <w:marTop w:val="0"/>
      <w:marBottom w:val="0"/>
      <w:divBdr>
        <w:top w:val="none" w:sz="0" w:space="0" w:color="auto"/>
        <w:left w:val="none" w:sz="0" w:space="0" w:color="auto"/>
        <w:bottom w:val="none" w:sz="0" w:space="0" w:color="auto"/>
        <w:right w:val="none" w:sz="0" w:space="0" w:color="auto"/>
      </w:divBdr>
      <w:divsChild>
        <w:div w:id="574045747">
          <w:marLeft w:val="0"/>
          <w:marRight w:val="0"/>
          <w:marTop w:val="0"/>
          <w:marBottom w:val="0"/>
          <w:divBdr>
            <w:top w:val="none" w:sz="0" w:space="0" w:color="auto"/>
            <w:left w:val="none" w:sz="0" w:space="0" w:color="auto"/>
            <w:bottom w:val="none" w:sz="0" w:space="0" w:color="auto"/>
            <w:right w:val="none" w:sz="0" w:space="0" w:color="auto"/>
          </w:divBdr>
          <w:divsChild>
            <w:div w:id="440421193">
              <w:marLeft w:val="0"/>
              <w:marRight w:val="0"/>
              <w:marTop w:val="0"/>
              <w:marBottom w:val="0"/>
              <w:divBdr>
                <w:top w:val="none" w:sz="0" w:space="0" w:color="auto"/>
                <w:left w:val="none" w:sz="0" w:space="0" w:color="auto"/>
                <w:bottom w:val="none" w:sz="0" w:space="0" w:color="auto"/>
                <w:right w:val="none" w:sz="0" w:space="0" w:color="auto"/>
              </w:divBdr>
            </w:div>
            <w:div w:id="1324703977">
              <w:marLeft w:val="0"/>
              <w:marRight w:val="0"/>
              <w:marTop w:val="0"/>
              <w:marBottom w:val="0"/>
              <w:divBdr>
                <w:top w:val="none" w:sz="0" w:space="0" w:color="auto"/>
                <w:left w:val="none" w:sz="0" w:space="0" w:color="auto"/>
                <w:bottom w:val="none" w:sz="0" w:space="0" w:color="auto"/>
                <w:right w:val="none" w:sz="0" w:space="0" w:color="auto"/>
              </w:divBdr>
            </w:div>
            <w:div w:id="1633514933">
              <w:marLeft w:val="0"/>
              <w:marRight w:val="0"/>
              <w:marTop w:val="0"/>
              <w:marBottom w:val="0"/>
              <w:divBdr>
                <w:top w:val="none" w:sz="0" w:space="0" w:color="auto"/>
                <w:left w:val="none" w:sz="0" w:space="0" w:color="auto"/>
                <w:bottom w:val="none" w:sz="0" w:space="0" w:color="auto"/>
                <w:right w:val="none" w:sz="0" w:space="0" w:color="auto"/>
              </w:divBdr>
            </w:div>
            <w:div w:id="1359087229">
              <w:marLeft w:val="0"/>
              <w:marRight w:val="0"/>
              <w:marTop w:val="0"/>
              <w:marBottom w:val="0"/>
              <w:divBdr>
                <w:top w:val="none" w:sz="0" w:space="0" w:color="auto"/>
                <w:left w:val="none" w:sz="0" w:space="0" w:color="auto"/>
                <w:bottom w:val="none" w:sz="0" w:space="0" w:color="auto"/>
                <w:right w:val="none" w:sz="0" w:space="0" w:color="auto"/>
              </w:divBdr>
            </w:div>
            <w:div w:id="1771390532">
              <w:marLeft w:val="0"/>
              <w:marRight w:val="0"/>
              <w:marTop w:val="0"/>
              <w:marBottom w:val="0"/>
              <w:divBdr>
                <w:top w:val="none" w:sz="0" w:space="0" w:color="auto"/>
                <w:left w:val="none" w:sz="0" w:space="0" w:color="auto"/>
                <w:bottom w:val="none" w:sz="0" w:space="0" w:color="auto"/>
                <w:right w:val="none" w:sz="0" w:space="0" w:color="auto"/>
              </w:divBdr>
            </w:div>
            <w:div w:id="1006400997">
              <w:marLeft w:val="0"/>
              <w:marRight w:val="0"/>
              <w:marTop w:val="0"/>
              <w:marBottom w:val="0"/>
              <w:divBdr>
                <w:top w:val="none" w:sz="0" w:space="0" w:color="auto"/>
                <w:left w:val="none" w:sz="0" w:space="0" w:color="auto"/>
                <w:bottom w:val="none" w:sz="0" w:space="0" w:color="auto"/>
                <w:right w:val="none" w:sz="0" w:space="0" w:color="auto"/>
              </w:divBdr>
            </w:div>
            <w:div w:id="1917394081">
              <w:marLeft w:val="0"/>
              <w:marRight w:val="0"/>
              <w:marTop w:val="0"/>
              <w:marBottom w:val="0"/>
              <w:divBdr>
                <w:top w:val="none" w:sz="0" w:space="0" w:color="auto"/>
                <w:left w:val="none" w:sz="0" w:space="0" w:color="auto"/>
                <w:bottom w:val="none" w:sz="0" w:space="0" w:color="auto"/>
                <w:right w:val="none" w:sz="0" w:space="0" w:color="auto"/>
              </w:divBdr>
            </w:div>
            <w:div w:id="1879393427">
              <w:marLeft w:val="0"/>
              <w:marRight w:val="0"/>
              <w:marTop w:val="0"/>
              <w:marBottom w:val="0"/>
              <w:divBdr>
                <w:top w:val="none" w:sz="0" w:space="0" w:color="auto"/>
                <w:left w:val="none" w:sz="0" w:space="0" w:color="auto"/>
                <w:bottom w:val="none" w:sz="0" w:space="0" w:color="auto"/>
                <w:right w:val="none" w:sz="0" w:space="0" w:color="auto"/>
              </w:divBdr>
            </w:div>
            <w:div w:id="1373653988">
              <w:marLeft w:val="0"/>
              <w:marRight w:val="0"/>
              <w:marTop w:val="0"/>
              <w:marBottom w:val="0"/>
              <w:divBdr>
                <w:top w:val="none" w:sz="0" w:space="0" w:color="auto"/>
                <w:left w:val="none" w:sz="0" w:space="0" w:color="auto"/>
                <w:bottom w:val="none" w:sz="0" w:space="0" w:color="auto"/>
                <w:right w:val="none" w:sz="0" w:space="0" w:color="auto"/>
              </w:divBdr>
            </w:div>
            <w:div w:id="2041970848">
              <w:marLeft w:val="0"/>
              <w:marRight w:val="0"/>
              <w:marTop w:val="0"/>
              <w:marBottom w:val="0"/>
              <w:divBdr>
                <w:top w:val="none" w:sz="0" w:space="0" w:color="auto"/>
                <w:left w:val="none" w:sz="0" w:space="0" w:color="auto"/>
                <w:bottom w:val="none" w:sz="0" w:space="0" w:color="auto"/>
                <w:right w:val="none" w:sz="0" w:space="0" w:color="auto"/>
              </w:divBdr>
            </w:div>
            <w:div w:id="80683743">
              <w:marLeft w:val="0"/>
              <w:marRight w:val="0"/>
              <w:marTop w:val="0"/>
              <w:marBottom w:val="0"/>
              <w:divBdr>
                <w:top w:val="none" w:sz="0" w:space="0" w:color="auto"/>
                <w:left w:val="none" w:sz="0" w:space="0" w:color="auto"/>
                <w:bottom w:val="none" w:sz="0" w:space="0" w:color="auto"/>
                <w:right w:val="none" w:sz="0" w:space="0" w:color="auto"/>
              </w:divBdr>
            </w:div>
            <w:div w:id="1531453005">
              <w:marLeft w:val="0"/>
              <w:marRight w:val="0"/>
              <w:marTop w:val="0"/>
              <w:marBottom w:val="0"/>
              <w:divBdr>
                <w:top w:val="none" w:sz="0" w:space="0" w:color="auto"/>
                <w:left w:val="none" w:sz="0" w:space="0" w:color="auto"/>
                <w:bottom w:val="none" w:sz="0" w:space="0" w:color="auto"/>
                <w:right w:val="none" w:sz="0" w:space="0" w:color="auto"/>
              </w:divBdr>
            </w:div>
            <w:div w:id="326523628">
              <w:marLeft w:val="0"/>
              <w:marRight w:val="0"/>
              <w:marTop w:val="0"/>
              <w:marBottom w:val="0"/>
              <w:divBdr>
                <w:top w:val="none" w:sz="0" w:space="0" w:color="auto"/>
                <w:left w:val="none" w:sz="0" w:space="0" w:color="auto"/>
                <w:bottom w:val="none" w:sz="0" w:space="0" w:color="auto"/>
                <w:right w:val="none" w:sz="0" w:space="0" w:color="auto"/>
              </w:divBdr>
            </w:div>
            <w:div w:id="845294106">
              <w:marLeft w:val="0"/>
              <w:marRight w:val="0"/>
              <w:marTop w:val="0"/>
              <w:marBottom w:val="0"/>
              <w:divBdr>
                <w:top w:val="none" w:sz="0" w:space="0" w:color="auto"/>
                <w:left w:val="none" w:sz="0" w:space="0" w:color="auto"/>
                <w:bottom w:val="none" w:sz="0" w:space="0" w:color="auto"/>
                <w:right w:val="none" w:sz="0" w:space="0" w:color="auto"/>
              </w:divBdr>
            </w:div>
            <w:div w:id="808134793">
              <w:marLeft w:val="0"/>
              <w:marRight w:val="0"/>
              <w:marTop w:val="0"/>
              <w:marBottom w:val="0"/>
              <w:divBdr>
                <w:top w:val="none" w:sz="0" w:space="0" w:color="auto"/>
                <w:left w:val="none" w:sz="0" w:space="0" w:color="auto"/>
                <w:bottom w:val="none" w:sz="0" w:space="0" w:color="auto"/>
                <w:right w:val="none" w:sz="0" w:space="0" w:color="auto"/>
              </w:divBdr>
            </w:div>
            <w:div w:id="804926809">
              <w:marLeft w:val="0"/>
              <w:marRight w:val="0"/>
              <w:marTop w:val="0"/>
              <w:marBottom w:val="0"/>
              <w:divBdr>
                <w:top w:val="none" w:sz="0" w:space="0" w:color="auto"/>
                <w:left w:val="none" w:sz="0" w:space="0" w:color="auto"/>
                <w:bottom w:val="none" w:sz="0" w:space="0" w:color="auto"/>
                <w:right w:val="none" w:sz="0" w:space="0" w:color="auto"/>
              </w:divBdr>
            </w:div>
            <w:div w:id="480267866">
              <w:marLeft w:val="0"/>
              <w:marRight w:val="0"/>
              <w:marTop w:val="0"/>
              <w:marBottom w:val="0"/>
              <w:divBdr>
                <w:top w:val="none" w:sz="0" w:space="0" w:color="auto"/>
                <w:left w:val="none" w:sz="0" w:space="0" w:color="auto"/>
                <w:bottom w:val="none" w:sz="0" w:space="0" w:color="auto"/>
                <w:right w:val="none" w:sz="0" w:space="0" w:color="auto"/>
              </w:divBdr>
            </w:div>
            <w:div w:id="2123650241">
              <w:marLeft w:val="0"/>
              <w:marRight w:val="0"/>
              <w:marTop w:val="0"/>
              <w:marBottom w:val="0"/>
              <w:divBdr>
                <w:top w:val="none" w:sz="0" w:space="0" w:color="auto"/>
                <w:left w:val="none" w:sz="0" w:space="0" w:color="auto"/>
                <w:bottom w:val="none" w:sz="0" w:space="0" w:color="auto"/>
                <w:right w:val="none" w:sz="0" w:space="0" w:color="auto"/>
              </w:divBdr>
            </w:div>
            <w:div w:id="526722673">
              <w:marLeft w:val="0"/>
              <w:marRight w:val="0"/>
              <w:marTop w:val="0"/>
              <w:marBottom w:val="0"/>
              <w:divBdr>
                <w:top w:val="none" w:sz="0" w:space="0" w:color="auto"/>
                <w:left w:val="none" w:sz="0" w:space="0" w:color="auto"/>
                <w:bottom w:val="none" w:sz="0" w:space="0" w:color="auto"/>
                <w:right w:val="none" w:sz="0" w:space="0" w:color="auto"/>
              </w:divBdr>
            </w:div>
            <w:div w:id="1469670416">
              <w:marLeft w:val="0"/>
              <w:marRight w:val="0"/>
              <w:marTop w:val="0"/>
              <w:marBottom w:val="0"/>
              <w:divBdr>
                <w:top w:val="none" w:sz="0" w:space="0" w:color="auto"/>
                <w:left w:val="none" w:sz="0" w:space="0" w:color="auto"/>
                <w:bottom w:val="none" w:sz="0" w:space="0" w:color="auto"/>
                <w:right w:val="none" w:sz="0" w:space="0" w:color="auto"/>
              </w:divBdr>
            </w:div>
            <w:div w:id="1499346160">
              <w:marLeft w:val="0"/>
              <w:marRight w:val="0"/>
              <w:marTop w:val="0"/>
              <w:marBottom w:val="0"/>
              <w:divBdr>
                <w:top w:val="none" w:sz="0" w:space="0" w:color="auto"/>
                <w:left w:val="none" w:sz="0" w:space="0" w:color="auto"/>
                <w:bottom w:val="none" w:sz="0" w:space="0" w:color="auto"/>
                <w:right w:val="none" w:sz="0" w:space="0" w:color="auto"/>
              </w:divBdr>
            </w:div>
            <w:div w:id="1943414302">
              <w:marLeft w:val="0"/>
              <w:marRight w:val="0"/>
              <w:marTop w:val="0"/>
              <w:marBottom w:val="0"/>
              <w:divBdr>
                <w:top w:val="none" w:sz="0" w:space="0" w:color="auto"/>
                <w:left w:val="none" w:sz="0" w:space="0" w:color="auto"/>
                <w:bottom w:val="none" w:sz="0" w:space="0" w:color="auto"/>
                <w:right w:val="none" w:sz="0" w:space="0" w:color="auto"/>
              </w:divBdr>
            </w:div>
            <w:div w:id="1799180722">
              <w:marLeft w:val="0"/>
              <w:marRight w:val="0"/>
              <w:marTop w:val="0"/>
              <w:marBottom w:val="0"/>
              <w:divBdr>
                <w:top w:val="none" w:sz="0" w:space="0" w:color="auto"/>
                <w:left w:val="none" w:sz="0" w:space="0" w:color="auto"/>
                <w:bottom w:val="none" w:sz="0" w:space="0" w:color="auto"/>
                <w:right w:val="none" w:sz="0" w:space="0" w:color="auto"/>
              </w:divBdr>
            </w:div>
            <w:div w:id="889877225">
              <w:marLeft w:val="0"/>
              <w:marRight w:val="0"/>
              <w:marTop w:val="0"/>
              <w:marBottom w:val="0"/>
              <w:divBdr>
                <w:top w:val="none" w:sz="0" w:space="0" w:color="auto"/>
                <w:left w:val="none" w:sz="0" w:space="0" w:color="auto"/>
                <w:bottom w:val="none" w:sz="0" w:space="0" w:color="auto"/>
                <w:right w:val="none" w:sz="0" w:space="0" w:color="auto"/>
              </w:divBdr>
            </w:div>
            <w:div w:id="247886566">
              <w:marLeft w:val="0"/>
              <w:marRight w:val="0"/>
              <w:marTop w:val="0"/>
              <w:marBottom w:val="0"/>
              <w:divBdr>
                <w:top w:val="none" w:sz="0" w:space="0" w:color="auto"/>
                <w:left w:val="none" w:sz="0" w:space="0" w:color="auto"/>
                <w:bottom w:val="none" w:sz="0" w:space="0" w:color="auto"/>
                <w:right w:val="none" w:sz="0" w:space="0" w:color="auto"/>
              </w:divBdr>
            </w:div>
            <w:div w:id="495414129">
              <w:marLeft w:val="0"/>
              <w:marRight w:val="0"/>
              <w:marTop w:val="0"/>
              <w:marBottom w:val="0"/>
              <w:divBdr>
                <w:top w:val="none" w:sz="0" w:space="0" w:color="auto"/>
                <w:left w:val="none" w:sz="0" w:space="0" w:color="auto"/>
                <w:bottom w:val="none" w:sz="0" w:space="0" w:color="auto"/>
                <w:right w:val="none" w:sz="0" w:space="0" w:color="auto"/>
              </w:divBdr>
            </w:div>
            <w:div w:id="94449995">
              <w:marLeft w:val="0"/>
              <w:marRight w:val="0"/>
              <w:marTop w:val="0"/>
              <w:marBottom w:val="0"/>
              <w:divBdr>
                <w:top w:val="none" w:sz="0" w:space="0" w:color="auto"/>
                <w:left w:val="none" w:sz="0" w:space="0" w:color="auto"/>
                <w:bottom w:val="none" w:sz="0" w:space="0" w:color="auto"/>
                <w:right w:val="none" w:sz="0" w:space="0" w:color="auto"/>
              </w:divBdr>
            </w:div>
            <w:div w:id="716508979">
              <w:marLeft w:val="0"/>
              <w:marRight w:val="0"/>
              <w:marTop w:val="0"/>
              <w:marBottom w:val="0"/>
              <w:divBdr>
                <w:top w:val="none" w:sz="0" w:space="0" w:color="auto"/>
                <w:left w:val="none" w:sz="0" w:space="0" w:color="auto"/>
                <w:bottom w:val="none" w:sz="0" w:space="0" w:color="auto"/>
                <w:right w:val="none" w:sz="0" w:space="0" w:color="auto"/>
              </w:divBdr>
            </w:div>
            <w:div w:id="788548913">
              <w:marLeft w:val="0"/>
              <w:marRight w:val="0"/>
              <w:marTop w:val="0"/>
              <w:marBottom w:val="0"/>
              <w:divBdr>
                <w:top w:val="none" w:sz="0" w:space="0" w:color="auto"/>
                <w:left w:val="none" w:sz="0" w:space="0" w:color="auto"/>
                <w:bottom w:val="none" w:sz="0" w:space="0" w:color="auto"/>
                <w:right w:val="none" w:sz="0" w:space="0" w:color="auto"/>
              </w:divBdr>
            </w:div>
            <w:div w:id="47147861">
              <w:marLeft w:val="0"/>
              <w:marRight w:val="0"/>
              <w:marTop w:val="0"/>
              <w:marBottom w:val="0"/>
              <w:divBdr>
                <w:top w:val="none" w:sz="0" w:space="0" w:color="auto"/>
                <w:left w:val="none" w:sz="0" w:space="0" w:color="auto"/>
                <w:bottom w:val="none" w:sz="0" w:space="0" w:color="auto"/>
                <w:right w:val="none" w:sz="0" w:space="0" w:color="auto"/>
              </w:divBdr>
            </w:div>
            <w:div w:id="1111314260">
              <w:marLeft w:val="0"/>
              <w:marRight w:val="0"/>
              <w:marTop w:val="0"/>
              <w:marBottom w:val="0"/>
              <w:divBdr>
                <w:top w:val="none" w:sz="0" w:space="0" w:color="auto"/>
                <w:left w:val="none" w:sz="0" w:space="0" w:color="auto"/>
                <w:bottom w:val="none" w:sz="0" w:space="0" w:color="auto"/>
                <w:right w:val="none" w:sz="0" w:space="0" w:color="auto"/>
              </w:divBdr>
            </w:div>
            <w:div w:id="1575579241">
              <w:marLeft w:val="0"/>
              <w:marRight w:val="0"/>
              <w:marTop w:val="0"/>
              <w:marBottom w:val="0"/>
              <w:divBdr>
                <w:top w:val="none" w:sz="0" w:space="0" w:color="auto"/>
                <w:left w:val="none" w:sz="0" w:space="0" w:color="auto"/>
                <w:bottom w:val="none" w:sz="0" w:space="0" w:color="auto"/>
                <w:right w:val="none" w:sz="0" w:space="0" w:color="auto"/>
              </w:divBdr>
            </w:div>
            <w:div w:id="1557005504">
              <w:marLeft w:val="0"/>
              <w:marRight w:val="0"/>
              <w:marTop w:val="0"/>
              <w:marBottom w:val="0"/>
              <w:divBdr>
                <w:top w:val="none" w:sz="0" w:space="0" w:color="auto"/>
                <w:left w:val="none" w:sz="0" w:space="0" w:color="auto"/>
                <w:bottom w:val="none" w:sz="0" w:space="0" w:color="auto"/>
                <w:right w:val="none" w:sz="0" w:space="0" w:color="auto"/>
              </w:divBdr>
            </w:div>
            <w:div w:id="1436829858">
              <w:marLeft w:val="0"/>
              <w:marRight w:val="0"/>
              <w:marTop w:val="0"/>
              <w:marBottom w:val="0"/>
              <w:divBdr>
                <w:top w:val="none" w:sz="0" w:space="0" w:color="auto"/>
                <w:left w:val="none" w:sz="0" w:space="0" w:color="auto"/>
                <w:bottom w:val="none" w:sz="0" w:space="0" w:color="auto"/>
                <w:right w:val="none" w:sz="0" w:space="0" w:color="auto"/>
              </w:divBdr>
            </w:div>
            <w:div w:id="2045982947">
              <w:marLeft w:val="0"/>
              <w:marRight w:val="0"/>
              <w:marTop w:val="0"/>
              <w:marBottom w:val="0"/>
              <w:divBdr>
                <w:top w:val="none" w:sz="0" w:space="0" w:color="auto"/>
                <w:left w:val="none" w:sz="0" w:space="0" w:color="auto"/>
                <w:bottom w:val="none" w:sz="0" w:space="0" w:color="auto"/>
                <w:right w:val="none" w:sz="0" w:space="0" w:color="auto"/>
              </w:divBdr>
            </w:div>
            <w:div w:id="2094037828">
              <w:marLeft w:val="0"/>
              <w:marRight w:val="0"/>
              <w:marTop w:val="0"/>
              <w:marBottom w:val="0"/>
              <w:divBdr>
                <w:top w:val="none" w:sz="0" w:space="0" w:color="auto"/>
                <w:left w:val="none" w:sz="0" w:space="0" w:color="auto"/>
                <w:bottom w:val="none" w:sz="0" w:space="0" w:color="auto"/>
                <w:right w:val="none" w:sz="0" w:space="0" w:color="auto"/>
              </w:divBdr>
            </w:div>
            <w:div w:id="127088183">
              <w:marLeft w:val="0"/>
              <w:marRight w:val="0"/>
              <w:marTop w:val="0"/>
              <w:marBottom w:val="0"/>
              <w:divBdr>
                <w:top w:val="none" w:sz="0" w:space="0" w:color="auto"/>
                <w:left w:val="none" w:sz="0" w:space="0" w:color="auto"/>
                <w:bottom w:val="none" w:sz="0" w:space="0" w:color="auto"/>
                <w:right w:val="none" w:sz="0" w:space="0" w:color="auto"/>
              </w:divBdr>
            </w:div>
            <w:div w:id="1998455562">
              <w:marLeft w:val="0"/>
              <w:marRight w:val="0"/>
              <w:marTop w:val="0"/>
              <w:marBottom w:val="0"/>
              <w:divBdr>
                <w:top w:val="none" w:sz="0" w:space="0" w:color="auto"/>
                <w:left w:val="none" w:sz="0" w:space="0" w:color="auto"/>
                <w:bottom w:val="none" w:sz="0" w:space="0" w:color="auto"/>
                <w:right w:val="none" w:sz="0" w:space="0" w:color="auto"/>
              </w:divBdr>
            </w:div>
            <w:div w:id="313801410">
              <w:marLeft w:val="0"/>
              <w:marRight w:val="0"/>
              <w:marTop w:val="0"/>
              <w:marBottom w:val="0"/>
              <w:divBdr>
                <w:top w:val="none" w:sz="0" w:space="0" w:color="auto"/>
                <w:left w:val="none" w:sz="0" w:space="0" w:color="auto"/>
                <w:bottom w:val="none" w:sz="0" w:space="0" w:color="auto"/>
                <w:right w:val="none" w:sz="0" w:space="0" w:color="auto"/>
              </w:divBdr>
            </w:div>
            <w:div w:id="1360352736">
              <w:marLeft w:val="0"/>
              <w:marRight w:val="0"/>
              <w:marTop w:val="0"/>
              <w:marBottom w:val="0"/>
              <w:divBdr>
                <w:top w:val="none" w:sz="0" w:space="0" w:color="auto"/>
                <w:left w:val="none" w:sz="0" w:space="0" w:color="auto"/>
                <w:bottom w:val="none" w:sz="0" w:space="0" w:color="auto"/>
                <w:right w:val="none" w:sz="0" w:space="0" w:color="auto"/>
              </w:divBdr>
            </w:div>
            <w:div w:id="100759367">
              <w:marLeft w:val="0"/>
              <w:marRight w:val="0"/>
              <w:marTop w:val="0"/>
              <w:marBottom w:val="0"/>
              <w:divBdr>
                <w:top w:val="none" w:sz="0" w:space="0" w:color="auto"/>
                <w:left w:val="none" w:sz="0" w:space="0" w:color="auto"/>
                <w:bottom w:val="none" w:sz="0" w:space="0" w:color="auto"/>
                <w:right w:val="none" w:sz="0" w:space="0" w:color="auto"/>
              </w:divBdr>
            </w:div>
            <w:div w:id="2060323542">
              <w:marLeft w:val="0"/>
              <w:marRight w:val="0"/>
              <w:marTop w:val="0"/>
              <w:marBottom w:val="0"/>
              <w:divBdr>
                <w:top w:val="none" w:sz="0" w:space="0" w:color="auto"/>
                <w:left w:val="none" w:sz="0" w:space="0" w:color="auto"/>
                <w:bottom w:val="none" w:sz="0" w:space="0" w:color="auto"/>
                <w:right w:val="none" w:sz="0" w:space="0" w:color="auto"/>
              </w:divBdr>
            </w:div>
            <w:div w:id="878787966">
              <w:marLeft w:val="0"/>
              <w:marRight w:val="0"/>
              <w:marTop w:val="0"/>
              <w:marBottom w:val="0"/>
              <w:divBdr>
                <w:top w:val="none" w:sz="0" w:space="0" w:color="auto"/>
                <w:left w:val="none" w:sz="0" w:space="0" w:color="auto"/>
                <w:bottom w:val="none" w:sz="0" w:space="0" w:color="auto"/>
                <w:right w:val="none" w:sz="0" w:space="0" w:color="auto"/>
              </w:divBdr>
            </w:div>
            <w:div w:id="569926386">
              <w:marLeft w:val="0"/>
              <w:marRight w:val="0"/>
              <w:marTop w:val="0"/>
              <w:marBottom w:val="0"/>
              <w:divBdr>
                <w:top w:val="none" w:sz="0" w:space="0" w:color="auto"/>
                <w:left w:val="none" w:sz="0" w:space="0" w:color="auto"/>
                <w:bottom w:val="none" w:sz="0" w:space="0" w:color="auto"/>
                <w:right w:val="none" w:sz="0" w:space="0" w:color="auto"/>
              </w:divBdr>
            </w:div>
            <w:div w:id="1993677357">
              <w:marLeft w:val="0"/>
              <w:marRight w:val="0"/>
              <w:marTop w:val="0"/>
              <w:marBottom w:val="0"/>
              <w:divBdr>
                <w:top w:val="none" w:sz="0" w:space="0" w:color="auto"/>
                <w:left w:val="none" w:sz="0" w:space="0" w:color="auto"/>
                <w:bottom w:val="none" w:sz="0" w:space="0" w:color="auto"/>
                <w:right w:val="none" w:sz="0" w:space="0" w:color="auto"/>
              </w:divBdr>
            </w:div>
            <w:div w:id="999965586">
              <w:marLeft w:val="0"/>
              <w:marRight w:val="0"/>
              <w:marTop w:val="0"/>
              <w:marBottom w:val="0"/>
              <w:divBdr>
                <w:top w:val="none" w:sz="0" w:space="0" w:color="auto"/>
                <w:left w:val="none" w:sz="0" w:space="0" w:color="auto"/>
                <w:bottom w:val="none" w:sz="0" w:space="0" w:color="auto"/>
                <w:right w:val="none" w:sz="0" w:space="0" w:color="auto"/>
              </w:divBdr>
            </w:div>
            <w:div w:id="1617591255">
              <w:marLeft w:val="0"/>
              <w:marRight w:val="0"/>
              <w:marTop w:val="0"/>
              <w:marBottom w:val="0"/>
              <w:divBdr>
                <w:top w:val="none" w:sz="0" w:space="0" w:color="auto"/>
                <w:left w:val="none" w:sz="0" w:space="0" w:color="auto"/>
                <w:bottom w:val="none" w:sz="0" w:space="0" w:color="auto"/>
                <w:right w:val="none" w:sz="0" w:space="0" w:color="auto"/>
              </w:divBdr>
            </w:div>
            <w:div w:id="120150082">
              <w:marLeft w:val="0"/>
              <w:marRight w:val="0"/>
              <w:marTop w:val="0"/>
              <w:marBottom w:val="0"/>
              <w:divBdr>
                <w:top w:val="none" w:sz="0" w:space="0" w:color="auto"/>
                <w:left w:val="none" w:sz="0" w:space="0" w:color="auto"/>
                <w:bottom w:val="none" w:sz="0" w:space="0" w:color="auto"/>
                <w:right w:val="none" w:sz="0" w:space="0" w:color="auto"/>
              </w:divBdr>
            </w:div>
            <w:div w:id="2006014329">
              <w:marLeft w:val="0"/>
              <w:marRight w:val="0"/>
              <w:marTop w:val="0"/>
              <w:marBottom w:val="0"/>
              <w:divBdr>
                <w:top w:val="none" w:sz="0" w:space="0" w:color="auto"/>
                <w:left w:val="none" w:sz="0" w:space="0" w:color="auto"/>
                <w:bottom w:val="none" w:sz="0" w:space="0" w:color="auto"/>
                <w:right w:val="none" w:sz="0" w:space="0" w:color="auto"/>
              </w:divBdr>
            </w:div>
            <w:div w:id="480737979">
              <w:marLeft w:val="0"/>
              <w:marRight w:val="0"/>
              <w:marTop w:val="0"/>
              <w:marBottom w:val="0"/>
              <w:divBdr>
                <w:top w:val="none" w:sz="0" w:space="0" w:color="auto"/>
                <w:left w:val="none" w:sz="0" w:space="0" w:color="auto"/>
                <w:bottom w:val="none" w:sz="0" w:space="0" w:color="auto"/>
                <w:right w:val="none" w:sz="0" w:space="0" w:color="auto"/>
              </w:divBdr>
            </w:div>
            <w:div w:id="1929385362">
              <w:marLeft w:val="0"/>
              <w:marRight w:val="0"/>
              <w:marTop w:val="0"/>
              <w:marBottom w:val="0"/>
              <w:divBdr>
                <w:top w:val="none" w:sz="0" w:space="0" w:color="auto"/>
                <w:left w:val="none" w:sz="0" w:space="0" w:color="auto"/>
                <w:bottom w:val="none" w:sz="0" w:space="0" w:color="auto"/>
                <w:right w:val="none" w:sz="0" w:space="0" w:color="auto"/>
              </w:divBdr>
            </w:div>
            <w:div w:id="418063182">
              <w:marLeft w:val="0"/>
              <w:marRight w:val="0"/>
              <w:marTop w:val="0"/>
              <w:marBottom w:val="0"/>
              <w:divBdr>
                <w:top w:val="none" w:sz="0" w:space="0" w:color="auto"/>
                <w:left w:val="none" w:sz="0" w:space="0" w:color="auto"/>
                <w:bottom w:val="none" w:sz="0" w:space="0" w:color="auto"/>
                <w:right w:val="none" w:sz="0" w:space="0" w:color="auto"/>
              </w:divBdr>
            </w:div>
            <w:div w:id="1773280510">
              <w:marLeft w:val="0"/>
              <w:marRight w:val="0"/>
              <w:marTop w:val="0"/>
              <w:marBottom w:val="0"/>
              <w:divBdr>
                <w:top w:val="none" w:sz="0" w:space="0" w:color="auto"/>
                <w:left w:val="none" w:sz="0" w:space="0" w:color="auto"/>
                <w:bottom w:val="none" w:sz="0" w:space="0" w:color="auto"/>
                <w:right w:val="none" w:sz="0" w:space="0" w:color="auto"/>
              </w:divBdr>
            </w:div>
            <w:div w:id="1276600260">
              <w:marLeft w:val="0"/>
              <w:marRight w:val="0"/>
              <w:marTop w:val="0"/>
              <w:marBottom w:val="0"/>
              <w:divBdr>
                <w:top w:val="none" w:sz="0" w:space="0" w:color="auto"/>
                <w:left w:val="none" w:sz="0" w:space="0" w:color="auto"/>
                <w:bottom w:val="none" w:sz="0" w:space="0" w:color="auto"/>
                <w:right w:val="none" w:sz="0" w:space="0" w:color="auto"/>
              </w:divBdr>
            </w:div>
            <w:div w:id="3743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00992">
      <w:bodyDiv w:val="1"/>
      <w:marLeft w:val="0"/>
      <w:marRight w:val="0"/>
      <w:marTop w:val="0"/>
      <w:marBottom w:val="0"/>
      <w:divBdr>
        <w:top w:val="none" w:sz="0" w:space="0" w:color="auto"/>
        <w:left w:val="none" w:sz="0" w:space="0" w:color="auto"/>
        <w:bottom w:val="none" w:sz="0" w:space="0" w:color="auto"/>
        <w:right w:val="none" w:sz="0" w:space="0" w:color="auto"/>
      </w:divBdr>
    </w:div>
    <w:div w:id="1457211961">
      <w:bodyDiv w:val="1"/>
      <w:marLeft w:val="0"/>
      <w:marRight w:val="0"/>
      <w:marTop w:val="0"/>
      <w:marBottom w:val="0"/>
      <w:divBdr>
        <w:top w:val="none" w:sz="0" w:space="0" w:color="auto"/>
        <w:left w:val="none" w:sz="0" w:space="0" w:color="auto"/>
        <w:bottom w:val="none" w:sz="0" w:space="0" w:color="auto"/>
        <w:right w:val="none" w:sz="0" w:space="0" w:color="auto"/>
      </w:divBdr>
    </w:div>
    <w:div w:id="1457290982">
      <w:bodyDiv w:val="1"/>
      <w:marLeft w:val="0"/>
      <w:marRight w:val="0"/>
      <w:marTop w:val="0"/>
      <w:marBottom w:val="0"/>
      <w:divBdr>
        <w:top w:val="none" w:sz="0" w:space="0" w:color="auto"/>
        <w:left w:val="none" w:sz="0" w:space="0" w:color="auto"/>
        <w:bottom w:val="none" w:sz="0" w:space="0" w:color="auto"/>
        <w:right w:val="none" w:sz="0" w:space="0" w:color="auto"/>
      </w:divBdr>
    </w:div>
    <w:div w:id="1473984098">
      <w:bodyDiv w:val="1"/>
      <w:marLeft w:val="0"/>
      <w:marRight w:val="0"/>
      <w:marTop w:val="0"/>
      <w:marBottom w:val="0"/>
      <w:divBdr>
        <w:top w:val="none" w:sz="0" w:space="0" w:color="auto"/>
        <w:left w:val="none" w:sz="0" w:space="0" w:color="auto"/>
        <w:bottom w:val="none" w:sz="0" w:space="0" w:color="auto"/>
        <w:right w:val="none" w:sz="0" w:space="0" w:color="auto"/>
      </w:divBdr>
    </w:div>
    <w:div w:id="1476095666">
      <w:bodyDiv w:val="1"/>
      <w:marLeft w:val="0"/>
      <w:marRight w:val="0"/>
      <w:marTop w:val="0"/>
      <w:marBottom w:val="0"/>
      <w:divBdr>
        <w:top w:val="none" w:sz="0" w:space="0" w:color="auto"/>
        <w:left w:val="none" w:sz="0" w:space="0" w:color="auto"/>
        <w:bottom w:val="none" w:sz="0" w:space="0" w:color="auto"/>
        <w:right w:val="none" w:sz="0" w:space="0" w:color="auto"/>
      </w:divBdr>
    </w:div>
    <w:div w:id="1477793774">
      <w:bodyDiv w:val="1"/>
      <w:marLeft w:val="0"/>
      <w:marRight w:val="0"/>
      <w:marTop w:val="0"/>
      <w:marBottom w:val="0"/>
      <w:divBdr>
        <w:top w:val="none" w:sz="0" w:space="0" w:color="auto"/>
        <w:left w:val="none" w:sz="0" w:space="0" w:color="auto"/>
        <w:bottom w:val="none" w:sz="0" w:space="0" w:color="auto"/>
        <w:right w:val="none" w:sz="0" w:space="0" w:color="auto"/>
      </w:divBdr>
      <w:divsChild>
        <w:div w:id="1813329275">
          <w:marLeft w:val="0"/>
          <w:marRight w:val="0"/>
          <w:marTop w:val="0"/>
          <w:marBottom w:val="0"/>
          <w:divBdr>
            <w:top w:val="none" w:sz="0" w:space="0" w:color="auto"/>
            <w:left w:val="none" w:sz="0" w:space="0" w:color="auto"/>
            <w:bottom w:val="none" w:sz="0" w:space="0" w:color="auto"/>
            <w:right w:val="none" w:sz="0" w:space="0" w:color="auto"/>
          </w:divBdr>
          <w:divsChild>
            <w:div w:id="258493511">
              <w:marLeft w:val="0"/>
              <w:marRight w:val="0"/>
              <w:marTop w:val="0"/>
              <w:marBottom w:val="0"/>
              <w:divBdr>
                <w:top w:val="none" w:sz="0" w:space="0" w:color="auto"/>
                <w:left w:val="none" w:sz="0" w:space="0" w:color="auto"/>
                <w:bottom w:val="none" w:sz="0" w:space="0" w:color="auto"/>
                <w:right w:val="none" w:sz="0" w:space="0" w:color="auto"/>
              </w:divBdr>
            </w:div>
            <w:div w:id="1876842388">
              <w:marLeft w:val="0"/>
              <w:marRight w:val="0"/>
              <w:marTop w:val="0"/>
              <w:marBottom w:val="0"/>
              <w:divBdr>
                <w:top w:val="none" w:sz="0" w:space="0" w:color="auto"/>
                <w:left w:val="none" w:sz="0" w:space="0" w:color="auto"/>
                <w:bottom w:val="none" w:sz="0" w:space="0" w:color="auto"/>
                <w:right w:val="none" w:sz="0" w:space="0" w:color="auto"/>
              </w:divBdr>
            </w:div>
            <w:div w:id="2010404888">
              <w:marLeft w:val="0"/>
              <w:marRight w:val="0"/>
              <w:marTop w:val="0"/>
              <w:marBottom w:val="0"/>
              <w:divBdr>
                <w:top w:val="none" w:sz="0" w:space="0" w:color="auto"/>
                <w:left w:val="none" w:sz="0" w:space="0" w:color="auto"/>
                <w:bottom w:val="none" w:sz="0" w:space="0" w:color="auto"/>
                <w:right w:val="none" w:sz="0" w:space="0" w:color="auto"/>
              </w:divBdr>
            </w:div>
            <w:div w:id="794258317">
              <w:marLeft w:val="0"/>
              <w:marRight w:val="0"/>
              <w:marTop w:val="0"/>
              <w:marBottom w:val="0"/>
              <w:divBdr>
                <w:top w:val="none" w:sz="0" w:space="0" w:color="auto"/>
                <w:left w:val="none" w:sz="0" w:space="0" w:color="auto"/>
                <w:bottom w:val="none" w:sz="0" w:space="0" w:color="auto"/>
                <w:right w:val="none" w:sz="0" w:space="0" w:color="auto"/>
              </w:divBdr>
            </w:div>
            <w:div w:id="919798742">
              <w:marLeft w:val="0"/>
              <w:marRight w:val="0"/>
              <w:marTop w:val="0"/>
              <w:marBottom w:val="0"/>
              <w:divBdr>
                <w:top w:val="none" w:sz="0" w:space="0" w:color="auto"/>
                <w:left w:val="none" w:sz="0" w:space="0" w:color="auto"/>
                <w:bottom w:val="none" w:sz="0" w:space="0" w:color="auto"/>
                <w:right w:val="none" w:sz="0" w:space="0" w:color="auto"/>
              </w:divBdr>
            </w:div>
            <w:div w:id="1094009740">
              <w:marLeft w:val="0"/>
              <w:marRight w:val="0"/>
              <w:marTop w:val="0"/>
              <w:marBottom w:val="0"/>
              <w:divBdr>
                <w:top w:val="none" w:sz="0" w:space="0" w:color="auto"/>
                <w:left w:val="none" w:sz="0" w:space="0" w:color="auto"/>
                <w:bottom w:val="none" w:sz="0" w:space="0" w:color="auto"/>
                <w:right w:val="none" w:sz="0" w:space="0" w:color="auto"/>
              </w:divBdr>
            </w:div>
            <w:div w:id="177316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681112">
      <w:bodyDiv w:val="1"/>
      <w:marLeft w:val="0"/>
      <w:marRight w:val="0"/>
      <w:marTop w:val="0"/>
      <w:marBottom w:val="0"/>
      <w:divBdr>
        <w:top w:val="none" w:sz="0" w:space="0" w:color="auto"/>
        <w:left w:val="none" w:sz="0" w:space="0" w:color="auto"/>
        <w:bottom w:val="none" w:sz="0" w:space="0" w:color="auto"/>
        <w:right w:val="none" w:sz="0" w:space="0" w:color="auto"/>
      </w:divBdr>
    </w:div>
    <w:div w:id="1524057774">
      <w:bodyDiv w:val="1"/>
      <w:marLeft w:val="0"/>
      <w:marRight w:val="0"/>
      <w:marTop w:val="0"/>
      <w:marBottom w:val="0"/>
      <w:divBdr>
        <w:top w:val="none" w:sz="0" w:space="0" w:color="auto"/>
        <w:left w:val="none" w:sz="0" w:space="0" w:color="auto"/>
        <w:bottom w:val="none" w:sz="0" w:space="0" w:color="auto"/>
        <w:right w:val="none" w:sz="0" w:space="0" w:color="auto"/>
      </w:divBdr>
      <w:divsChild>
        <w:div w:id="1080757611">
          <w:marLeft w:val="0"/>
          <w:marRight w:val="0"/>
          <w:marTop w:val="0"/>
          <w:marBottom w:val="0"/>
          <w:divBdr>
            <w:top w:val="none" w:sz="0" w:space="0" w:color="auto"/>
            <w:left w:val="none" w:sz="0" w:space="0" w:color="auto"/>
            <w:bottom w:val="none" w:sz="0" w:space="0" w:color="auto"/>
            <w:right w:val="none" w:sz="0" w:space="0" w:color="auto"/>
          </w:divBdr>
          <w:divsChild>
            <w:div w:id="11296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86351">
      <w:bodyDiv w:val="1"/>
      <w:marLeft w:val="0"/>
      <w:marRight w:val="0"/>
      <w:marTop w:val="0"/>
      <w:marBottom w:val="0"/>
      <w:divBdr>
        <w:top w:val="none" w:sz="0" w:space="0" w:color="auto"/>
        <w:left w:val="none" w:sz="0" w:space="0" w:color="auto"/>
        <w:bottom w:val="none" w:sz="0" w:space="0" w:color="auto"/>
        <w:right w:val="none" w:sz="0" w:space="0" w:color="auto"/>
      </w:divBdr>
    </w:div>
    <w:div w:id="1539471599">
      <w:bodyDiv w:val="1"/>
      <w:marLeft w:val="0"/>
      <w:marRight w:val="0"/>
      <w:marTop w:val="0"/>
      <w:marBottom w:val="0"/>
      <w:divBdr>
        <w:top w:val="none" w:sz="0" w:space="0" w:color="auto"/>
        <w:left w:val="none" w:sz="0" w:space="0" w:color="auto"/>
        <w:bottom w:val="none" w:sz="0" w:space="0" w:color="auto"/>
        <w:right w:val="none" w:sz="0" w:space="0" w:color="auto"/>
      </w:divBdr>
    </w:div>
    <w:div w:id="1541043054">
      <w:bodyDiv w:val="1"/>
      <w:marLeft w:val="0"/>
      <w:marRight w:val="0"/>
      <w:marTop w:val="0"/>
      <w:marBottom w:val="0"/>
      <w:divBdr>
        <w:top w:val="none" w:sz="0" w:space="0" w:color="auto"/>
        <w:left w:val="none" w:sz="0" w:space="0" w:color="auto"/>
        <w:bottom w:val="none" w:sz="0" w:space="0" w:color="auto"/>
        <w:right w:val="none" w:sz="0" w:space="0" w:color="auto"/>
      </w:divBdr>
    </w:div>
    <w:div w:id="1587765601">
      <w:bodyDiv w:val="1"/>
      <w:marLeft w:val="0"/>
      <w:marRight w:val="0"/>
      <w:marTop w:val="0"/>
      <w:marBottom w:val="0"/>
      <w:divBdr>
        <w:top w:val="none" w:sz="0" w:space="0" w:color="auto"/>
        <w:left w:val="none" w:sz="0" w:space="0" w:color="auto"/>
        <w:bottom w:val="none" w:sz="0" w:space="0" w:color="auto"/>
        <w:right w:val="none" w:sz="0" w:space="0" w:color="auto"/>
      </w:divBdr>
    </w:div>
    <w:div w:id="1593540103">
      <w:bodyDiv w:val="1"/>
      <w:marLeft w:val="0"/>
      <w:marRight w:val="0"/>
      <w:marTop w:val="0"/>
      <w:marBottom w:val="0"/>
      <w:divBdr>
        <w:top w:val="none" w:sz="0" w:space="0" w:color="auto"/>
        <w:left w:val="none" w:sz="0" w:space="0" w:color="auto"/>
        <w:bottom w:val="none" w:sz="0" w:space="0" w:color="auto"/>
        <w:right w:val="none" w:sz="0" w:space="0" w:color="auto"/>
      </w:divBdr>
    </w:div>
    <w:div w:id="1605964754">
      <w:bodyDiv w:val="1"/>
      <w:marLeft w:val="0"/>
      <w:marRight w:val="0"/>
      <w:marTop w:val="0"/>
      <w:marBottom w:val="0"/>
      <w:divBdr>
        <w:top w:val="none" w:sz="0" w:space="0" w:color="auto"/>
        <w:left w:val="none" w:sz="0" w:space="0" w:color="auto"/>
        <w:bottom w:val="none" w:sz="0" w:space="0" w:color="auto"/>
        <w:right w:val="none" w:sz="0" w:space="0" w:color="auto"/>
      </w:divBdr>
      <w:divsChild>
        <w:div w:id="2029333700">
          <w:marLeft w:val="0"/>
          <w:marRight w:val="0"/>
          <w:marTop w:val="0"/>
          <w:marBottom w:val="0"/>
          <w:divBdr>
            <w:top w:val="none" w:sz="0" w:space="0" w:color="auto"/>
            <w:left w:val="none" w:sz="0" w:space="0" w:color="auto"/>
            <w:bottom w:val="none" w:sz="0" w:space="0" w:color="auto"/>
            <w:right w:val="none" w:sz="0" w:space="0" w:color="auto"/>
          </w:divBdr>
          <w:divsChild>
            <w:div w:id="67727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32276">
      <w:bodyDiv w:val="1"/>
      <w:marLeft w:val="0"/>
      <w:marRight w:val="0"/>
      <w:marTop w:val="0"/>
      <w:marBottom w:val="0"/>
      <w:divBdr>
        <w:top w:val="none" w:sz="0" w:space="0" w:color="auto"/>
        <w:left w:val="none" w:sz="0" w:space="0" w:color="auto"/>
        <w:bottom w:val="none" w:sz="0" w:space="0" w:color="auto"/>
        <w:right w:val="none" w:sz="0" w:space="0" w:color="auto"/>
      </w:divBdr>
    </w:div>
    <w:div w:id="1623877402">
      <w:bodyDiv w:val="1"/>
      <w:marLeft w:val="0"/>
      <w:marRight w:val="0"/>
      <w:marTop w:val="0"/>
      <w:marBottom w:val="0"/>
      <w:divBdr>
        <w:top w:val="none" w:sz="0" w:space="0" w:color="auto"/>
        <w:left w:val="none" w:sz="0" w:space="0" w:color="auto"/>
        <w:bottom w:val="none" w:sz="0" w:space="0" w:color="auto"/>
        <w:right w:val="none" w:sz="0" w:space="0" w:color="auto"/>
      </w:divBdr>
    </w:div>
    <w:div w:id="1631742752">
      <w:bodyDiv w:val="1"/>
      <w:marLeft w:val="0"/>
      <w:marRight w:val="0"/>
      <w:marTop w:val="0"/>
      <w:marBottom w:val="0"/>
      <w:divBdr>
        <w:top w:val="none" w:sz="0" w:space="0" w:color="auto"/>
        <w:left w:val="none" w:sz="0" w:space="0" w:color="auto"/>
        <w:bottom w:val="none" w:sz="0" w:space="0" w:color="auto"/>
        <w:right w:val="none" w:sz="0" w:space="0" w:color="auto"/>
      </w:divBdr>
    </w:div>
    <w:div w:id="1638948163">
      <w:bodyDiv w:val="1"/>
      <w:marLeft w:val="0"/>
      <w:marRight w:val="0"/>
      <w:marTop w:val="0"/>
      <w:marBottom w:val="0"/>
      <w:divBdr>
        <w:top w:val="none" w:sz="0" w:space="0" w:color="auto"/>
        <w:left w:val="none" w:sz="0" w:space="0" w:color="auto"/>
        <w:bottom w:val="none" w:sz="0" w:space="0" w:color="auto"/>
        <w:right w:val="none" w:sz="0" w:space="0" w:color="auto"/>
      </w:divBdr>
    </w:div>
    <w:div w:id="1671130588">
      <w:bodyDiv w:val="1"/>
      <w:marLeft w:val="0"/>
      <w:marRight w:val="0"/>
      <w:marTop w:val="0"/>
      <w:marBottom w:val="0"/>
      <w:divBdr>
        <w:top w:val="none" w:sz="0" w:space="0" w:color="auto"/>
        <w:left w:val="none" w:sz="0" w:space="0" w:color="auto"/>
        <w:bottom w:val="none" w:sz="0" w:space="0" w:color="auto"/>
        <w:right w:val="none" w:sz="0" w:space="0" w:color="auto"/>
      </w:divBdr>
    </w:div>
    <w:div w:id="1677226750">
      <w:bodyDiv w:val="1"/>
      <w:marLeft w:val="0"/>
      <w:marRight w:val="0"/>
      <w:marTop w:val="0"/>
      <w:marBottom w:val="0"/>
      <w:divBdr>
        <w:top w:val="none" w:sz="0" w:space="0" w:color="auto"/>
        <w:left w:val="none" w:sz="0" w:space="0" w:color="auto"/>
        <w:bottom w:val="none" w:sz="0" w:space="0" w:color="auto"/>
        <w:right w:val="none" w:sz="0" w:space="0" w:color="auto"/>
      </w:divBdr>
      <w:divsChild>
        <w:div w:id="591471247">
          <w:marLeft w:val="0"/>
          <w:marRight w:val="0"/>
          <w:marTop w:val="0"/>
          <w:marBottom w:val="0"/>
          <w:divBdr>
            <w:top w:val="none" w:sz="0" w:space="0" w:color="auto"/>
            <w:left w:val="none" w:sz="0" w:space="0" w:color="auto"/>
            <w:bottom w:val="none" w:sz="0" w:space="0" w:color="auto"/>
            <w:right w:val="none" w:sz="0" w:space="0" w:color="auto"/>
          </w:divBdr>
        </w:div>
      </w:divsChild>
    </w:div>
    <w:div w:id="1708523704">
      <w:bodyDiv w:val="1"/>
      <w:marLeft w:val="0"/>
      <w:marRight w:val="0"/>
      <w:marTop w:val="0"/>
      <w:marBottom w:val="0"/>
      <w:divBdr>
        <w:top w:val="none" w:sz="0" w:space="0" w:color="auto"/>
        <w:left w:val="none" w:sz="0" w:space="0" w:color="auto"/>
        <w:bottom w:val="none" w:sz="0" w:space="0" w:color="auto"/>
        <w:right w:val="none" w:sz="0" w:space="0" w:color="auto"/>
      </w:divBdr>
    </w:div>
    <w:div w:id="1715423151">
      <w:bodyDiv w:val="1"/>
      <w:marLeft w:val="0"/>
      <w:marRight w:val="0"/>
      <w:marTop w:val="0"/>
      <w:marBottom w:val="0"/>
      <w:divBdr>
        <w:top w:val="none" w:sz="0" w:space="0" w:color="auto"/>
        <w:left w:val="none" w:sz="0" w:space="0" w:color="auto"/>
        <w:bottom w:val="none" w:sz="0" w:space="0" w:color="auto"/>
        <w:right w:val="none" w:sz="0" w:space="0" w:color="auto"/>
      </w:divBdr>
    </w:div>
    <w:div w:id="1740328342">
      <w:bodyDiv w:val="1"/>
      <w:marLeft w:val="0"/>
      <w:marRight w:val="0"/>
      <w:marTop w:val="0"/>
      <w:marBottom w:val="0"/>
      <w:divBdr>
        <w:top w:val="none" w:sz="0" w:space="0" w:color="auto"/>
        <w:left w:val="none" w:sz="0" w:space="0" w:color="auto"/>
        <w:bottom w:val="none" w:sz="0" w:space="0" w:color="auto"/>
        <w:right w:val="none" w:sz="0" w:space="0" w:color="auto"/>
      </w:divBdr>
      <w:divsChild>
        <w:div w:id="176233133">
          <w:marLeft w:val="0"/>
          <w:marRight w:val="0"/>
          <w:marTop w:val="0"/>
          <w:marBottom w:val="0"/>
          <w:divBdr>
            <w:top w:val="none" w:sz="0" w:space="0" w:color="auto"/>
            <w:left w:val="none" w:sz="0" w:space="0" w:color="auto"/>
            <w:bottom w:val="none" w:sz="0" w:space="0" w:color="auto"/>
            <w:right w:val="none" w:sz="0" w:space="0" w:color="auto"/>
          </w:divBdr>
          <w:divsChild>
            <w:div w:id="49043455">
              <w:marLeft w:val="0"/>
              <w:marRight w:val="0"/>
              <w:marTop w:val="0"/>
              <w:marBottom w:val="0"/>
              <w:divBdr>
                <w:top w:val="none" w:sz="0" w:space="0" w:color="auto"/>
                <w:left w:val="none" w:sz="0" w:space="0" w:color="auto"/>
                <w:bottom w:val="none" w:sz="0" w:space="0" w:color="auto"/>
                <w:right w:val="none" w:sz="0" w:space="0" w:color="auto"/>
              </w:divBdr>
            </w:div>
            <w:div w:id="53242972">
              <w:marLeft w:val="0"/>
              <w:marRight w:val="0"/>
              <w:marTop w:val="0"/>
              <w:marBottom w:val="0"/>
              <w:divBdr>
                <w:top w:val="none" w:sz="0" w:space="0" w:color="auto"/>
                <w:left w:val="none" w:sz="0" w:space="0" w:color="auto"/>
                <w:bottom w:val="none" w:sz="0" w:space="0" w:color="auto"/>
                <w:right w:val="none" w:sz="0" w:space="0" w:color="auto"/>
              </w:divBdr>
            </w:div>
            <w:div w:id="917636123">
              <w:marLeft w:val="0"/>
              <w:marRight w:val="0"/>
              <w:marTop w:val="0"/>
              <w:marBottom w:val="0"/>
              <w:divBdr>
                <w:top w:val="none" w:sz="0" w:space="0" w:color="auto"/>
                <w:left w:val="none" w:sz="0" w:space="0" w:color="auto"/>
                <w:bottom w:val="none" w:sz="0" w:space="0" w:color="auto"/>
                <w:right w:val="none" w:sz="0" w:space="0" w:color="auto"/>
              </w:divBdr>
            </w:div>
            <w:div w:id="2130467143">
              <w:marLeft w:val="0"/>
              <w:marRight w:val="0"/>
              <w:marTop w:val="0"/>
              <w:marBottom w:val="0"/>
              <w:divBdr>
                <w:top w:val="none" w:sz="0" w:space="0" w:color="auto"/>
                <w:left w:val="none" w:sz="0" w:space="0" w:color="auto"/>
                <w:bottom w:val="none" w:sz="0" w:space="0" w:color="auto"/>
                <w:right w:val="none" w:sz="0" w:space="0" w:color="auto"/>
              </w:divBdr>
            </w:div>
            <w:div w:id="539052864">
              <w:marLeft w:val="0"/>
              <w:marRight w:val="0"/>
              <w:marTop w:val="0"/>
              <w:marBottom w:val="0"/>
              <w:divBdr>
                <w:top w:val="none" w:sz="0" w:space="0" w:color="auto"/>
                <w:left w:val="none" w:sz="0" w:space="0" w:color="auto"/>
                <w:bottom w:val="none" w:sz="0" w:space="0" w:color="auto"/>
                <w:right w:val="none" w:sz="0" w:space="0" w:color="auto"/>
              </w:divBdr>
            </w:div>
            <w:div w:id="1899780936">
              <w:marLeft w:val="0"/>
              <w:marRight w:val="0"/>
              <w:marTop w:val="0"/>
              <w:marBottom w:val="0"/>
              <w:divBdr>
                <w:top w:val="none" w:sz="0" w:space="0" w:color="auto"/>
                <w:left w:val="none" w:sz="0" w:space="0" w:color="auto"/>
                <w:bottom w:val="none" w:sz="0" w:space="0" w:color="auto"/>
                <w:right w:val="none" w:sz="0" w:space="0" w:color="auto"/>
              </w:divBdr>
            </w:div>
            <w:div w:id="2143112520">
              <w:marLeft w:val="0"/>
              <w:marRight w:val="0"/>
              <w:marTop w:val="0"/>
              <w:marBottom w:val="0"/>
              <w:divBdr>
                <w:top w:val="none" w:sz="0" w:space="0" w:color="auto"/>
                <w:left w:val="none" w:sz="0" w:space="0" w:color="auto"/>
                <w:bottom w:val="none" w:sz="0" w:space="0" w:color="auto"/>
                <w:right w:val="none" w:sz="0" w:space="0" w:color="auto"/>
              </w:divBdr>
            </w:div>
            <w:div w:id="1741127588">
              <w:marLeft w:val="0"/>
              <w:marRight w:val="0"/>
              <w:marTop w:val="0"/>
              <w:marBottom w:val="0"/>
              <w:divBdr>
                <w:top w:val="none" w:sz="0" w:space="0" w:color="auto"/>
                <w:left w:val="none" w:sz="0" w:space="0" w:color="auto"/>
                <w:bottom w:val="none" w:sz="0" w:space="0" w:color="auto"/>
                <w:right w:val="none" w:sz="0" w:space="0" w:color="auto"/>
              </w:divBdr>
            </w:div>
            <w:div w:id="1470054819">
              <w:marLeft w:val="0"/>
              <w:marRight w:val="0"/>
              <w:marTop w:val="0"/>
              <w:marBottom w:val="0"/>
              <w:divBdr>
                <w:top w:val="none" w:sz="0" w:space="0" w:color="auto"/>
                <w:left w:val="none" w:sz="0" w:space="0" w:color="auto"/>
                <w:bottom w:val="none" w:sz="0" w:space="0" w:color="auto"/>
                <w:right w:val="none" w:sz="0" w:space="0" w:color="auto"/>
              </w:divBdr>
            </w:div>
            <w:div w:id="737702410">
              <w:marLeft w:val="0"/>
              <w:marRight w:val="0"/>
              <w:marTop w:val="0"/>
              <w:marBottom w:val="0"/>
              <w:divBdr>
                <w:top w:val="none" w:sz="0" w:space="0" w:color="auto"/>
                <w:left w:val="none" w:sz="0" w:space="0" w:color="auto"/>
                <w:bottom w:val="none" w:sz="0" w:space="0" w:color="auto"/>
                <w:right w:val="none" w:sz="0" w:space="0" w:color="auto"/>
              </w:divBdr>
            </w:div>
            <w:div w:id="113864176">
              <w:marLeft w:val="0"/>
              <w:marRight w:val="0"/>
              <w:marTop w:val="0"/>
              <w:marBottom w:val="0"/>
              <w:divBdr>
                <w:top w:val="none" w:sz="0" w:space="0" w:color="auto"/>
                <w:left w:val="none" w:sz="0" w:space="0" w:color="auto"/>
                <w:bottom w:val="none" w:sz="0" w:space="0" w:color="auto"/>
                <w:right w:val="none" w:sz="0" w:space="0" w:color="auto"/>
              </w:divBdr>
            </w:div>
            <w:div w:id="975720912">
              <w:marLeft w:val="0"/>
              <w:marRight w:val="0"/>
              <w:marTop w:val="0"/>
              <w:marBottom w:val="0"/>
              <w:divBdr>
                <w:top w:val="none" w:sz="0" w:space="0" w:color="auto"/>
                <w:left w:val="none" w:sz="0" w:space="0" w:color="auto"/>
                <w:bottom w:val="none" w:sz="0" w:space="0" w:color="auto"/>
                <w:right w:val="none" w:sz="0" w:space="0" w:color="auto"/>
              </w:divBdr>
            </w:div>
            <w:div w:id="1150488904">
              <w:marLeft w:val="0"/>
              <w:marRight w:val="0"/>
              <w:marTop w:val="0"/>
              <w:marBottom w:val="0"/>
              <w:divBdr>
                <w:top w:val="none" w:sz="0" w:space="0" w:color="auto"/>
                <w:left w:val="none" w:sz="0" w:space="0" w:color="auto"/>
                <w:bottom w:val="none" w:sz="0" w:space="0" w:color="auto"/>
                <w:right w:val="none" w:sz="0" w:space="0" w:color="auto"/>
              </w:divBdr>
            </w:div>
            <w:div w:id="2014986417">
              <w:marLeft w:val="0"/>
              <w:marRight w:val="0"/>
              <w:marTop w:val="0"/>
              <w:marBottom w:val="0"/>
              <w:divBdr>
                <w:top w:val="none" w:sz="0" w:space="0" w:color="auto"/>
                <w:left w:val="none" w:sz="0" w:space="0" w:color="auto"/>
                <w:bottom w:val="none" w:sz="0" w:space="0" w:color="auto"/>
                <w:right w:val="none" w:sz="0" w:space="0" w:color="auto"/>
              </w:divBdr>
            </w:div>
            <w:div w:id="1637181945">
              <w:marLeft w:val="0"/>
              <w:marRight w:val="0"/>
              <w:marTop w:val="0"/>
              <w:marBottom w:val="0"/>
              <w:divBdr>
                <w:top w:val="none" w:sz="0" w:space="0" w:color="auto"/>
                <w:left w:val="none" w:sz="0" w:space="0" w:color="auto"/>
                <w:bottom w:val="none" w:sz="0" w:space="0" w:color="auto"/>
                <w:right w:val="none" w:sz="0" w:space="0" w:color="auto"/>
              </w:divBdr>
            </w:div>
            <w:div w:id="276300353">
              <w:marLeft w:val="0"/>
              <w:marRight w:val="0"/>
              <w:marTop w:val="0"/>
              <w:marBottom w:val="0"/>
              <w:divBdr>
                <w:top w:val="none" w:sz="0" w:space="0" w:color="auto"/>
                <w:left w:val="none" w:sz="0" w:space="0" w:color="auto"/>
                <w:bottom w:val="none" w:sz="0" w:space="0" w:color="auto"/>
                <w:right w:val="none" w:sz="0" w:space="0" w:color="auto"/>
              </w:divBdr>
            </w:div>
            <w:div w:id="2061978885">
              <w:marLeft w:val="0"/>
              <w:marRight w:val="0"/>
              <w:marTop w:val="0"/>
              <w:marBottom w:val="0"/>
              <w:divBdr>
                <w:top w:val="none" w:sz="0" w:space="0" w:color="auto"/>
                <w:left w:val="none" w:sz="0" w:space="0" w:color="auto"/>
                <w:bottom w:val="none" w:sz="0" w:space="0" w:color="auto"/>
                <w:right w:val="none" w:sz="0" w:space="0" w:color="auto"/>
              </w:divBdr>
            </w:div>
            <w:div w:id="1645546967">
              <w:marLeft w:val="0"/>
              <w:marRight w:val="0"/>
              <w:marTop w:val="0"/>
              <w:marBottom w:val="0"/>
              <w:divBdr>
                <w:top w:val="none" w:sz="0" w:space="0" w:color="auto"/>
                <w:left w:val="none" w:sz="0" w:space="0" w:color="auto"/>
                <w:bottom w:val="none" w:sz="0" w:space="0" w:color="auto"/>
                <w:right w:val="none" w:sz="0" w:space="0" w:color="auto"/>
              </w:divBdr>
            </w:div>
            <w:div w:id="1813518542">
              <w:marLeft w:val="0"/>
              <w:marRight w:val="0"/>
              <w:marTop w:val="0"/>
              <w:marBottom w:val="0"/>
              <w:divBdr>
                <w:top w:val="none" w:sz="0" w:space="0" w:color="auto"/>
                <w:left w:val="none" w:sz="0" w:space="0" w:color="auto"/>
                <w:bottom w:val="none" w:sz="0" w:space="0" w:color="auto"/>
                <w:right w:val="none" w:sz="0" w:space="0" w:color="auto"/>
              </w:divBdr>
            </w:div>
            <w:div w:id="345444904">
              <w:marLeft w:val="0"/>
              <w:marRight w:val="0"/>
              <w:marTop w:val="0"/>
              <w:marBottom w:val="0"/>
              <w:divBdr>
                <w:top w:val="none" w:sz="0" w:space="0" w:color="auto"/>
                <w:left w:val="none" w:sz="0" w:space="0" w:color="auto"/>
                <w:bottom w:val="none" w:sz="0" w:space="0" w:color="auto"/>
                <w:right w:val="none" w:sz="0" w:space="0" w:color="auto"/>
              </w:divBdr>
            </w:div>
            <w:div w:id="440343788">
              <w:marLeft w:val="0"/>
              <w:marRight w:val="0"/>
              <w:marTop w:val="0"/>
              <w:marBottom w:val="0"/>
              <w:divBdr>
                <w:top w:val="none" w:sz="0" w:space="0" w:color="auto"/>
                <w:left w:val="none" w:sz="0" w:space="0" w:color="auto"/>
                <w:bottom w:val="none" w:sz="0" w:space="0" w:color="auto"/>
                <w:right w:val="none" w:sz="0" w:space="0" w:color="auto"/>
              </w:divBdr>
            </w:div>
            <w:div w:id="679939346">
              <w:marLeft w:val="0"/>
              <w:marRight w:val="0"/>
              <w:marTop w:val="0"/>
              <w:marBottom w:val="0"/>
              <w:divBdr>
                <w:top w:val="none" w:sz="0" w:space="0" w:color="auto"/>
                <w:left w:val="none" w:sz="0" w:space="0" w:color="auto"/>
                <w:bottom w:val="none" w:sz="0" w:space="0" w:color="auto"/>
                <w:right w:val="none" w:sz="0" w:space="0" w:color="auto"/>
              </w:divBdr>
            </w:div>
            <w:div w:id="1933514634">
              <w:marLeft w:val="0"/>
              <w:marRight w:val="0"/>
              <w:marTop w:val="0"/>
              <w:marBottom w:val="0"/>
              <w:divBdr>
                <w:top w:val="none" w:sz="0" w:space="0" w:color="auto"/>
                <w:left w:val="none" w:sz="0" w:space="0" w:color="auto"/>
                <w:bottom w:val="none" w:sz="0" w:space="0" w:color="auto"/>
                <w:right w:val="none" w:sz="0" w:space="0" w:color="auto"/>
              </w:divBdr>
            </w:div>
            <w:div w:id="546066840">
              <w:marLeft w:val="0"/>
              <w:marRight w:val="0"/>
              <w:marTop w:val="0"/>
              <w:marBottom w:val="0"/>
              <w:divBdr>
                <w:top w:val="none" w:sz="0" w:space="0" w:color="auto"/>
                <w:left w:val="none" w:sz="0" w:space="0" w:color="auto"/>
                <w:bottom w:val="none" w:sz="0" w:space="0" w:color="auto"/>
                <w:right w:val="none" w:sz="0" w:space="0" w:color="auto"/>
              </w:divBdr>
            </w:div>
            <w:div w:id="1502937928">
              <w:marLeft w:val="0"/>
              <w:marRight w:val="0"/>
              <w:marTop w:val="0"/>
              <w:marBottom w:val="0"/>
              <w:divBdr>
                <w:top w:val="none" w:sz="0" w:space="0" w:color="auto"/>
                <w:left w:val="none" w:sz="0" w:space="0" w:color="auto"/>
                <w:bottom w:val="none" w:sz="0" w:space="0" w:color="auto"/>
                <w:right w:val="none" w:sz="0" w:space="0" w:color="auto"/>
              </w:divBdr>
            </w:div>
            <w:div w:id="2017031410">
              <w:marLeft w:val="0"/>
              <w:marRight w:val="0"/>
              <w:marTop w:val="0"/>
              <w:marBottom w:val="0"/>
              <w:divBdr>
                <w:top w:val="none" w:sz="0" w:space="0" w:color="auto"/>
                <w:left w:val="none" w:sz="0" w:space="0" w:color="auto"/>
                <w:bottom w:val="none" w:sz="0" w:space="0" w:color="auto"/>
                <w:right w:val="none" w:sz="0" w:space="0" w:color="auto"/>
              </w:divBdr>
            </w:div>
            <w:div w:id="143163369">
              <w:marLeft w:val="0"/>
              <w:marRight w:val="0"/>
              <w:marTop w:val="0"/>
              <w:marBottom w:val="0"/>
              <w:divBdr>
                <w:top w:val="none" w:sz="0" w:space="0" w:color="auto"/>
                <w:left w:val="none" w:sz="0" w:space="0" w:color="auto"/>
                <w:bottom w:val="none" w:sz="0" w:space="0" w:color="auto"/>
                <w:right w:val="none" w:sz="0" w:space="0" w:color="auto"/>
              </w:divBdr>
            </w:div>
            <w:div w:id="1059010752">
              <w:marLeft w:val="0"/>
              <w:marRight w:val="0"/>
              <w:marTop w:val="0"/>
              <w:marBottom w:val="0"/>
              <w:divBdr>
                <w:top w:val="none" w:sz="0" w:space="0" w:color="auto"/>
                <w:left w:val="none" w:sz="0" w:space="0" w:color="auto"/>
                <w:bottom w:val="none" w:sz="0" w:space="0" w:color="auto"/>
                <w:right w:val="none" w:sz="0" w:space="0" w:color="auto"/>
              </w:divBdr>
            </w:div>
            <w:div w:id="685406007">
              <w:marLeft w:val="0"/>
              <w:marRight w:val="0"/>
              <w:marTop w:val="0"/>
              <w:marBottom w:val="0"/>
              <w:divBdr>
                <w:top w:val="none" w:sz="0" w:space="0" w:color="auto"/>
                <w:left w:val="none" w:sz="0" w:space="0" w:color="auto"/>
                <w:bottom w:val="none" w:sz="0" w:space="0" w:color="auto"/>
                <w:right w:val="none" w:sz="0" w:space="0" w:color="auto"/>
              </w:divBdr>
            </w:div>
            <w:div w:id="743724315">
              <w:marLeft w:val="0"/>
              <w:marRight w:val="0"/>
              <w:marTop w:val="0"/>
              <w:marBottom w:val="0"/>
              <w:divBdr>
                <w:top w:val="none" w:sz="0" w:space="0" w:color="auto"/>
                <w:left w:val="none" w:sz="0" w:space="0" w:color="auto"/>
                <w:bottom w:val="none" w:sz="0" w:space="0" w:color="auto"/>
                <w:right w:val="none" w:sz="0" w:space="0" w:color="auto"/>
              </w:divBdr>
            </w:div>
            <w:div w:id="465242782">
              <w:marLeft w:val="0"/>
              <w:marRight w:val="0"/>
              <w:marTop w:val="0"/>
              <w:marBottom w:val="0"/>
              <w:divBdr>
                <w:top w:val="none" w:sz="0" w:space="0" w:color="auto"/>
                <w:left w:val="none" w:sz="0" w:space="0" w:color="auto"/>
                <w:bottom w:val="none" w:sz="0" w:space="0" w:color="auto"/>
                <w:right w:val="none" w:sz="0" w:space="0" w:color="auto"/>
              </w:divBdr>
            </w:div>
            <w:div w:id="1400710685">
              <w:marLeft w:val="0"/>
              <w:marRight w:val="0"/>
              <w:marTop w:val="0"/>
              <w:marBottom w:val="0"/>
              <w:divBdr>
                <w:top w:val="none" w:sz="0" w:space="0" w:color="auto"/>
                <w:left w:val="none" w:sz="0" w:space="0" w:color="auto"/>
                <w:bottom w:val="none" w:sz="0" w:space="0" w:color="auto"/>
                <w:right w:val="none" w:sz="0" w:space="0" w:color="auto"/>
              </w:divBdr>
            </w:div>
            <w:div w:id="1138496332">
              <w:marLeft w:val="0"/>
              <w:marRight w:val="0"/>
              <w:marTop w:val="0"/>
              <w:marBottom w:val="0"/>
              <w:divBdr>
                <w:top w:val="none" w:sz="0" w:space="0" w:color="auto"/>
                <w:left w:val="none" w:sz="0" w:space="0" w:color="auto"/>
                <w:bottom w:val="none" w:sz="0" w:space="0" w:color="auto"/>
                <w:right w:val="none" w:sz="0" w:space="0" w:color="auto"/>
              </w:divBdr>
            </w:div>
            <w:div w:id="1608583262">
              <w:marLeft w:val="0"/>
              <w:marRight w:val="0"/>
              <w:marTop w:val="0"/>
              <w:marBottom w:val="0"/>
              <w:divBdr>
                <w:top w:val="none" w:sz="0" w:space="0" w:color="auto"/>
                <w:left w:val="none" w:sz="0" w:space="0" w:color="auto"/>
                <w:bottom w:val="none" w:sz="0" w:space="0" w:color="auto"/>
                <w:right w:val="none" w:sz="0" w:space="0" w:color="auto"/>
              </w:divBdr>
            </w:div>
            <w:div w:id="2045980007">
              <w:marLeft w:val="0"/>
              <w:marRight w:val="0"/>
              <w:marTop w:val="0"/>
              <w:marBottom w:val="0"/>
              <w:divBdr>
                <w:top w:val="none" w:sz="0" w:space="0" w:color="auto"/>
                <w:left w:val="none" w:sz="0" w:space="0" w:color="auto"/>
                <w:bottom w:val="none" w:sz="0" w:space="0" w:color="auto"/>
                <w:right w:val="none" w:sz="0" w:space="0" w:color="auto"/>
              </w:divBdr>
            </w:div>
            <w:div w:id="1284271018">
              <w:marLeft w:val="0"/>
              <w:marRight w:val="0"/>
              <w:marTop w:val="0"/>
              <w:marBottom w:val="0"/>
              <w:divBdr>
                <w:top w:val="none" w:sz="0" w:space="0" w:color="auto"/>
                <w:left w:val="none" w:sz="0" w:space="0" w:color="auto"/>
                <w:bottom w:val="none" w:sz="0" w:space="0" w:color="auto"/>
                <w:right w:val="none" w:sz="0" w:space="0" w:color="auto"/>
              </w:divBdr>
            </w:div>
            <w:div w:id="1881743934">
              <w:marLeft w:val="0"/>
              <w:marRight w:val="0"/>
              <w:marTop w:val="0"/>
              <w:marBottom w:val="0"/>
              <w:divBdr>
                <w:top w:val="none" w:sz="0" w:space="0" w:color="auto"/>
                <w:left w:val="none" w:sz="0" w:space="0" w:color="auto"/>
                <w:bottom w:val="none" w:sz="0" w:space="0" w:color="auto"/>
                <w:right w:val="none" w:sz="0" w:space="0" w:color="auto"/>
              </w:divBdr>
            </w:div>
            <w:div w:id="1021469837">
              <w:marLeft w:val="0"/>
              <w:marRight w:val="0"/>
              <w:marTop w:val="0"/>
              <w:marBottom w:val="0"/>
              <w:divBdr>
                <w:top w:val="none" w:sz="0" w:space="0" w:color="auto"/>
                <w:left w:val="none" w:sz="0" w:space="0" w:color="auto"/>
                <w:bottom w:val="none" w:sz="0" w:space="0" w:color="auto"/>
                <w:right w:val="none" w:sz="0" w:space="0" w:color="auto"/>
              </w:divBdr>
            </w:div>
            <w:div w:id="215776270">
              <w:marLeft w:val="0"/>
              <w:marRight w:val="0"/>
              <w:marTop w:val="0"/>
              <w:marBottom w:val="0"/>
              <w:divBdr>
                <w:top w:val="none" w:sz="0" w:space="0" w:color="auto"/>
                <w:left w:val="none" w:sz="0" w:space="0" w:color="auto"/>
                <w:bottom w:val="none" w:sz="0" w:space="0" w:color="auto"/>
                <w:right w:val="none" w:sz="0" w:space="0" w:color="auto"/>
              </w:divBdr>
            </w:div>
            <w:div w:id="1587104704">
              <w:marLeft w:val="0"/>
              <w:marRight w:val="0"/>
              <w:marTop w:val="0"/>
              <w:marBottom w:val="0"/>
              <w:divBdr>
                <w:top w:val="none" w:sz="0" w:space="0" w:color="auto"/>
                <w:left w:val="none" w:sz="0" w:space="0" w:color="auto"/>
                <w:bottom w:val="none" w:sz="0" w:space="0" w:color="auto"/>
                <w:right w:val="none" w:sz="0" w:space="0" w:color="auto"/>
              </w:divBdr>
            </w:div>
            <w:div w:id="528179749">
              <w:marLeft w:val="0"/>
              <w:marRight w:val="0"/>
              <w:marTop w:val="0"/>
              <w:marBottom w:val="0"/>
              <w:divBdr>
                <w:top w:val="none" w:sz="0" w:space="0" w:color="auto"/>
                <w:left w:val="none" w:sz="0" w:space="0" w:color="auto"/>
                <w:bottom w:val="none" w:sz="0" w:space="0" w:color="auto"/>
                <w:right w:val="none" w:sz="0" w:space="0" w:color="auto"/>
              </w:divBdr>
            </w:div>
            <w:div w:id="1279025439">
              <w:marLeft w:val="0"/>
              <w:marRight w:val="0"/>
              <w:marTop w:val="0"/>
              <w:marBottom w:val="0"/>
              <w:divBdr>
                <w:top w:val="none" w:sz="0" w:space="0" w:color="auto"/>
                <w:left w:val="none" w:sz="0" w:space="0" w:color="auto"/>
                <w:bottom w:val="none" w:sz="0" w:space="0" w:color="auto"/>
                <w:right w:val="none" w:sz="0" w:space="0" w:color="auto"/>
              </w:divBdr>
            </w:div>
            <w:div w:id="54016394">
              <w:marLeft w:val="0"/>
              <w:marRight w:val="0"/>
              <w:marTop w:val="0"/>
              <w:marBottom w:val="0"/>
              <w:divBdr>
                <w:top w:val="none" w:sz="0" w:space="0" w:color="auto"/>
                <w:left w:val="none" w:sz="0" w:space="0" w:color="auto"/>
                <w:bottom w:val="none" w:sz="0" w:space="0" w:color="auto"/>
                <w:right w:val="none" w:sz="0" w:space="0" w:color="auto"/>
              </w:divBdr>
            </w:div>
            <w:div w:id="2085911933">
              <w:marLeft w:val="0"/>
              <w:marRight w:val="0"/>
              <w:marTop w:val="0"/>
              <w:marBottom w:val="0"/>
              <w:divBdr>
                <w:top w:val="none" w:sz="0" w:space="0" w:color="auto"/>
                <w:left w:val="none" w:sz="0" w:space="0" w:color="auto"/>
                <w:bottom w:val="none" w:sz="0" w:space="0" w:color="auto"/>
                <w:right w:val="none" w:sz="0" w:space="0" w:color="auto"/>
              </w:divBdr>
            </w:div>
            <w:div w:id="1096563121">
              <w:marLeft w:val="0"/>
              <w:marRight w:val="0"/>
              <w:marTop w:val="0"/>
              <w:marBottom w:val="0"/>
              <w:divBdr>
                <w:top w:val="none" w:sz="0" w:space="0" w:color="auto"/>
                <w:left w:val="none" w:sz="0" w:space="0" w:color="auto"/>
                <w:bottom w:val="none" w:sz="0" w:space="0" w:color="auto"/>
                <w:right w:val="none" w:sz="0" w:space="0" w:color="auto"/>
              </w:divBdr>
            </w:div>
            <w:div w:id="1609656313">
              <w:marLeft w:val="0"/>
              <w:marRight w:val="0"/>
              <w:marTop w:val="0"/>
              <w:marBottom w:val="0"/>
              <w:divBdr>
                <w:top w:val="none" w:sz="0" w:space="0" w:color="auto"/>
                <w:left w:val="none" w:sz="0" w:space="0" w:color="auto"/>
                <w:bottom w:val="none" w:sz="0" w:space="0" w:color="auto"/>
                <w:right w:val="none" w:sz="0" w:space="0" w:color="auto"/>
              </w:divBdr>
            </w:div>
            <w:div w:id="1723558533">
              <w:marLeft w:val="0"/>
              <w:marRight w:val="0"/>
              <w:marTop w:val="0"/>
              <w:marBottom w:val="0"/>
              <w:divBdr>
                <w:top w:val="none" w:sz="0" w:space="0" w:color="auto"/>
                <w:left w:val="none" w:sz="0" w:space="0" w:color="auto"/>
                <w:bottom w:val="none" w:sz="0" w:space="0" w:color="auto"/>
                <w:right w:val="none" w:sz="0" w:space="0" w:color="auto"/>
              </w:divBdr>
            </w:div>
            <w:div w:id="673873541">
              <w:marLeft w:val="0"/>
              <w:marRight w:val="0"/>
              <w:marTop w:val="0"/>
              <w:marBottom w:val="0"/>
              <w:divBdr>
                <w:top w:val="none" w:sz="0" w:space="0" w:color="auto"/>
                <w:left w:val="none" w:sz="0" w:space="0" w:color="auto"/>
                <w:bottom w:val="none" w:sz="0" w:space="0" w:color="auto"/>
                <w:right w:val="none" w:sz="0" w:space="0" w:color="auto"/>
              </w:divBdr>
            </w:div>
            <w:div w:id="1634604046">
              <w:marLeft w:val="0"/>
              <w:marRight w:val="0"/>
              <w:marTop w:val="0"/>
              <w:marBottom w:val="0"/>
              <w:divBdr>
                <w:top w:val="none" w:sz="0" w:space="0" w:color="auto"/>
                <w:left w:val="none" w:sz="0" w:space="0" w:color="auto"/>
                <w:bottom w:val="none" w:sz="0" w:space="0" w:color="auto"/>
                <w:right w:val="none" w:sz="0" w:space="0" w:color="auto"/>
              </w:divBdr>
            </w:div>
            <w:div w:id="2082556059">
              <w:marLeft w:val="0"/>
              <w:marRight w:val="0"/>
              <w:marTop w:val="0"/>
              <w:marBottom w:val="0"/>
              <w:divBdr>
                <w:top w:val="none" w:sz="0" w:space="0" w:color="auto"/>
                <w:left w:val="none" w:sz="0" w:space="0" w:color="auto"/>
                <w:bottom w:val="none" w:sz="0" w:space="0" w:color="auto"/>
                <w:right w:val="none" w:sz="0" w:space="0" w:color="auto"/>
              </w:divBdr>
            </w:div>
            <w:div w:id="1865435132">
              <w:marLeft w:val="0"/>
              <w:marRight w:val="0"/>
              <w:marTop w:val="0"/>
              <w:marBottom w:val="0"/>
              <w:divBdr>
                <w:top w:val="none" w:sz="0" w:space="0" w:color="auto"/>
                <w:left w:val="none" w:sz="0" w:space="0" w:color="auto"/>
                <w:bottom w:val="none" w:sz="0" w:space="0" w:color="auto"/>
                <w:right w:val="none" w:sz="0" w:space="0" w:color="auto"/>
              </w:divBdr>
            </w:div>
            <w:div w:id="988706498">
              <w:marLeft w:val="0"/>
              <w:marRight w:val="0"/>
              <w:marTop w:val="0"/>
              <w:marBottom w:val="0"/>
              <w:divBdr>
                <w:top w:val="none" w:sz="0" w:space="0" w:color="auto"/>
                <w:left w:val="none" w:sz="0" w:space="0" w:color="auto"/>
                <w:bottom w:val="none" w:sz="0" w:space="0" w:color="auto"/>
                <w:right w:val="none" w:sz="0" w:space="0" w:color="auto"/>
              </w:divBdr>
            </w:div>
            <w:div w:id="493183359">
              <w:marLeft w:val="0"/>
              <w:marRight w:val="0"/>
              <w:marTop w:val="0"/>
              <w:marBottom w:val="0"/>
              <w:divBdr>
                <w:top w:val="none" w:sz="0" w:space="0" w:color="auto"/>
                <w:left w:val="none" w:sz="0" w:space="0" w:color="auto"/>
                <w:bottom w:val="none" w:sz="0" w:space="0" w:color="auto"/>
                <w:right w:val="none" w:sz="0" w:space="0" w:color="auto"/>
              </w:divBdr>
            </w:div>
            <w:div w:id="1585990778">
              <w:marLeft w:val="0"/>
              <w:marRight w:val="0"/>
              <w:marTop w:val="0"/>
              <w:marBottom w:val="0"/>
              <w:divBdr>
                <w:top w:val="none" w:sz="0" w:space="0" w:color="auto"/>
                <w:left w:val="none" w:sz="0" w:space="0" w:color="auto"/>
                <w:bottom w:val="none" w:sz="0" w:space="0" w:color="auto"/>
                <w:right w:val="none" w:sz="0" w:space="0" w:color="auto"/>
              </w:divBdr>
            </w:div>
            <w:div w:id="2084988538">
              <w:marLeft w:val="0"/>
              <w:marRight w:val="0"/>
              <w:marTop w:val="0"/>
              <w:marBottom w:val="0"/>
              <w:divBdr>
                <w:top w:val="none" w:sz="0" w:space="0" w:color="auto"/>
                <w:left w:val="none" w:sz="0" w:space="0" w:color="auto"/>
                <w:bottom w:val="none" w:sz="0" w:space="0" w:color="auto"/>
                <w:right w:val="none" w:sz="0" w:space="0" w:color="auto"/>
              </w:divBdr>
            </w:div>
            <w:div w:id="65343550">
              <w:marLeft w:val="0"/>
              <w:marRight w:val="0"/>
              <w:marTop w:val="0"/>
              <w:marBottom w:val="0"/>
              <w:divBdr>
                <w:top w:val="none" w:sz="0" w:space="0" w:color="auto"/>
                <w:left w:val="none" w:sz="0" w:space="0" w:color="auto"/>
                <w:bottom w:val="none" w:sz="0" w:space="0" w:color="auto"/>
                <w:right w:val="none" w:sz="0" w:space="0" w:color="auto"/>
              </w:divBdr>
            </w:div>
            <w:div w:id="968434606">
              <w:marLeft w:val="0"/>
              <w:marRight w:val="0"/>
              <w:marTop w:val="0"/>
              <w:marBottom w:val="0"/>
              <w:divBdr>
                <w:top w:val="none" w:sz="0" w:space="0" w:color="auto"/>
                <w:left w:val="none" w:sz="0" w:space="0" w:color="auto"/>
                <w:bottom w:val="none" w:sz="0" w:space="0" w:color="auto"/>
                <w:right w:val="none" w:sz="0" w:space="0" w:color="auto"/>
              </w:divBdr>
            </w:div>
            <w:div w:id="1645503543">
              <w:marLeft w:val="0"/>
              <w:marRight w:val="0"/>
              <w:marTop w:val="0"/>
              <w:marBottom w:val="0"/>
              <w:divBdr>
                <w:top w:val="none" w:sz="0" w:space="0" w:color="auto"/>
                <w:left w:val="none" w:sz="0" w:space="0" w:color="auto"/>
                <w:bottom w:val="none" w:sz="0" w:space="0" w:color="auto"/>
                <w:right w:val="none" w:sz="0" w:space="0" w:color="auto"/>
              </w:divBdr>
            </w:div>
            <w:div w:id="1009060750">
              <w:marLeft w:val="0"/>
              <w:marRight w:val="0"/>
              <w:marTop w:val="0"/>
              <w:marBottom w:val="0"/>
              <w:divBdr>
                <w:top w:val="none" w:sz="0" w:space="0" w:color="auto"/>
                <w:left w:val="none" w:sz="0" w:space="0" w:color="auto"/>
                <w:bottom w:val="none" w:sz="0" w:space="0" w:color="auto"/>
                <w:right w:val="none" w:sz="0" w:space="0" w:color="auto"/>
              </w:divBdr>
            </w:div>
            <w:div w:id="1386680126">
              <w:marLeft w:val="0"/>
              <w:marRight w:val="0"/>
              <w:marTop w:val="0"/>
              <w:marBottom w:val="0"/>
              <w:divBdr>
                <w:top w:val="none" w:sz="0" w:space="0" w:color="auto"/>
                <w:left w:val="none" w:sz="0" w:space="0" w:color="auto"/>
                <w:bottom w:val="none" w:sz="0" w:space="0" w:color="auto"/>
                <w:right w:val="none" w:sz="0" w:space="0" w:color="auto"/>
              </w:divBdr>
            </w:div>
            <w:div w:id="1281766217">
              <w:marLeft w:val="0"/>
              <w:marRight w:val="0"/>
              <w:marTop w:val="0"/>
              <w:marBottom w:val="0"/>
              <w:divBdr>
                <w:top w:val="none" w:sz="0" w:space="0" w:color="auto"/>
                <w:left w:val="none" w:sz="0" w:space="0" w:color="auto"/>
                <w:bottom w:val="none" w:sz="0" w:space="0" w:color="auto"/>
                <w:right w:val="none" w:sz="0" w:space="0" w:color="auto"/>
              </w:divBdr>
            </w:div>
            <w:div w:id="142738931">
              <w:marLeft w:val="0"/>
              <w:marRight w:val="0"/>
              <w:marTop w:val="0"/>
              <w:marBottom w:val="0"/>
              <w:divBdr>
                <w:top w:val="none" w:sz="0" w:space="0" w:color="auto"/>
                <w:left w:val="none" w:sz="0" w:space="0" w:color="auto"/>
                <w:bottom w:val="none" w:sz="0" w:space="0" w:color="auto"/>
                <w:right w:val="none" w:sz="0" w:space="0" w:color="auto"/>
              </w:divBdr>
            </w:div>
            <w:div w:id="1243415283">
              <w:marLeft w:val="0"/>
              <w:marRight w:val="0"/>
              <w:marTop w:val="0"/>
              <w:marBottom w:val="0"/>
              <w:divBdr>
                <w:top w:val="none" w:sz="0" w:space="0" w:color="auto"/>
                <w:left w:val="none" w:sz="0" w:space="0" w:color="auto"/>
                <w:bottom w:val="none" w:sz="0" w:space="0" w:color="auto"/>
                <w:right w:val="none" w:sz="0" w:space="0" w:color="auto"/>
              </w:divBdr>
            </w:div>
            <w:div w:id="907570037">
              <w:marLeft w:val="0"/>
              <w:marRight w:val="0"/>
              <w:marTop w:val="0"/>
              <w:marBottom w:val="0"/>
              <w:divBdr>
                <w:top w:val="none" w:sz="0" w:space="0" w:color="auto"/>
                <w:left w:val="none" w:sz="0" w:space="0" w:color="auto"/>
                <w:bottom w:val="none" w:sz="0" w:space="0" w:color="auto"/>
                <w:right w:val="none" w:sz="0" w:space="0" w:color="auto"/>
              </w:divBdr>
            </w:div>
            <w:div w:id="338898754">
              <w:marLeft w:val="0"/>
              <w:marRight w:val="0"/>
              <w:marTop w:val="0"/>
              <w:marBottom w:val="0"/>
              <w:divBdr>
                <w:top w:val="none" w:sz="0" w:space="0" w:color="auto"/>
                <w:left w:val="none" w:sz="0" w:space="0" w:color="auto"/>
                <w:bottom w:val="none" w:sz="0" w:space="0" w:color="auto"/>
                <w:right w:val="none" w:sz="0" w:space="0" w:color="auto"/>
              </w:divBdr>
            </w:div>
            <w:div w:id="2097511571">
              <w:marLeft w:val="0"/>
              <w:marRight w:val="0"/>
              <w:marTop w:val="0"/>
              <w:marBottom w:val="0"/>
              <w:divBdr>
                <w:top w:val="none" w:sz="0" w:space="0" w:color="auto"/>
                <w:left w:val="none" w:sz="0" w:space="0" w:color="auto"/>
                <w:bottom w:val="none" w:sz="0" w:space="0" w:color="auto"/>
                <w:right w:val="none" w:sz="0" w:space="0" w:color="auto"/>
              </w:divBdr>
            </w:div>
            <w:div w:id="836846504">
              <w:marLeft w:val="0"/>
              <w:marRight w:val="0"/>
              <w:marTop w:val="0"/>
              <w:marBottom w:val="0"/>
              <w:divBdr>
                <w:top w:val="none" w:sz="0" w:space="0" w:color="auto"/>
                <w:left w:val="none" w:sz="0" w:space="0" w:color="auto"/>
                <w:bottom w:val="none" w:sz="0" w:space="0" w:color="auto"/>
                <w:right w:val="none" w:sz="0" w:space="0" w:color="auto"/>
              </w:divBdr>
            </w:div>
            <w:div w:id="232862716">
              <w:marLeft w:val="0"/>
              <w:marRight w:val="0"/>
              <w:marTop w:val="0"/>
              <w:marBottom w:val="0"/>
              <w:divBdr>
                <w:top w:val="none" w:sz="0" w:space="0" w:color="auto"/>
                <w:left w:val="none" w:sz="0" w:space="0" w:color="auto"/>
                <w:bottom w:val="none" w:sz="0" w:space="0" w:color="auto"/>
                <w:right w:val="none" w:sz="0" w:space="0" w:color="auto"/>
              </w:divBdr>
            </w:div>
            <w:div w:id="1358778457">
              <w:marLeft w:val="0"/>
              <w:marRight w:val="0"/>
              <w:marTop w:val="0"/>
              <w:marBottom w:val="0"/>
              <w:divBdr>
                <w:top w:val="none" w:sz="0" w:space="0" w:color="auto"/>
                <w:left w:val="none" w:sz="0" w:space="0" w:color="auto"/>
                <w:bottom w:val="none" w:sz="0" w:space="0" w:color="auto"/>
                <w:right w:val="none" w:sz="0" w:space="0" w:color="auto"/>
              </w:divBdr>
            </w:div>
            <w:div w:id="291716630">
              <w:marLeft w:val="0"/>
              <w:marRight w:val="0"/>
              <w:marTop w:val="0"/>
              <w:marBottom w:val="0"/>
              <w:divBdr>
                <w:top w:val="none" w:sz="0" w:space="0" w:color="auto"/>
                <w:left w:val="none" w:sz="0" w:space="0" w:color="auto"/>
                <w:bottom w:val="none" w:sz="0" w:space="0" w:color="auto"/>
                <w:right w:val="none" w:sz="0" w:space="0" w:color="auto"/>
              </w:divBdr>
            </w:div>
            <w:div w:id="1599168641">
              <w:marLeft w:val="0"/>
              <w:marRight w:val="0"/>
              <w:marTop w:val="0"/>
              <w:marBottom w:val="0"/>
              <w:divBdr>
                <w:top w:val="none" w:sz="0" w:space="0" w:color="auto"/>
                <w:left w:val="none" w:sz="0" w:space="0" w:color="auto"/>
                <w:bottom w:val="none" w:sz="0" w:space="0" w:color="auto"/>
                <w:right w:val="none" w:sz="0" w:space="0" w:color="auto"/>
              </w:divBdr>
            </w:div>
            <w:div w:id="1333946362">
              <w:marLeft w:val="0"/>
              <w:marRight w:val="0"/>
              <w:marTop w:val="0"/>
              <w:marBottom w:val="0"/>
              <w:divBdr>
                <w:top w:val="none" w:sz="0" w:space="0" w:color="auto"/>
                <w:left w:val="none" w:sz="0" w:space="0" w:color="auto"/>
                <w:bottom w:val="none" w:sz="0" w:space="0" w:color="auto"/>
                <w:right w:val="none" w:sz="0" w:space="0" w:color="auto"/>
              </w:divBdr>
            </w:div>
            <w:div w:id="18432927">
              <w:marLeft w:val="0"/>
              <w:marRight w:val="0"/>
              <w:marTop w:val="0"/>
              <w:marBottom w:val="0"/>
              <w:divBdr>
                <w:top w:val="none" w:sz="0" w:space="0" w:color="auto"/>
                <w:left w:val="none" w:sz="0" w:space="0" w:color="auto"/>
                <w:bottom w:val="none" w:sz="0" w:space="0" w:color="auto"/>
                <w:right w:val="none" w:sz="0" w:space="0" w:color="auto"/>
              </w:divBdr>
            </w:div>
            <w:div w:id="945422707">
              <w:marLeft w:val="0"/>
              <w:marRight w:val="0"/>
              <w:marTop w:val="0"/>
              <w:marBottom w:val="0"/>
              <w:divBdr>
                <w:top w:val="none" w:sz="0" w:space="0" w:color="auto"/>
                <w:left w:val="none" w:sz="0" w:space="0" w:color="auto"/>
                <w:bottom w:val="none" w:sz="0" w:space="0" w:color="auto"/>
                <w:right w:val="none" w:sz="0" w:space="0" w:color="auto"/>
              </w:divBdr>
            </w:div>
            <w:div w:id="558058767">
              <w:marLeft w:val="0"/>
              <w:marRight w:val="0"/>
              <w:marTop w:val="0"/>
              <w:marBottom w:val="0"/>
              <w:divBdr>
                <w:top w:val="none" w:sz="0" w:space="0" w:color="auto"/>
                <w:left w:val="none" w:sz="0" w:space="0" w:color="auto"/>
                <w:bottom w:val="none" w:sz="0" w:space="0" w:color="auto"/>
                <w:right w:val="none" w:sz="0" w:space="0" w:color="auto"/>
              </w:divBdr>
            </w:div>
            <w:div w:id="1625387383">
              <w:marLeft w:val="0"/>
              <w:marRight w:val="0"/>
              <w:marTop w:val="0"/>
              <w:marBottom w:val="0"/>
              <w:divBdr>
                <w:top w:val="none" w:sz="0" w:space="0" w:color="auto"/>
                <w:left w:val="none" w:sz="0" w:space="0" w:color="auto"/>
                <w:bottom w:val="none" w:sz="0" w:space="0" w:color="auto"/>
                <w:right w:val="none" w:sz="0" w:space="0" w:color="auto"/>
              </w:divBdr>
            </w:div>
            <w:div w:id="161431750">
              <w:marLeft w:val="0"/>
              <w:marRight w:val="0"/>
              <w:marTop w:val="0"/>
              <w:marBottom w:val="0"/>
              <w:divBdr>
                <w:top w:val="none" w:sz="0" w:space="0" w:color="auto"/>
                <w:left w:val="none" w:sz="0" w:space="0" w:color="auto"/>
                <w:bottom w:val="none" w:sz="0" w:space="0" w:color="auto"/>
                <w:right w:val="none" w:sz="0" w:space="0" w:color="auto"/>
              </w:divBdr>
            </w:div>
            <w:div w:id="2014071175">
              <w:marLeft w:val="0"/>
              <w:marRight w:val="0"/>
              <w:marTop w:val="0"/>
              <w:marBottom w:val="0"/>
              <w:divBdr>
                <w:top w:val="none" w:sz="0" w:space="0" w:color="auto"/>
                <w:left w:val="none" w:sz="0" w:space="0" w:color="auto"/>
                <w:bottom w:val="none" w:sz="0" w:space="0" w:color="auto"/>
                <w:right w:val="none" w:sz="0" w:space="0" w:color="auto"/>
              </w:divBdr>
            </w:div>
            <w:div w:id="1453207024">
              <w:marLeft w:val="0"/>
              <w:marRight w:val="0"/>
              <w:marTop w:val="0"/>
              <w:marBottom w:val="0"/>
              <w:divBdr>
                <w:top w:val="none" w:sz="0" w:space="0" w:color="auto"/>
                <w:left w:val="none" w:sz="0" w:space="0" w:color="auto"/>
                <w:bottom w:val="none" w:sz="0" w:space="0" w:color="auto"/>
                <w:right w:val="none" w:sz="0" w:space="0" w:color="auto"/>
              </w:divBdr>
            </w:div>
            <w:div w:id="1526796032">
              <w:marLeft w:val="0"/>
              <w:marRight w:val="0"/>
              <w:marTop w:val="0"/>
              <w:marBottom w:val="0"/>
              <w:divBdr>
                <w:top w:val="none" w:sz="0" w:space="0" w:color="auto"/>
                <w:left w:val="none" w:sz="0" w:space="0" w:color="auto"/>
                <w:bottom w:val="none" w:sz="0" w:space="0" w:color="auto"/>
                <w:right w:val="none" w:sz="0" w:space="0" w:color="auto"/>
              </w:divBdr>
            </w:div>
            <w:div w:id="2083022008">
              <w:marLeft w:val="0"/>
              <w:marRight w:val="0"/>
              <w:marTop w:val="0"/>
              <w:marBottom w:val="0"/>
              <w:divBdr>
                <w:top w:val="none" w:sz="0" w:space="0" w:color="auto"/>
                <w:left w:val="none" w:sz="0" w:space="0" w:color="auto"/>
                <w:bottom w:val="none" w:sz="0" w:space="0" w:color="auto"/>
                <w:right w:val="none" w:sz="0" w:space="0" w:color="auto"/>
              </w:divBdr>
            </w:div>
            <w:div w:id="2054887306">
              <w:marLeft w:val="0"/>
              <w:marRight w:val="0"/>
              <w:marTop w:val="0"/>
              <w:marBottom w:val="0"/>
              <w:divBdr>
                <w:top w:val="none" w:sz="0" w:space="0" w:color="auto"/>
                <w:left w:val="none" w:sz="0" w:space="0" w:color="auto"/>
                <w:bottom w:val="none" w:sz="0" w:space="0" w:color="auto"/>
                <w:right w:val="none" w:sz="0" w:space="0" w:color="auto"/>
              </w:divBdr>
            </w:div>
            <w:div w:id="517812765">
              <w:marLeft w:val="0"/>
              <w:marRight w:val="0"/>
              <w:marTop w:val="0"/>
              <w:marBottom w:val="0"/>
              <w:divBdr>
                <w:top w:val="none" w:sz="0" w:space="0" w:color="auto"/>
                <w:left w:val="none" w:sz="0" w:space="0" w:color="auto"/>
                <w:bottom w:val="none" w:sz="0" w:space="0" w:color="auto"/>
                <w:right w:val="none" w:sz="0" w:space="0" w:color="auto"/>
              </w:divBdr>
            </w:div>
            <w:div w:id="543757316">
              <w:marLeft w:val="0"/>
              <w:marRight w:val="0"/>
              <w:marTop w:val="0"/>
              <w:marBottom w:val="0"/>
              <w:divBdr>
                <w:top w:val="none" w:sz="0" w:space="0" w:color="auto"/>
                <w:left w:val="none" w:sz="0" w:space="0" w:color="auto"/>
                <w:bottom w:val="none" w:sz="0" w:space="0" w:color="auto"/>
                <w:right w:val="none" w:sz="0" w:space="0" w:color="auto"/>
              </w:divBdr>
            </w:div>
            <w:div w:id="1810323378">
              <w:marLeft w:val="0"/>
              <w:marRight w:val="0"/>
              <w:marTop w:val="0"/>
              <w:marBottom w:val="0"/>
              <w:divBdr>
                <w:top w:val="none" w:sz="0" w:space="0" w:color="auto"/>
                <w:left w:val="none" w:sz="0" w:space="0" w:color="auto"/>
                <w:bottom w:val="none" w:sz="0" w:space="0" w:color="auto"/>
                <w:right w:val="none" w:sz="0" w:space="0" w:color="auto"/>
              </w:divBdr>
            </w:div>
            <w:div w:id="1531652076">
              <w:marLeft w:val="0"/>
              <w:marRight w:val="0"/>
              <w:marTop w:val="0"/>
              <w:marBottom w:val="0"/>
              <w:divBdr>
                <w:top w:val="none" w:sz="0" w:space="0" w:color="auto"/>
                <w:left w:val="none" w:sz="0" w:space="0" w:color="auto"/>
                <w:bottom w:val="none" w:sz="0" w:space="0" w:color="auto"/>
                <w:right w:val="none" w:sz="0" w:space="0" w:color="auto"/>
              </w:divBdr>
            </w:div>
            <w:div w:id="340665643">
              <w:marLeft w:val="0"/>
              <w:marRight w:val="0"/>
              <w:marTop w:val="0"/>
              <w:marBottom w:val="0"/>
              <w:divBdr>
                <w:top w:val="none" w:sz="0" w:space="0" w:color="auto"/>
                <w:left w:val="none" w:sz="0" w:space="0" w:color="auto"/>
                <w:bottom w:val="none" w:sz="0" w:space="0" w:color="auto"/>
                <w:right w:val="none" w:sz="0" w:space="0" w:color="auto"/>
              </w:divBdr>
            </w:div>
            <w:div w:id="2109884851">
              <w:marLeft w:val="0"/>
              <w:marRight w:val="0"/>
              <w:marTop w:val="0"/>
              <w:marBottom w:val="0"/>
              <w:divBdr>
                <w:top w:val="none" w:sz="0" w:space="0" w:color="auto"/>
                <w:left w:val="none" w:sz="0" w:space="0" w:color="auto"/>
                <w:bottom w:val="none" w:sz="0" w:space="0" w:color="auto"/>
                <w:right w:val="none" w:sz="0" w:space="0" w:color="auto"/>
              </w:divBdr>
            </w:div>
            <w:div w:id="1200643">
              <w:marLeft w:val="0"/>
              <w:marRight w:val="0"/>
              <w:marTop w:val="0"/>
              <w:marBottom w:val="0"/>
              <w:divBdr>
                <w:top w:val="none" w:sz="0" w:space="0" w:color="auto"/>
                <w:left w:val="none" w:sz="0" w:space="0" w:color="auto"/>
                <w:bottom w:val="none" w:sz="0" w:space="0" w:color="auto"/>
                <w:right w:val="none" w:sz="0" w:space="0" w:color="auto"/>
              </w:divBdr>
            </w:div>
            <w:div w:id="1641810051">
              <w:marLeft w:val="0"/>
              <w:marRight w:val="0"/>
              <w:marTop w:val="0"/>
              <w:marBottom w:val="0"/>
              <w:divBdr>
                <w:top w:val="none" w:sz="0" w:space="0" w:color="auto"/>
                <w:left w:val="none" w:sz="0" w:space="0" w:color="auto"/>
                <w:bottom w:val="none" w:sz="0" w:space="0" w:color="auto"/>
                <w:right w:val="none" w:sz="0" w:space="0" w:color="auto"/>
              </w:divBdr>
            </w:div>
            <w:div w:id="33041258">
              <w:marLeft w:val="0"/>
              <w:marRight w:val="0"/>
              <w:marTop w:val="0"/>
              <w:marBottom w:val="0"/>
              <w:divBdr>
                <w:top w:val="none" w:sz="0" w:space="0" w:color="auto"/>
                <w:left w:val="none" w:sz="0" w:space="0" w:color="auto"/>
                <w:bottom w:val="none" w:sz="0" w:space="0" w:color="auto"/>
                <w:right w:val="none" w:sz="0" w:space="0" w:color="auto"/>
              </w:divBdr>
            </w:div>
            <w:div w:id="80300961">
              <w:marLeft w:val="0"/>
              <w:marRight w:val="0"/>
              <w:marTop w:val="0"/>
              <w:marBottom w:val="0"/>
              <w:divBdr>
                <w:top w:val="none" w:sz="0" w:space="0" w:color="auto"/>
                <w:left w:val="none" w:sz="0" w:space="0" w:color="auto"/>
                <w:bottom w:val="none" w:sz="0" w:space="0" w:color="auto"/>
                <w:right w:val="none" w:sz="0" w:space="0" w:color="auto"/>
              </w:divBdr>
            </w:div>
            <w:div w:id="1914467829">
              <w:marLeft w:val="0"/>
              <w:marRight w:val="0"/>
              <w:marTop w:val="0"/>
              <w:marBottom w:val="0"/>
              <w:divBdr>
                <w:top w:val="none" w:sz="0" w:space="0" w:color="auto"/>
                <w:left w:val="none" w:sz="0" w:space="0" w:color="auto"/>
                <w:bottom w:val="none" w:sz="0" w:space="0" w:color="auto"/>
                <w:right w:val="none" w:sz="0" w:space="0" w:color="auto"/>
              </w:divBdr>
            </w:div>
            <w:div w:id="1627158578">
              <w:marLeft w:val="0"/>
              <w:marRight w:val="0"/>
              <w:marTop w:val="0"/>
              <w:marBottom w:val="0"/>
              <w:divBdr>
                <w:top w:val="none" w:sz="0" w:space="0" w:color="auto"/>
                <w:left w:val="none" w:sz="0" w:space="0" w:color="auto"/>
                <w:bottom w:val="none" w:sz="0" w:space="0" w:color="auto"/>
                <w:right w:val="none" w:sz="0" w:space="0" w:color="auto"/>
              </w:divBdr>
            </w:div>
            <w:div w:id="1226256053">
              <w:marLeft w:val="0"/>
              <w:marRight w:val="0"/>
              <w:marTop w:val="0"/>
              <w:marBottom w:val="0"/>
              <w:divBdr>
                <w:top w:val="none" w:sz="0" w:space="0" w:color="auto"/>
                <w:left w:val="none" w:sz="0" w:space="0" w:color="auto"/>
                <w:bottom w:val="none" w:sz="0" w:space="0" w:color="auto"/>
                <w:right w:val="none" w:sz="0" w:space="0" w:color="auto"/>
              </w:divBdr>
            </w:div>
            <w:div w:id="1687780433">
              <w:marLeft w:val="0"/>
              <w:marRight w:val="0"/>
              <w:marTop w:val="0"/>
              <w:marBottom w:val="0"/>
              <w:divBdr>
                <w:top w:val="none" w:sz="0" w:space="0" w:color="auto"/>
                <w:left w:val="none" w:sz="0" w:space="0" w:color="auto"/>
                <w:bottom w:val="none" w:sz="0" w:space="0" w:color="auto"/>
                <w:right w:val="none" w:sz="0" w:space="0" w:color="auto"/>
              </w:divBdr>
            </w:div>
            <w:div w:id="1280186027">
              <w:marLeft w:val="0"/>
              <w:marRight w:val="0"/>
              <w:marTop w:val="0"/>
              <w:marBottom w:val="0"/>
              <w:divBdr>
                <w:top w:val="none" w:sz="0" w:space="0" w:color="auto"/>
                <w:left w:val="none" w:sz="0" w:space="0" w:color="auto"/>
                <w:bottom w:val="none" w:sz="0" w:space="0" w:color="auto"/>
                <w:right w:val="none" w:sz="0" w:space="0" w:color="auto"/>
              </w:divBdr>
            </w:div>
            <w:div w:id="698433974">
              <w:marLeft w:val="0"/>
              <w:marRight w:val="0"/>
              <w:marTop w:val="0"/>
              <w:marBottom w:val="0"/>
              <w:divBdr>
                <w:top w:val="none" w:sz="0" w:space="0" w:color="auto"/>
                <w:left w:val="none" w:sz="0" w:space="0" w:color="auto"/>
                <w:bottom w:val="none" w:sz="0" w:space="0" w:color="auto"/>
                <w:right w:val="none" w:sz="0" w:space="0" w:color="auto"/>
              </w:divBdr>
            </w:div>
            <w:div w:id="278682198">
              <w:marLeft w:val="0"/>
              <w:marRight w:val="0"/>
              <w:marTop w:val="0"/>
              <w:marBottom w:val="0"/>
              <w:divBdr>
                <w:top w:val="none" w:sz="0" w:space="0" w:color="auto"/>
                <w:left w:val="none" w:sz="0" w:space="0" w:color="auto"/>
                <w:bottom w:val="none" w:sz="0" w:space="0" w:color="auto"/>
                <w:right w:val="none" w:sz="0" w:space="0" w:color="auto"/>
              </w:divBdr>
            </w:div>
            <w:div w:id="750011213">
              <w:marLeft w:val="0"/>
              <w:marRight w:val="0"/>
              <w:marTop w:val="0"/>
              <w:marBottom w:val="0"/>
              <w:divBdr>
                <w:top w:val="none" w:sz="0" w:space="0" w:color="auto"/>
                <w:left w:val="none" w:sz="0" w:space="0" w:color="auto"/>
                <w:bottom w:val="none" w:sz="0" w:space="0" w:color="auto"/>
                <w:right w:val="none" w:sz="0" w:space="0" w:color="auto"/>
              </w:divBdr>
            </w:div>
            <w:div w:id="1848666587">
              <w:marLeft w:val="0"/>
              <w:marRight w:val="0"/>
              <w:marTop w:val="0"/>
              <w:marBottom w:val="0"/>
              <w:divBdr>
                <w:top w:val="none" w:sz="0" w:space="0" w:color="auto"/>
                <w:left w:val="none" w:sz="0" w:space="0" w:color="auto"/>
                <w:bottom w:val="none" w:sz="0" w:space="0" w:color="auto"/>
                <w:right w:val="none" w:sz="0" w:space="0" w:color="auto"/>
              </w:divBdr>
            </w:div>
            <w:div w:id="419062977">
              <w:marLeft w:val="0"/>
              <w:marRight w:val="0"/>
              <w:marTop w:val="0"/>
              <w:marBottom w:val="0"/>
              <w:divBdr>
                <w:top w:val="none" w:sz="0" w:space="0" w:color="auto"/>
                <w:left w:val="none" w:sz="0" w:space="0" w:color="auto"/>
                <w:bottom w:val="none" w:sz="0" w:space="0" w:color="auto"/>
                <w:right w:val="none" w:sz="0" w:space="0" w:color="auto"/>
              </w:divBdr>
            </w:div>
            <w:div w:id="1964575718">
              <w:marLeft w:val="0"/>
              <w:marRight w:val="0"/>
              <w:marTop w:val="0"/>
              <w:marBottom w:val="0"/>
              <w:divBdr>
                <w:top w:val="none" w:sz="0" w:space="0" w:color="auto"/>
                <w:left w:val="none" w:sz="0" w:space="0" w:color="auto"/>
                <w:bottom w:val="none" w:sz="0" w:space="0" w:color="auto"/>
                <w:right w:val="none" w:sz="0" w:space="0" w:color="auto"/>
              </w:divBdr>
            </w:div>
            <w:div w:id="157620004">
              <w:marLeft w:val="0"/>
              <w:marRight w:val="0"/>
              <w:marTop w:val="0"/>
              <w:marBottom w:val="0"/>
              <w:divBdr>
                <w:top w:val="none" w:sz="0" w:space="0" w:color="auto"/>
                <w:left w:val="none" w:sz="0" w:space="0" w:color="auto"/>
                <w:bottom w:val="none" w:sz="0" w:space="0" w:color="auto"/>
                <w:right w:val="none" w:sz="0" w:space="0" w:color="auto"/>
              </w:divBdr>
            </w:div>
            <w:div w:id="1359744930">
              <w:marLeft w:val="0"/>
              <w:marRight w:val="0"/>
              <w:marTop w:val="0"/>
              <w:marBottom w:val="0"/>
              <w:divBdr>
                <w:top w:val="none" w:sz="0" w:space="0" w:color="auto"/>
                <w:left w:val="none" w:sz="0" w:space="0" w:color="auto"/>
                <w:bottom w:val="none" w:sz="0" w:space="0" w:color="auto"/>
                <w:right w:val="none" w:sz="0" w:space="0" w:color="auto"/>
              </w:divBdr>
            </w:div>
            <w:div w:id="1097676260">
              <w:marLeft w:val="0"/>
              <w:marRight w:val="0"/>
              <w:marTop w:val="0"/>
              <w:marBottom w:val="0"/>
              <w:divBdr>
                <w:top w:val="none" w:sz="0" w:space="0" w:color="auto"/>
                <w:left w:val="none" w:sz="0" w:space="0" w:color="auto"/>
                <w:bottom w:val="none" w:sz="0" w:space="0" w:color="auto"/>
                <w:right w:val="none" w:sz="0" w:space="0" w:color="auto"/>
              </w:divBdr>
            </w:div>
            <w:div w:id="189414864">
              <w:marLeft w:val="0"/>
              <w:marRight w:val="0"/>
              <w:marTop w:val="0"/>
              <w:marBottom w:val="0"/>
              <w:divBdr>
                <w:top w:val="none" w:sz="0" w:space="0" w:color="auto"/>
                <w:left w:val="none" w:sz="0" w:space="0" w:color="auto"/>
                <w:bottom w:val="none" w:sz="0" w:space="0" w:color="auto"/>
                <w:right w:val="none" w:sz="0" w:space="0" w:color="auto"/>
              </w:divBdr>
            </w:div>
            <w:div w:id="1637449631">
              <w:marLeft w:val="0"/>
              <w:marRight w:val="0"/>
              <w:marTop w:val="0"/>
              <w:marBottom w:val="0"/>
              <w:divBdr>
                <w:top w:val="none" w:sz="0" w:space="0" w:color="auto"/>
                <w:left w:val="none" w:sz="0" w:space="0" w:color="auto"/>
                <w:bottom w:val="none" w:sz="0" w:space="0" w:color="auto"/>
                <w:right w:val="none" w:sz="0" w:space="0" w:color="auto"/>
              </w:divBdr>
            </w:div>
            <w:div w:id="861943767">
              <w:marLeft w:val="0"/>
              <w:marRight w:val="0"/>
              <w:marTop w:val="0"/>
              <w:marBottom w:val="0"/>
              <w:divBdr>
                <w:top w:val="none" w:sz="0" w:space="0" w:color="auto"/>
                <w:left w:val="none" w:sz="0" w:space="0" w:color="auto"/>
                <w:bottom w:val="none" w:sz="0" w:space="0" w:color="auto"/>
                <w:right w:val="none" w:sz="0" w:space="0" w:color="auto"/>
              </w:divBdr>
            </w:div>
            <w:div w:id="1517580259">
              <w:marLeft w:val="0"/>
              <w:marRight w:val="0"/>
              <w:marTop w:val="0"/>
              <w:marBottom w:val="0"/>
              <w:divBdr>
                <w:top w:val="none" w:sz="0" w:space="0" w:color="auto"/>
                <w:left w:val="none" w:sz="0" w:space="0" w:color="auto"/>
                <w:bottom w:val="none" w:sz="0" w:space="0" w:color="auto"/>
                <w:right w:val="none" w:sz="0" w:space="0" w:color="auto"/>
              </w:divBdr>
            </w:div>
            <w:div w:id="2013797586">
              <w:marLeft w:val="0"/>
              <w:marRight w:val="0"/>
              <w:marTop w:val="0"/>
              <w:marBottom w:val="0"/>
              <w:divBdr>
                <w:top w:val="none" w:sz="0" w:space="0" w:color="auto"/>
                <w:left w:val="none" w:sz="0" w:space="0" w:color="auto"/>
                <w:bottom w:val="none" w:sz="0" w:space="0" w:color="auto"/>
                <w:right w:val="none" w:sz="0" w:space="0" w:color="auto"/>
              </w:divBdr>
            </w:div>
            <w:div w:id="846870296">
              <w:marLeft w:val="0"/>
              <w:marRight w:val="0"/>
              <w:marTop w:val="0"/>
              <w:marBottom w:val="0"/>
              <w:divBdr>
                <w:top w:val="none" w:sz="0" w:space="0" w:color="auto"/>
                <w:left w:val="none" w:sz="0" w:space="0" w:color="auto"/>
                <w:bottom w:val="none" w:sz="0" w:space="0" w:color="auto"/>
                <w:right w:val="none" w:sz="0" w:space="0" w:color="auto"/>
              </w:divBdr>
            </w:div>
            <w:div w:id="423189353">
              <w:marLeft w:val="0"/>
              <w:marRight w:val="0"/>
              <w:marTop w:val="0"/>
              <w:marBottom w:val="0"/>
              <w:divBdr>
                <w:top w:val="none" w:sz="0" w:space="0" w:color="auto"/>
                <w:left w:val="none" w:sz="0" w:space="0" w:color="auto"/>
                <w:bottom w:val="none" w:sz="0" w:space="0" w:color="auto"/>
                <w:right w:val="none" w:sz="0" w:space="0" w:color="auto"/>
              </w:divBdr>
            </w:div>
            <w:div w:id="2025937645">
              <w:marLeft w:val="0"/>
              <w:marRight w:val="0"/>
              <w:marTop w:val="0"/>
              <w:marBottom w:val="0"/>
              <w:divBdr>
                <w:top w:val="none" w:sz="0" w:space="0" w:color="auto"/>
                <w:left w:val="none" w:sz="0" w:space="0" w:color="auto"/>
                <w:bottom w:val="none" w:sz="0" w:space="0" w:color="auto"/>
                <w:right w:val="none" w:sz="0" w:space="0" w:color="auto"/>
              </w:divBdr>
            </w:div>
            <w:div w:id="1503203749">
              <w:marLeft w:val="0"/>
              <w:marRight w:val="0"/>
              <w:marTop w:val="0"/>
              <w:marBottom w:val="0"/>
              <w:divBdr>
                <w:top w:val="none" w:sz="0" w:space="0" w:color="auto"/>
                <w:left w:val="none" w:sz="0" w:space="0" w:color="auto"/>
                <w:bottom w:val="none" w:sz="0" w:space="0" w:color="auto"/>
                <w:right w:val="none" w:sz="0" w:space="0" w:color="auto"/>
              </w:divBdr>
            </w:div>
            <w:div w:id="2145390808">
              <w:marLeft w:val="0"/>
              <w:marRight w:val="0"/>
              <w:marTop w:val="0"/>
              <w:marBottom w:val="0"/>
              <w:divBdr>
                <w:top w:val="none" w:sz="0" w:space="0" w:color="auto"/>
                <w:left w:val="none" w:sz="0" w:space="0" w:color="auto"/>
                <w:bottom w:val="none" w:sz="0" w:space="0" w:color="auto"/>
                <w:right w:val="none" w:sz="0" w:space="0" w:color="auto"/>
              </w:divBdr>
            </w:div>
            <w:div w:id="1174953607">
              <w:marLeft w:val="0"/>
              <w:marRight w:val="0"/>
              <w:marTop w:val="0"/>
              <w:marBottom w:val="0"/>
              <w:divBdr>
                <w:top w:val="none" w:sz="0" w:space="0" w:color="auto"/>
                <w:left w:val="none" w:sz="0" w:space="0" w:color="auto"/>
                <w:bottom w:val="none" w:sz="0" w:space="0" w:color="auto"/>
                <w:right w:val="none" w:sz="0" w:space="0" w:color="auto"/>
              </w:divBdr>
            </w:div>
            <w:div w:id="1999075113">
              <w:marLeft w:val="0"/>
              <w:marRight w:val="0"/>
              <w:marTop w:val="0"/>
              <w:marBottom w:val="0"/>
              <w:divBdr>
                <w:top w:val="none" w:sz="0" w:space="0" w:color="auto"/>
                <w:left w:val="none" w:sz="0" w:space="0" w:color="auto"/>
                <w:bottom w:val="none" w:sz="0" w:space="0" w:color="auto"/>
                <w:right w:val="none" w:sz="0" w:space="0" w:color="auto"/>
              </w:divBdr>
            </w:div>
            <w:div w:id="2040273028">
              <w:marLeft w:val="0"/>
              <w:marRight w:val="0"/>
              <w:marTop w:val="0"/>
              <w:marBottom w:val="0"/>
              <w:divBdr>
                <w:top w:val="none" w:sz="0" w:space="0" w:color="auto"/>
                <w:left w:val="none" w:sz="0" w:space="0" w:color="auto"/>
                <w:bottom w:val="none" w:sz="0" w:space="0" w:color="auto"/>
                <w:right w:val="none" w:sz="0" w:space="0" w:color="auto"/>
              </w:divBdr>
            </w:div>
            <w:div w:id="525876272">
              <w:marLeft w:val="0"/>
              <w:marRight w:val="0"/>
              <w:marTop w:val="0"/>
              <w:marBottom w:val="0"/>
              <w:divBdr>
                <w:top w:val="none" w:sz="0" w:space="0" w:color="auto"/>
                <w:left w:val="none" w:sz="0" w:space="0" w:color="auto"/>
                <w:bottom w:val="none" w:sz="0" w:space="0" w:color="auto"/>
                <w:right w:val="none" w:sz="0" w:space="0" w:color="auto"/>
              </w:divBdr>
            </w:div>
            <w:div w:id="381831510">
              <w:marLeft w:val="0"/>
              <w:marRight w:val="0"/>
              <w:marTop w:val="0"/>
              <w:marBottom w:val="0"/>
              <w:divBdr>
                <w:top w:val="none" w:sz="0" w:space="0" w:color="auto"/>
                <w:left w:val="none" w:sz="0" w:space="0" w:color="auto"/>
                <w:bottom w:val="none" w:sz="0" w:space="0" w:color="auto"/>
                <w:right w:val="none" w:sz="0" w:space="0" w:color="auto"/>
              </w:divBdr>
            </w:div>
            <w:div w:id="1969509265">
              <w:marLeft w:val="0"/>
              <w:marRight w:val="0"/>
              <w:marTop w:val="0"/>
              <w:marBottom w:val="0"/>
              <w:divBdr>
                <w:top w:val="none" w:sz="0" w:space="0" w:color="auto"/>
                <w:left w:val="none" w:sz="0" w:space="0" w:color="auto"/>
                <w:bottom w:val="none" w:sz="0" w:space="0" w:color="auto"/>
                <w:right w:val="none" w:sz="0" w:space="0" w:color="auto"/>
              </w:divBdr>
            </w:div>
            <w:div w:id="117073430">
              <w:marLeft w:val="0"/>
              <w:marRight w:val="0"/>
              <w:marTop w:val="0"/>
              <w:marBottom w:val="0"/>
              <w:divBdr>
                <w:top w:val="none" w:sz="0" w:space="0" w:color="auto"/>
                <w:left w:val="none" w:sz="0" w:space="0" w:color="auto"/>
                <w:bottom w:val="none" w:sz="0" w:space="0" w:color="auto"/>
                <w:right w:val="none" w:sz="0" w:space="0" w:color="auto"/>
              </w:divBdr>
            </w:div>
            <w:div w:id="1887595974">
              <w:marLeft w:val="0"/>
              <w:marRight w:val="0"/>
              <w:marTop w:val="0"/>
              <w:marBottom w:val="0"/>
              <w:divBdr>
                <w:top w:val="none" w:sz="0" w:space="0" w:color="auto"/>
                <w:left w:val="none" w:sz="0" w:space="0" w:color="auto"/>
                <w:bottom w:val="none" w:sz="0" w:space="0" w:color="auto"/>
                <w:right w:val="none" w:sz="0" w:space="0" w:color="auto"/>
              </w:divBdr>
            </w:div>
            <w:div w:id="1910385607">
              <w:marLeft w:val="0"/>
              <w:marRight w:val="0"/>
              <w:marTop w:val="0"/>
              <w:marBottom w:val="0"/>
              <w:divBdr>
                <w:top w:val="none" w:sz="0" w:space="0" w:color="auto"/>
                <w:left w:val="none" w:sz="0" w:space="0" w:color="auto"/>
                <w:bottom w:val="none" w:sz="0" w:space="0" w:color="auto"/>
                <w:right w:val="none" w:sz="0" w:space="0" w:color="auto"/>
              </w:divBdr>
            </w:div>
            <w:div w:id="170218886">
              <w:marLeft w:val="0"/>
              <w:marRight w:val="0"/>
              <w:marTop w:val="0"/>
              <w:marBottom w:val="0"/>
              <w:divBdr>
                <w:top w:val="none" w:sz="0" w:space="0" w:color="auto"/>
                <w:left w:val="none" w:sz="0" w:space="0" w:color="auto"/>
                <w:bottom w:val="none" w:sz="0" w:space="0" w:color="auto"/>
                <w:right w:val="none" w:sz="0" w:space="0" w:color="auto"/>
              </w:divBdr>
            </w:div>
            <w:div w:id="449277277">
              <w:marLeft w:val="0"/>
              <w:marRight w:val="0"/>
              <w:marTop w:val="0"/>
              <w:marBottom w:val="0"/>
              <w:divBdr>
                <w:top w:val="none" w:sz="0" w:space="0" w:color="auto"/>
                <w:left w:val="none" w:sz="0" w:space="0" w:color="auto"/>
                <w:bottom w:val="none" w:sz="0" w:space="0" w:color="auto"/>
                <w:right w:val="none" w:sz="0" w:space="0" w:color="auto"/>
              </w:divBdr>
            </w:div>
            <w:div w:id="583301187">
              <w:marLeft w:val="0"/>
              <w:marRight w:val="0"/>
              <w:marTop w:val="0"/>
              <w:marBottom w:val="0"/>
              <w:divBdr>
                <w:top w:val="none" w:sz="0" w:space="0" w:color="auto"/>
                <w:left w:val="none" w:sz="0" w:space="0" w:color="auto"/>
                <w:bottom w:val="none" w:sz="0" w:space="0" w:color="auto"/>
                <w:right w:val="none" w:sz="0" w:space="0" w:color="auto"/>
              </w:divBdr>
            </w:div>
            <w:div w:id="1619293482">
              <w:marLeft w:val="0"/>
              <w:marRight w:val="0"/>
              <w:marTop w:val="0"/>
              <w:marBottom w:val="0"/>
              <w:divBdr>
                <w:top w:val="none" w:sz="0" w:space="0" w:color="auto"/>
                <w:left w:val="none" w:sz="0" w:space="0" w:color="auto"/>
                <w:bottom w:val="none" w:sz="0" w:space="0" w:color="auto"/>
                <w:right w:val="none" w:sz="0" w:space="0" w:color="auto"/>
              </w:divBdr>
            </w:div>
            <w:div w:id="1946692818">
              <w:marLeft w:val="0"/>
              <w:marRight w:val="0"/>
              <w:marTop w:val="0"/>
              <w:marBottom w:val="0"/>
              <w:divBdr>
                <w:top w:val="none" w:sz="0" w:space="0" w:color="auto"/>
                <w:left w:val="none" w:sz="0" w:space="0" w:color="auto"/>
                <w:bottom w:val="none" w:sz="0" w:space="0" w:color="auto"/>
                <w:right w:val="none" w:sz="0" w:space="0" w:color="auto"/>
              </w:divBdr>
            </w:div>
            <w:div w:id="272371995">
              <w:marLeft w:val="0"/>
              <w:marRight w:val="0"/>
              <w:marTop w:val="0"/>
              <w:marBottom w:val="0"/>
              <w:divBdr>
                <w:top w:val="none" w:sz="0" w:space="0" w:color="auto"/>
                <w:left w:val="none" w:sz="0" w:space="0" w:color="auto"/>
                <w:bottom w:val="none" w:sz="0" w:space="0" w:color="auto"/>
                <w:right w:val="none" w:sz="0" w:space="0" w:color="auto"/>
              </w:divBdr>
            </w:div>
            <w:div w:id="1116484296">
              <w:marLeft w:val="0"/>
              <w:marRight w:val="0"/>
              <w:marTop w:val="0"/>
              <w:marBottom w:val="0"/>
              <w:divBdr>
                <w:top w:val="none" w:sz="0" w:space="0" w:color="auto"/>
                <w:left w:val="none" w:sz="0" w:space="0" w:color="auto"/>
                <w:bottom w:val="none" w:sz="0" w:space="0" w:color="auto"/>
                <w:right w:val="none" w:sz="0" w:space="0" w:color="auto"/>
              </w:divBdr>
            </w:div>
            <w:div w:id="652491857">
              <w:marLeft w:val="0"/>
              <w:marRight w:val="0"/>
              <w:marTop w:val="0"/>
              <w:marBottom w:val="0"/>
              <w:divBdr>
                <w:top w:val="none" w:sz="0" w:space="0" w:color="auto"/>
                <w:left w:val="none" w:sz="0" w:space="0" w:color="auto"/>
                <w:bottom w:val="none" w:sz="0" w:space="0" w:color="auto"/>
                <w:right w:val="none" w:sz="0" w:space="0" w:color="auto"/>
              </w:divBdr>
            </w:div>
            <w:div w:id="67773129">
              <w:marLeft w:val="0"/>
              <w:marRight w:val="0"/>
              <w:marTop w:val="0"/>
              <w:marBottom w:val="0"/>
              <w:divBdr>
                <w:top w:val="none" w:sz="0" w:space="0" w:color="auto"/>
                <w:left w:val="none" w:sz="0" w:space="0" w:color="auto"/>
                <w:bottom w:val="none" w:sz="0" w:space="0" w:color="auto"/>
                <w:right w:val="none" w:sz="0" w:space="0" w:color="auto"/>
              </w:divBdr>
            </w:div>
            <w:div w:id="2097243651">
              <w:marLeft w:val="0"/>
              <w:marRight w:val="0"/>
              <w:marTop w:val="0"/>
              <w:marBottom w:val="0"/>
              <w:divBdr>
                <w:top w:val="none" w:sz="0" w:space="0" w:color="auto"/>
                <w:left w:val="none" w:sz="0" w:space="0" w:color="auto"/>
                <w:bottom w:val="none" w:sz="0" w:space="0" w:color="auto"/>
                <w:right w:val="none" w:sz="0" w:space="0" w:color="auto"/>
              </w:divBdr>
            </w:div>
            <w:div w:id="429548620">
              <w:marLeft w:val="0"/>
              <w:marRight w:val="0"/>
              <w:marTop w:val="0"/>
              <w:marBottom w:val="0"/>
              <w:divBdr>
                <w:top w:val="none" w:sz="0" w:space="0" w:color="auto"/>
                <w:left w:val="none" w:sz="0" w:space="0" w:color="auto"/>
                <w:bottom w:val="none" w:sz="0" w:space="0" w:color="auto"/>
                <w:right w:val="none" w:sz="0" w:space="0" w:color="auto"/>
              </w:divBdr>
            </w:div>
            <w:div w:id="1744913358">
              <w:marLeft w:val="0"/>
              <w:marRight w:val="0"/>
              <w:marTop w:val="0"/>
              <w:marBottom w:val="0"/>
              <w:divBdr>
                <w:top w:val="none" w:sz="0" w:space="0" w:color="auto"/>
                <w:left w:val="none" w:sz="0" w:space="0" w:color="auto"/>
                <w:bottom w:val="none" w:sz="0" w:space="0" w:color="auto"/>
                <w:right w:val="none" w:sz="0" w:space="0" w:color="auto"/>
              </w:divBdr>
            </w:div>
            <w:div w:id="1612711163">
              <w:marLeft w:val="0"/>
              <w:marRight w:val="0"/>
              <w:marTop w:val="0"/>
              <w:marBottom w:val="0"/>
              <w:divBdr>
                <w:top w:val="none" w:sz="0" w:space="0" w:color="auto"/>
                <w:left w:val="none" w:sz="0" w:space="0" w:color="auto"/>
                <w:bottom w:val="none" w:sz="0" w:space="0" w:color="auto"/>
                <w:right w:val="none" w:sz="0" w:space="0" w:color="auto"/>
              </w:divBdr>
            </w:div>
            <w:div w:id="550313665">
              <w:marLeft w:val="0"/>
              <w:marRight w:val="0"/>
              <w:marTop w:val="0"/>
              <w:marBottom w:val="0"/>
              <w:divBdr>
                <w:top w:val="none" w:sz="0" w:space="0" w:color="auto"/>
                <w:left w:val="none" w:sz="0" w:space="0" w:color="auto"/>
                <w:bottom w:val="none" w:sz="0" w:space="0" w:color="auto"/>
                <w:right w:val="none" w:sz="0" w:space="0" w:color="auto"/>
              </w:divBdr>
            </w:div>
            <w:div w:id="1449279289">
              <w:marLeft w:val="0"/>
              <w:marRight w:val="0"/>
              <w:marTop w:val="0"/>
              <w:marBottom w:val="0"/>
              <w:divBdr>
                <w:top w:val="none" w:sz="0" w:space="0" w:color="auto"/>
                <w:left w:val="none" w:sz="0" w:space="0" w:color="auto"/>
                <w:bottom w:val="none" w:sz="0" w:space="0" w:color="auto"/>
                <w:right w:val="none" w:sz="0" w:space="0" w:color="auto"/>
              </w:divBdr>
            </w:div>
            <w:div w:id="2077119901">
              <w:marLeft w:val="0"/>
              <w:marRight w:val="0"/>
              <w:marTop w:val="0"/>
              <w:marBottom w:val="0"/>
              <w:divBdr>
                <w:top w:val="none" w:sz="0" w:space="0" w:color="auto"/>
                <w:left w:val="none" w:sz="0" w:space="0" w:color="auto"/>
                <w:bottom w:val="none" w:sz="0" w:space="0" w:color="auto"/>
                <w:right w:val="none" w:sz="0" w:space="0" w:color="auto"/>
              </w:divBdr>
            </w:div>
            <w:div w:id="213349169">
              <w:marLeft w:val="0"/>
              <w:marRight w:val="0"/>
              <w:marTop w:val="0"/>
              <w:marBottom w:val="0"/>
              <w:divBdr>
                <w:top w:val="none" w:sz="0" w:space="0" w:color="auto"/>
                <w:left w:val="none" w:sz="0" w:space="0" w:color="auto"/>
                <w:bottom w:val="none" w:sz="0" w:space="0" w:color="auto"/>
                <w:right w:val="none" w:sz="0" w:space="0" w:color="auto"/>
              </w:divBdr>
            </w:div>
            <w:div w:id="1182819276">
              <w:marLeft w:val="0"/>
              <w:marRight w:val="0"/>
              <w:marTop w:val="0"/>
              <w:marBottom w:val="0"/>
              <w:divBdr>
                <w:top w:val="none" w:sz="0" w:space="0" w:color="auto"/>
                <w:left w:val="none" w:sz="0" w:space="0" w:color="auto"/>
                <w:bottom w:val="none" w:sz="0" w:space="0" w:color="auto"/>
                <w:right w:val="none" w:sz="0" w:space="0" w:color="auto"/>
              </w:divBdr>
            </w:div>
            <w:div w:id="992559443">
              <w:marLeft w:val="0"/>
              <w:marRight w:val="0"/>
              <w:marTop w:val="0"/>
              <w:marBottom w:val="0"/>
              <w:divBdr>
                <w:top w:val="none" w:sz="0" w:space="0" w:color="auto"/>
                <w:left w:val="none" w:sz="0" w:space="0" w:color="auto"/>
                <w:bottom w:val="none" w:sz="0" w:space="0" w:color="auto"/>
                <w:right w:val="none" w:sz="0" w:space="0" w:color="auto"/>
              </w:divBdr>
            </w:div>
            <w:div w:id="674843801">
              <w:marLeft w:val="0"/>
              <w:marRight w:val="0"/>
              <w:marTop w:val="0"/>
              <w:marBottom w:val="0"/>
              <w:divBdr>
                <w:top w:val="none" w:sz="0" w:space="0" w:color="auto"/>
                <w:left w:val="none" w:sz="0" w:space="0" w:color="auto"/>
                <w:bottom w:val="none" w:sz="0" w:space="0" w:color="auto"/>
                <w:right w:val="none" w:sz="0" w:space="0" w:color="auto"/>
              </w:divBdr>
            </w:div>
            <w:div w:id="756369821">
              <w:marLeft w:val="0"/>
              <w:marRight w:val="0"/>
              <w:marTop w:val="0"/>
              <w:marBottom w:val="0"/>
              <w:divBdr>
                <w:top w:val="none" w:sz="0" w:space="0" w:color="auto"/>
                <w:left w:val="none" w:sz="0" w:space="0" w:color="auto"/>
                <w:bottom w:val="none" w:sz="0" w:space="0" w:color="auto"/>
                <w:right w:val="none" w:sz="0" w:space="0" w:color="auto"/>
              </w:divBdr>
            </w:div>
            <w:div w:id="979723534">
              <w:marLeft w:val="0"/>
              <w:marRight w:val="0"/>
              <w:marTop w:val="0"/>
              <w:marBottom w:val="0"/>
              <w:divBdr>
                <w:top w:val="none" w:sz="0" w:space="0" w:color="auto"/>
                <w:left w:val="none" w:sz="0" w:space="0" w:color="auto"/>
                <w:bottom w:val="none" w:sz="0" w:space="0" w:color="auto"/>
                <w:right w:val="none" w:sz="0" w:space="0" w:color="auto"/>
              </w:divBdr>
            </w:div>
            <w:div w:id="1815220050">
              <w:marLeft w:val="0"/>
              <w:marRight w:val="0"/>
              <w:marTop w:val="0"/>
              <w:marBottom w:val="0"/>
              <w:divBdr>
                <w:top w:val="none" w:sz="0" w:space="0" w:color="auto"/>
                <w:left w:val="none" w:sz="0" w:space="0" w:color="auto"/>
                <w:bottom w:val="none" w:sz="0" w:space="0" w:color="auto"/>
                <w:right w:val="none" w:sz="0" w:space="0" w:color="auto"/>
              </w:divBdr>
            </w:div>
            <w:div w:id="1473717534">
              <w:marLeft w:val="0"/>
              <w:marRight w:val="0"/>
              <w:marTop w:val="0"/>
              <w:marBottom w:val="0"/>
              <w:divBdr>
                <w:top w:val="none" w:sz="0" w:space="0" w:color="auto"/>
                <w:left w:val="none" w:sz="0" w:space="0" w:color="auto"/>
                <w:bottom w:val="none" w:sz="0" w:space="0" w:color="auto"/>
                <w:right w:val="none" w:sz="0" w:space="0" w:color="auto"/>
              </w:divBdr>
            </w:div>
            <w:div w:id="2099521202">
              <w:marLeft w:val="0"/>
              <w:marRight w:val="0"/>
              <w:marTop w:val="0"/>
              <w:marBottom w:val="0"/>
              <w:divBdr>
                <w:top w:val="none" w:sz="0" w:space="0" w:color="auto"/>
                <w:left w:val="none" w:sz="0" w:space="0" w:color="auto"/>
                <w:bottom w:val="none" w:sz="0" w:space="0" w:color="auto"/>
                <w:right w:val="none" w:sz="0" w:space="0" w:color="auto"/>
              </w:divBdr>
            </w:div>
            <w:div w:id="33778956">
              <w:marLeft w:val="0"/>
              <w:marRight w:val="0"/>
              <w:marTop w:val="0"/>
              <w:marBottom w:val="0"/>
              <w:divBdr>
                <w:top w:val="none" w:sz="0" w:space="0" w:color="auto"/>
                <w:left w:val="none" w:sz="0" w:space="0" w:color="auto"/>
                <w:bottom w:val="none" w:sz="0" w:space="0" w:color="auto"/>
                <w:right w:val="none" w:sz="0" w:space="0" w:color="auto"/>
              </w:divBdr>
            </w:div>
            <w:div w:id="2072458544">
              <w:marLeft w:val="0"/>
              <w:marRight w:val="0"/>
              <w:marTop w:val="0"/>
              <w:marBottom w:val="0"/>
              <w:divBdr>
                <w:top w:val="none" w:sz="0" w:space="0" w:color="auto"/>
                <w:left w:val="none" w:sz="0" w:space="0" w:color="auto"/>
                <w:bottom w:val="none" w:sz="0" w:space="0" w:color="auto"/>
                <w:right w:val="none" w:sz="0" w:space="0" w:color="auto"/>
              </w:divBdr>
            </w:div>
            <w:div w:id="86733343">
              <w:marLeft w:val="0"/>
              <w:marRight w:val="0"/>
              <w:marTop w:val="0"/>
              <w:marBottom w:val="0"/>
              <w:divBdr>
                <w:top w:val="none" w:sz="0" w:space="0" w:color="auto"/>
                <w:left w:val="none" w:sz="0" w:space="0" w:color="auto"/>
                <w:bottom w:val="none" w:sz="0" w:space="0" w:color="auto"/>
                <w:right w:val="none" w:sz="0" w:space="0" w:color="auto"/>
              </w:divBdr>
            </w:div>
            <w:div w:id="1072046826">
              <w:marLeft w:val="0"/>
              <w:marRight w:val="0"/>
              <w:marTop w:val="0"/>
              <w:marBottom w:val="0"/>
              <w:divBdr>
                <w:top w:val="none" w:sz="0" w:space="0" w:color="auto"/>
                <w:left w:val="none" w:sz="0" w:space="0" w:color="auto"/>
                <w:bottom w:val="none" w:sz="0" w:space="0" w:color="auto"/>
                <w:right w:val="none" w:sz="0" w:space="0" w:color="auto"/>
              </w:divBdr>
            </w:div>
            <w:div w:id="85272628">
              <w:marLeft w:val="0"/>
              <w:marRight w:val="0"/>
              <w:marTop w:val="0"/>
              <w:marBottom w:val="0"/>
              <w:divBdr>
                <w:top w:val="none" w:sz="0" w:space="0" w:color="auto"/>
                <w:left w:val="none" w:sz="0" w:space="0" w:color="auto"/>
                <w:bottom w:val="none" w:sz="0" w:space="0" w:color="auto"/>
                <w:right w:val="none" w:sz="0" w:space="0" w:color="auto"/>
              </w:divBdr>
            </w:div>
            <w:div w:id="1505584766">
              <w:marLeft w:val="0"/>
              <w:marRight w:val="0"/>
              <w:marTop w:val="0"/>
              <w:marBottom w:val="0"/>
              <w:divBdr>
                <w:top w:val="none" w:sz="0" w:space="0" w:color="auto"/>
                <w:left w:val="none" w:sz="0" w:space="0" w:color="auto"/>
                <w:bottom w:val="none" w:sz="0" w:space="0" w:color="auto"/>
                <w:right w:val="none" w:sz="0" w:space="0" w:color="auto"/>
              </w:divBdr>
            </w:div>
            <w:div w:id="166023028">
              <w:marLeft w:val="0"/>
              <w:marRight w:val="0"/>
              <w:marTop w:val="0"/>
              <w:marBottom w:val="0"/>
              <w:divBdr>
                <w:top w:val="none" w:sz="0" w:space="0" w:color="auto"/>
                <w:left w:val="none" w:sz="0" w:space="0" w:color="auto"/>
                <w:bottom w:val="none" w:sz="0" w:space="0" w:color="auto"/>
                <w:right w:val="none" w:sz="0" w:space="0" w:color="auto"/>
              </w:divBdr>
            </w:div>
            <w:div w:id="754132037">
              <w:marLeft w:val="0"/>
              <w:marRight w:val="0"/>
              <w:marTop w:val="0"/>
              <w:marBottom w:val="0"/>
              <w:divBdr>
                <w:top w:val="none" w:sz="0" w:space="0" w:color="auto"/>
                <w:left w:val="none" w:sz="0" w:space="0" w:color="auto"/>
                <w:bottom w:val="none" w:sz="0" w:space="0" w:color="auto"/>
                <w:right w:val="none" w:sz="0" w:space="0" w:color="auto"/>
              </w:divBdr>
            </w:div>
            <w:div w:id="258298862">
              <w:marLeft w:val="0"/>
              <w:marRight w:val="0"/>
              <w:marTop w:val="0"/>
              <w:marBottom w:val="0"/>
              <w:divBdr>
                <w:top w:val="none" w:sz="0" w:space="0" w:color="auto"/>
                <w:left w:val="none" w:sz="0" w:space="0" w:color="auto"/>
                <w:bottom w:val="none" w:sz="0" w:space="0" w:color="auto"/>
                <w:right w:val="none" w:sz="0" w:space="0" w:color="auto"/>
              </w:divBdr>
            </w:div>
            <w:div w:id="1927223490">
              <w:marLeft w:val="0"/>
              <w:marRight w:val="0"/>
              <w:marTop w:val="0"/>
              <w:marBottom w:val="0"/>
              <w:divBdr>
                <w:top w:val="none" w:sz="0" w:space="0" w:color="auto"/>
                <w:left w:val="none" w:sz="0" w:space="0" w:color="auto"/>
                <w:bottom w:val="none" w:sz="0" w:space="0" w:color="auto"/>
                <w:right w:val="none" w:sz="0" w:space="0" w:color="auto"/>
              </w:divBdr>
            </w:div>
            <w:div w:id="1694650639">
              <w:marLeft w:val="0"/>
              <w:marRight w:val="0"/>
              <w:marTop w:val="0"/>
              <w:marBottom w:val="0"/>
              <w:divBdr>
                <w:top w:val="none" w:sz="0" w:space="0" w:color="auto"/>
                <w:left w:val="none" w:sz="0" w:space="0" w:color="auto"/>
                <w:bottom w:val="none" w:sz="0" w:space="0" w:color="auto"/>
                <w:right w:val="none" w:sz="0" w:space="0" w:color="auto"/>
              </w:divBdr>
            </w:div>
            <w:div w:id="1449276884">
              <w:marLeft w:val="0"/>
              <w:marRight w:val="0"/>
              <w:marTop w:val="0"/>
              <w:marBottom w:val="0"/>
              <w:divBdr>
                <w:top w:val="none" w:sz="0" w:space="0" w:color="auto"/>
                <w:left w:val="none" w:sz="0" w:space="0" w:color="auto"/>
                <w:bottom w:val="none" w:sz="0" w:space="0" w:color="auto"/>
                <w:right w:val="none" w:sz="0" w:space="0" w:color="auto"/>
              </w:divBdr>
            </w:div>
            <w:div w:id="579365637">
              <w:marLeft w:val="0"/>
              <w:marRight w:val="0"/>
              <w:marTop w:val="0"/>
              <w:marBottom w:val="0"/>
              <w:divBdr>
                <w:top w:val="none" w:sz="0" w:space="0" w:color="auto"/>
                <w:left w:val="none" w:sz="0" w:space="0" w:color="auto"/>
                <w:bottom w:val="none" w:sz="0" w:space="0" w:color="auto"/>
                <w:right w:val="none" w:sz="0" w:space="0" w:color="auto"/>
              </w:divBdr>
            </w:div>
            <w:div w:id="1414477154">
              <w:marLeft w:val="0"/>
              <w:marRight w:val="0"/>
              <w:marTop w:val="0"/>
              <w:marBottom w:val="0"/>
              <w:divBdr>
                <w:top w:val="none" w:sz="0" w:space="0" w:color="auto"/>
                <w:left w:val="none" w:sz="0" w:space="0" w:color="auto"/>
                <w:bottom w:val="none" w:sz="0" w:space="0" w:color="auto"/>
                <w:right w:val="none" w:sz="0" w:space="0" w:color="auto"/>
              </w:divBdr>
            </w:div>
            <w:div w:id="2013411988">
              <w:marLeft w:val="0"/>
              <w:marRight w:val="0"/>
              <w:marTop w:val="0"/>
              <w:marBottom w:val="0"/>
              <w:divBdr>
                <w:top w:val="none" w:sz="0" w:space="0" w:color="auto"/>
                <w:left w:val="none" w:sz="0" w:space="0" w:color="auto"/>
                <w:bottom w:val="none" w:sz="0" w:space="0" w:color="auto"/>
                <w:right w:val="none" w:sz="0" w:space="0" w:color="auto"/>
              </w:divBdr>
            </w:div>
            <w:div w:id="1602642545">
              <w:marLeft w:val="0"/>
              <w:marRight w:val="0"/>
              <w:marTop w:val="0"/>
              <w:marBottom w:val="0"/>
              <w:divBdr>
                <w:top w:val="none" w:sz="0" w:space="0" w:color="auto"/>
                <w:left w:val="none" w:sz="0" w:space="0" w:color="auto"/>
                <w:bottom w:val="none" w:sz="0" w:space="0" w:color="auto"/>
                <w:right w:val="none" w:sz="0" w:space="0" w:color="auto"/>
              </w:divBdr>
            </w:div>
            <w:div w:id="857891057">
              <w:marLeft w:val="0"/>
              <w:marRight w:val="0"/>
              <w:marTop w:val="0"/>
              <w:marBottom w:val="0"/>
              <w:divBdr>
                <w:top w:val="none" w:sz="0" w:space="0" w:color="auto"/>
                <w:left w:val="none" w:sz="0" w:space="0" w:color="auto"/>
                <w:bottom w:val="none" w:sz="0" w:space="0" w:color="auto"/>
                <w:right w:val="none" w:sz="0" w:space="0" w:color="auto"/>
              </w:divBdr>
            </w:div>
            <w:div w:id="894701650">
              <w:marLeft w:val="0"/>
              <w:marRight w:val="0"/>
              <w:marTop w:val="0"/>
              <w:marBottom w:val="0"/>
              <w:divBdr>
                <w:top w:val="none" w:sz="0" w:space="0" w:color="auto"/>
                <w:left w:val="none" w:sz="0" w:space="0" w:color="auto"/>
                <w:bottom w:val="none" w:sz="0" w:space="0" w:color="auto"/>
                <w:right w:val="none" w:sz="0" w:space="0" w:color="auto"/>
              </w:divBdr>
            </w:div>
            <w:div w:id="599945716">
              <w:marLeft w:val="0"/>
              <w:marRight w:val="0"/>
              <w:marTop w:val="0"/>
              <w:marBottom w:val="0"/>
              <w:divBdr>
                <w:top w:val="none" w:sz="0" w:space="0" w:color="auto"/>
                <w:left w:val="none" w:sz="0" w:space="0" w:color="auto"/>
                <w:bottom w:val="none" w:sz="0" w:space="0" w:color="auto"/>
                <w:right w:val="none" w:sz="0" w:space="0" w:color="auto"/>
              </w:divBdr>
            </w:div>
            <w:div w:id="1457069211">
              <w:marLeft w:val="0"/>
              <w:marRight w:val="0"/>
              <w:marTop w:val="0"/>
              <w:marBottom w:val="0"/>
              <w:divBdr>
                <w:top w:val="none" w:sz="0" w:space="0" w:color="auto"/>
                <w:left w:val="none" w:sz="0" w:space="0" w:color="auto"/>
                <w:bottom w:val="none" w:sz="0" w:space="0" w:color="auto"/>
                <w:right w:val="none" w:sz="0" w:space="0" w:color="auto"/>
              </w:divBdr>
            </w:div>
            <w:div w:id="2078436682">
              <w:marLeft w:val="0"/>
              <w:marRight w:val="0"/>
              <w:marTop w:val="0"/>
              <w:marBottom w:val="0"/>
              <w:divBdr>
                <w:top w:val="none" w:sz="0" w:space="0" w:color="auto"/>
                <w:left w:val="none" w:sz="0" w:space="0" w:color="auto"/>
                <w:bottom w:val="none" w:sz="0" w:space="0" w:color="auto"/>
                <w:right w:val="none" w:sz="0" w:space="0" w:color="auto"/>
              </w:divBdr>
            </w:div>
            <w:div w:id="1400515201">
              <w:marLeft w:val="0"/>
              <w:marRight w:val="0"/>
              <w:marTop w:val="0"/>
              <w:marBottom w:val="0"/>
              <w:divBdr>
                <w:top w:val="none" w:sz="0" w:space="0" w:color="auto"/>
                <w:left w:val="none" w:sz="0" w:space="0" w:color="auto"/>
                <w:bottom w:val="none" w:sz="0" w:space="0" w:color="auto"/>
                <w:right w:val="none" w:sz="0" w:space="0" w:color="auto"/>
              </w:divBdr>
            </w:div>
            <w:div w:id="783187946">
              <w:marLeft w:val="0"/>
              <w:marRight w:val="0"/>
              <w:marTop w:val="0"/>
              <w:marBottom w:val="0"/>
              <w:divBdr>
                <w:top w:val="none" w:sz="0" w:space="0" w:color="auto"/>
                <w:left w:val="none" w:sz="0" w:space="0" w:color="auto"/>
                <w:bottom w:val="none" w:sz="0" w:space="0" w:color="auto"/>
                <w:right w:val="none" w:sz="0" w:space="0" w:color="auto"/>
              </w:divBdr>
            </w:div>
            <w:div w:id="1402212349">
              <w:marLeft w:val="0"/>
              <w:marRight w:val="0"/>
              <w:marTop w:val="0"/>
              <w:marBottom w:val="0"/>
              <w:divBdr>
                <w:top w:val="none" w:sz="0" w:space="0" w:color="auto"/>
                <w:left w:val="none" w:sz="0" w:space="0" w:color="auto"/>
                <w:bottom w:val="none" w:sz="0" w:space="0" w:color="auto"/>
                <w:right w:val="none" w:sz="0" w:space="0" w:color="auto"/>
              </w:divBdr>
            </w:div>
            <w:div w:id="1731883847">
              <w:marLeft w:val="0"/>
              <w:marRight w:val="0"/>
              <w:marTop w:val="0"/>
              <w:marBottom w:val="0"/>
              <w:divBdr>
                <w:top w:val="none" w:sz="0" w:space="0" w:color="auto"/>
                <w:left w:val="none" w:sz="0" w:space="0" w:color="auto"/>
                <w:bottom w:val="none" w:sz="0" w:space="0" w:color="auto"/>
                <w:right w:val="none" w:sz="0" w:space="0" w:color="auto"/>
              </w:divBdr>
            </w:div>
            <w:div w:id="223756003">
              <w:marLeft w:val="0"/>
              <w:marRight w:val="0"/>
              <w:marTop w:val="0"/>
              <w:marBottom w:val="0"/>
              <w:divBdr>
                <w:top w:val="none" w:sz="0" w:space="0" w:color="auto"/>
                <w:left w:val="none" w:sz="0" w:space="0" w:color="auto"/>
                <w:bottom w:val="none" w:sz="0" w:space="0" w:color="auto"/>
                <w:right w:val="none" w:sz="0" w:space="0" w:color="auto"/>
              </w:divBdr>
            </w:div>
            <w:div w:id="428087136">
              <w:marLeft w:val="0"/>
              <w:marRight w:val="0"/>
              <w:marTop w:val="0"/>
              <w:marBottom w:val="0"/>
              <w:divBdr>
                <w:top w:val="none" w:sz="0" w:space="0" w:color="auto"/>
                <w:left w:val="none" w:sz="0" w:space="0" w:color="auto"/>
                <w:bottom w:val="none" w:sz="0" w:space="0" w:color="auto"/>
                <w:right w:val="none" w:sz="0" w:space="0" w:color="auto"/>
              </w:divBdr>
            </w:div>
            <w:div w:id="1546016155">
              <w:marLeft w:val="0"/>
              <w:marRight w:val="0"/>
              <w:marTop w:val="0"/>
              <w:marBottom w:val="0"/>
              <w:divBdr>
                <w:top w:val="none" w:sz="0" w:space="0" w:color="auto"/>
                <w:left w:val="none" w:sz="0" w:space="0" w:color="auto"/>
                <w:bottom w:val="none" w:sz="0" w:space="0" w:color="auto"/>
                <w:right w:val="none" w:sz="0" w:space="0" w:color="auto"/>
              </w:divBdr>
            </w:div>
            <w:div w:id="749934835">
              <w:marLeft w:val="0"/>
              <w:marRight w:val="0"/>
              <w:marTop w:val="0"/>
              <w:marBottom w:val="0"/>
              <w:divBdr>
                <w:top w:val="none" w:sz="0" w:space="0" w:color="auto"/>
                <w:left w:val="none" w:sz="0" w:space="0" w:color="auto"/>
                <w:bottom w:val="none" w:sz="0" w:space="0" w:color="auto"/>
                <w:right w:val="none" w:sz="0" w:space="0" w:color="auto"/>
              </w:divBdr>
            </w:div>
            <w:div w:id="1038891393">
              <w:marLeft w:val="0"/>
              <w:marRight w:val="0"/>
              <w:marTop w:val="0"/>
              <w:marBottom w:val="0"/>
              <w:divBdr>
                <w:top w:val="none" w:sz="0" w:space="0" w:color="auto"/>
                <w:left w:val="none" w:sz="0" w:space="0" w:color="auto"/>
                <w:bottom w:val="none" w:sz="0" w:space="0" w:color="auto"/>
                <w:right w:val="none" w:sz="0" w:space="0" w:color="auto"/>
              </w:divBdr>
            </w:div>
            <w:div w:id="663977314">
              <w:marLeft w:val="0"/>
              <w:marRight w:val="0"/>
              <w:marTop w:val="0"/>
              <w:marBottom w:val="0"/>
              <w:divBdr>
                <w:top w:val="none" w:sz="0" w:space="0" w:color="auto"/>
                <w:left w:val="none" w:sz="0" w:space="0" w:color="auto"/>
                <w:bottom w:val="none" w:sz="0" w:space="0" w:color="auto"/>
                <w:right w:val="none" w:sz="0" w:space="0" w:color="auto"/>
              </w:divBdr>
            </w:div>
            <w:div w:id="1303271018">
              <w:marLeft w:val="0"/>
              <w:marRight w:val="0"/>
              <w:marTop w:val="0"/>
              <w:marBottom w:val="0"/>
              <w:divBdr>
                <w:top w:val="none" w:sz="0" w:space="0" w:color="auto"/>
                <w:left w:val="none" w:sz="0" w:space="0" w:color="auto"/>
                <w:bottom w:val="none" w:sz="0" w:space="0" w:color="auto"/>
                <w:right w:val="none" w:sz="0" w:space="0" w:color="auto"/>
              </w:divBdr>
            </w:div>
            <w:div w:id="1359349622">
              <w:marLeft w:val="0"/>
              <w:marRight w:val="0"/>
              <w:marTop w:val="0"/>
              <w:marBottom w:val="0"/>
              <w:divBdr>
                <w:top w:val="none" w:sz="0" w:space="0" w:color="auto"/>
                <w:left w:val="none" w:sz="0" w:space="0" w:color="auto"/>
                <w:bottom w:val="none" w:sz="0" w:space="0" w:color="auto"/>
                <w:right w:val="none" w:sz="0" w:space="0" w:color="auto"/>
              </w:divBdr>
            </w:div>
            <w:div w:id="947468550">
              <w:marLeft w:val="0"/>
              <w:marRight w:val="0"/>
              <w:marTop w:val="0"/>
              <w:marBottom w:val="0"/>
              <w:divBdr>
                <w:top w:val="none" w:sz="0" w:space="0" w:color="auto"/>
                <w:left w:val="none" w:sz="0" w:space="0" w:color="auto"/>
                <w:bottom w:val="none" w:sz="0" w:space="0" w:color="auto"/>
                <w:right w:val="none" w:sz="0" w:space="0" w:color="auto"/>
              </w:divBdr>
            </w:div>
            <w:div w:id="630133842">
              <w:marLeft w:val="0"/>
              <w:marRight w:val="0"/>
              <w:marTop w:val="0"/>
              <w:marBottom w:val="0"/>
              <w:divBdr>
                <w:top w:val="none" w:sz="0" w:space="0" w:color="auto"/>
                <w:left w:val="none" w:sz="0" w:space="0" w:color="auto"/>
                <w:bottom w:val="none" w:sz="0" w:space="0" w:color="auto"/>
                <w:right w:val="none" w:sz="0" w:space="0" w:color="auto"/>
              </w:divBdr>
            </w:div>
            <w:div w:id="428887970">
              <w:marLeft w:val="0"/>
              <w:marRight w:val="0"/>
              <w:marTop w:val="0"/>
              <w:marBottom w:val="0"/>
              <w:divBdr>
                <w:top w:val="none" w:sz="0" w:space="0" w:color="auto"/>
                <w:left w:val="none" w:sz="0" w:space="0" w:color="auto"/>
                <w:bottom w:val="none" w:sz="0" w:space="0" w:color="auto"/>
                <w:right w:val="none" w:sz="0" w:space="0" w:color="auto"/>
              </w:divBdr>
            </w:div>
            <w:div w:id="253174293">
              <w:marLeft w:val="0"/>
              <w:marRight w:val="0"/>
              <w:marTop w:val="0"/>
              <w:marBottom w:val="0"/>
              <w:divBdr>
                <w:top w:val="none" w:sz="0" w:space="0" w:color="auto"/>
                <w:left w:val="none" w:sz="0" w:space="0" w:color="auto"/>
                <w:bottom w:val="none" w:sz="0" w:space="0" w:color="auto"/>
                <w:right w:val="none" w:sz="0" w:space="0" w:color="auto"/>
              </w:divBdr>
            </w:div>
            <w:div w:id="128254730">
              <w:marLeft w:val="0"/>
              <w:marRight w:val="0"/>
              <w:marTop w:val="0"/>
              <w:marBottom w:val="0"/>
              <w:divBdr>
                <w:top w:val="none" w:sz="0" w:space="0" w:color="auto"/>
                <w:left w:val="none" w:sz="0" w:space="0" w:color="auto"/>
                <w:bottom w:val="none" w:sz="0" w:space="0" w:color="auto"/>
                <w:right w:val="none" w:sz="0" w:space="0" w:color="auto"/>
              </w:divBdr>
            </w:div>
            <w:div w:id="631636089">
              <w:marLeft w:val="0"/>
              <w:marRight w:val="0"/>
              <w:marTop w:val="0"/>
              <w:marBottom w:val="0"/>
              <w:divBdr>
                <w:top w:val="none" w:sz="0" w:space="0" w:color="auto"/>
                <w:left w:val="none" w:sz="0" w:space="0" w:color="auto"/>
                <w:bottom w:val="none" w:sz="0" w:space="0" w:color="auto"/>
                <w:right w:val="none" w:sz="0" w:space="0" w:color="auto"/>
              </w:divBdr>
            </w:div>
            <w:div w:id="460004521">
              <w:marLeft w:val="0"/>
              <w:marRight w:val="0"/>
              <w:marTop w:val="0"/>
              <w:marBottom w:val="0"/>
              <w:divBdr>
                <w:top w:val="none" w:sz="0" w:space="0" w:color="auto"/>
                <w:left w:val="none" w:sz="0" w:space="0" w:color="auto"/>
                <w:bottom w:val="none" w:sz="0" w:space="0" w:color="auto"/>
                <w:right w:val="none" w:sz="0" w:space="0" w:color="auto"/>
              </w:divBdr>
            </w:div>
            <w:div w:id="16614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864257">
      <w:bodyDiv w:val="1"/>
      <w:marLeft w:val="0"/>
      <w:marRight w:val="0"/>
      <w:marTop w:val="0"/>
      <w:marBottom w:val="0"/>
      <w:divBdr>
        <w:top w:val="none" w:sz="0" w:space="0" w:color="auto"/>
        <w:left w:val="none" w:sz="0" w:space="0" w:color="auto"/>
        <w:bottom w:val="none" w:sz="0" w:space="0" w:color="auto"/>
        <w:right w:val="none" w:sz="0" w:space="0" w:color="auto"/>
      </w:divBdr>
    </w:div>
    <w:div w:id="1742168496">
      <w:bodyDiv w:val="1"/>
      <w:marLeft w:val="0"/>
      <w:marRight w:val="0"/>
      <w:marTop w:val="0"/>
      <w:marBottom w:val="0"/>
      <w:divBdr>
        <w:top w:val="none" w:sz="0" w:space="0" w:color="auto"/>
        <w:left w:val="none" w:sz="0" w:space="0" w:color="auto"/>
        <w:bottom w:val="none" w:sz="0" w:space="0" w:color="auto"/>
        <w:right w:val="none" w:sz="0" w:space="0" w:color="auto"/>
      </w:divBdr>
    </w:div>
    <w:div w:id="1763915054">
      <w:bodyDiv w:val="1"/>
      <w:marLeft w:val="0"/>
      <w:marRight w:val="0"/>
      <w:marTop w:val="0"/>
      <w:marBottom w:val="0"/>
      <w:divBdr>
        <w:top w:val="none" w:sz="0" w:space="0" w:color="auto"/>
        <w:left w:val="none" w:sz="0" w:space="0" w:color="auto"/>
        <w:bottom w:val="none" w:sz="0" w:space="0" w:color="auto"/>
        <w:right w:val="none" w:sz="0" w:space="0" w:color="auto"/>
      </w:divBdr>
    </w:div>
    <w:div w:id="1768882969">
      <w:bodyDiv w:val="1"/>
      <w:marLeft w:val="0"/>
      <w:marRight w:val="0"/>
      <w:marTop w:val="0"/>
      <w:marBottom w:val="0"/>
      <w:divBdr>
        <w:top w:val="none" w:sz="0" w:space="0" w:color="auto"/>
        <w:left w:val="none" w:sz="0" w:space="0" w:color="auto"/>
        <w:bottom w:val="none" w:sz="0" w:space="0" w:color="auto"/>
        <w:right w:val="none" w:sz="0" w:space="0" w:color="auto"/>
      </w:divBdr>
    </w:div>
    <w:div w:id="1813711825">
      <w:bodyDiv w:val="1"/>
      <w:marLeft w:val="0"/>
      <w:marRight w:val="0"/>
      <w:marTop w:val="0"/>
      <w:marBottom w:val="0"/>
      <w:divBdr>
        <w:top w:val="none" w:sz="0" w:space="0" w:color="auto"/>
        <w:left w:val="none" w:sz="0" w:space="0" w:color="auto"/>
        <w:bottom w:val="none" w:sz="0" w:space="0" w:color="auto"/>
        <w:right w:val="none" w:sz="0" w:space="0" w:color="auto"/>
      </w:divBdr>
    </w:div>
    <w:div w:id="1829250470">
      <w:bodyDiv w:val="1"/>
      <w:marLeft w:val="0"/>
      <w:marRight w:val="0"/>
      <w:marTop w:val="0"/>
      <w:marBottom w:val="0"/>
      <w:divBdr>
        <w:top w:val="none" w:sz="0" w:space="0" w:color="auto"/>
        <w:left w:val="none" w:sz="0" w:space="0" w:color="auto"/>
        <w:bottom w:val="none" w:sz="0" w:space="0" w:color="auto"/>
        <w:right w:val="none" w:sz="0" w:space="0" w:color="auto"/>
      </w:divBdr>
    </w:div>
    <w:div w:id="1858421263">
      <w:bodyDiv w:val="1"/>
      <w:marLeft w:val="0"/>
      <w:marRight w:val="0"/>
      <w:marTop w:val="0"/>
      <w:marBottom w:val="0"/>
      <w:divBdr>
        <w:top w:val="none" w:sz="0" w:space="0" w:color="auto"/>
        <w:left w:val="none" w:sz="0" w:space="0" w:color="auto"/>
        <w:bottom w:val="none" w:sz="0" w:space="0" w:color="auto"/>
        <w:right w:val="none" w:sz="0" w:space="0" w:color="auto"/>
      </w:divBdr>
      <w:divsChild>
        <w:div w:id="476840709">
          <w:marLeft w:val="0"/>
          <w:marRight w:val="0"/>
          <w:marTop w:val="0"/>
          <w:marBottom w:val="0"/>
          <w:divBdr>
            <w:top w:val="none" w:sz="0" w:space="0" w:color="auto"/>
            <w:left w:val="none" w:sz="0" w:space="0" w:color="auto"/>
            <w:bottom w:val="none" w:sz="0" w:space="0" w:color="auto"/>
            <w:right w:val="none" w:sz="0" w:space="0" w:color="auto"/>
          </w:divBdr>
          <w:divsChild>
            <w:div w:id="196210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994073">
      <w:bodyDiv w:val="1"/>
      <w:marLeft w:val="0"/>
      <w:marRight w:val="0"/>
      <w:marTop w:val="0"/>
      <w:marBottom w:val="0"/>
      <w:divBdr>
        <w:top w:val="none" w:sz="0" w:space="0" w:color="auto"/>
        <w:left w:val="none" w:sz="0" w:space="0" w:color="auto"/>
        <w:bottom w:val="none" w:sz="0" w:space="0" w:color="auto"/>
        <w:right w:val="none" w:sz="0" w:space="0" w:color="auto"/>
      </w:divBdr>
    </w:div>
    <w:div w:id="1876427184">
      <w:bodyDiv w:val="1"/>
      <w:marLeft w:val="0"/>
      <w:marRight w:val="0"/>
      <w:marTop w:val="0"/>
      <w:marBottom w:val="0"/>
      <w:divBdr>
        <w:top w:val="none" w:sz="0" w:space="0" w:color="auto"/>
        <w:left w:val="none" w:sz="0" w:space="0" w:color="auto"/>
        <w:bottom w:val="none" w:sz="0" w:space="0" w:color="auto"/>
        <w:right w:val="none" w:sz="0" w:space="0" w:color="auto"/>
      </w:divBdr>
    </w:div>
    <w:div w:id="1881745916">
      <w:bodyDiv w:val="1"/>
      <w:marLeft w:val="0"/>
      <w:marRight w:val="0"/>
      <w:marTop w:val="0"/>
      <w:marBottom w:val="0"/>
      <w:divBdr>
        <w:top w:val="none" w:sz="0" w:space="0" w:color="auto"/>
        <w:left w:val="none" w:sz="0" w:space="0" w:color="auto"/>
        <w:bottom w:val="none" w:sz="0" w:space="0" w:color="auto"/>
        <w:right w:val="none" w:sz="0" w:space="0" w:color="auto"/>
      </w:divBdr>
    </w:div>
    <w:div w:id="1921135797">
      <w:bodyDiv w:val="1"/>
      <w:marLeft w:val="0"/>
      <w:marRight w:val="0"/>
      <w:marTop w:val="0"/>
      <w:marBottom w:val="0"/>
      <w:divBdr>
        <w:top w:val="none" w:sz="0" w:space="0" w:color="auto"/>
        <w:left w:val="none" w:sz="0" w:space="0" w:color="auto"/>
        <w:bottom w:val="none" w:sz="0" w:space="0" w:color="auto"/>
        <w:right w:val="none" w:sz="0" w:space="0" w:color="auto"/>
      </w:divBdr>
      <w:divsChild>
        <w:div w:id="1940673465">
          <w:marLeft w:val="0"/>
          <w:marRight w:val="0"/>
          <w:marTop w:val="0"/>
          <w:marBottom w:val="0"/>
          <w:divBdr>
            <w:top w:val="none" w:sz="0" w:space="0" w:color="auto"/>
            <w:left w:val="none" w:sz="0" w:space="0" w:color="auto"/>
            <w:bottom w:val="none" w:sz="0" w:space="0" w:color="auto"/>
            <w:right w:val="none" w:sz="0" w:space="0" w:color="auto"/>
          </w:divBdr>
        </w:div>
      </w:divsChild>
    </w:div>
    <w:div w:id="1942689018">
      <w:bodyDiv w:val="1"/>
      <w:marLeft w:val="0"/>
      <w:marRight w:val="0"/>
      <w:marTop w:val="0"/>
      <w:marBottom w:val="0"/>
      <w:divBdr>
        <w:top w:val="none" w:sz="0" w:space="0" w:color="auto"/>
        <w:left w:val="none" w:sz="0" w:space="0" w:color="auto"/>
        <w:bottom w:val="none" w:sz="0" w:space="0" w:color="auto"/>
        <w:right w:val="none" w:sz="0" w:space="0" w:color="auto"/>
      </w:divBdr>
    </w:div>
    <w:div w:id="1953593046">
      <w:bodyDiv w:val="1"/>
      <w:marLeft w:val="0"/>
      <w:marRight w:val="0"/>
      <w:marTop w:val="0"/>
      <w:marBottom w:val="0"/>
      <w:divBdr>
        <w:top w:val="none" w:sz="0" w:space="0" w:color="auto"/>
        <w:left w:val="none" w:sz="0" w:space="0" w:color="auto"/>
        <w:bottom w:val="none" w:sz="0" w:space="0" w:color="auto"/>
        <w:right w:val="none" w:sz="0" w:space="0" w:color="auto"/>
      </w:divBdr>
    </w:div>
    <w:div w:id="1958678542">
      <w:bodyDiv w:val="1"/>
      <w:marLeft w:val="0"/>
      <w:marRight w:val="0"/>
      <w:marTop w:val="0"/>
      <w:marBottom w:val="0"/>
      <w:divBdr>
        <w:top w:val="none" w:sz="0" w:space="0" w:color="auto"/>
        <w:left w:val="none" w:sz="0" w:space="0" w:color="auto"/>
        <w:bottom w:val="none" w:sz="0" w:space="0" w:color="auto"/>
        <w:right w:val="none" w:sz="0" w:space="0" w:color="auto"/>
      </w:divBdr>
    </w:div>
    <w:div w:id="1958759611">
      <w:bodyDiv w:val="1"/>
      <w:marLeft w:val="0"/>
      <w:marRight w:val="0"/>
      <w:marTop w:val="0"/>
      <w:marBottom w:val="0"/>
      <w:divBdr>
        <w:top w:val="none" w:sz="0" w:space="0" w:color="auto"/>
        <w:left w:val="none" w:sz="0" w:space="0" w:color="auto"/>
        <w:bottom w:val="none" w:sz="0" w:space="0" w:color="auto"/>
        <w:right w:val="none" w:sz="0" w:space="0" w:color="auto"/>
      </w:divBdr>
    </w:div>
    <w:div w:id="2017227538">
      <w:bodyDiv w:val="1"/>
      <w:marLeft w:val="0"/>
      <w:marRight w:val="0"/>
      <w:marTop w:val="0"/>
      <w:marBottom w:val="0"/>
      <w:divBdr>
        <w:top w:val="none" w:sz="0" w:space="0" w:color="auto"/>
        <w:left w:val="none" w:sz="0" w:space="0" w:color="auto"/>
        <w:bottom w:val="none" w:sz="0" w:space="0" w:color="auto"/>
        <w:right w:val="none" w:sz="0" w:space="0" w:color="auto"/>
      </w:divBdr>
    </w:div>
    <w:div w:id="2074966442">
      <w:bodyDiv w:val="1"/>
      <w:marLeft w:val="0"/>
      <w:marRight w:val="0"/>
      <w:marTop w:val="0"/>
      <w:marBottom w:val="0"/>
      <w:divBdr>
        <w:top w:val="none" w:sz="0" w:space="0" w:color="auto"/>
        <w:left w:val="none" w:sz="0" w:space="0" w:color="auto"/>
        <w:bottom w:val="none" w:sz="0" w:space="0" w:color="auto"/>
        <w:right w:val="none" w:sz="0" w:space="0" w:color="auto"/>
      </w:divBdr>
    </w:div>
    <w:div w:id="2114591027">
      <w:bodyDiv w:val="1"/>
      <w:marLeft w:val="0"/>
      <w:marRight w:val="0"/>
      <w:marTop w:val="0"/>
      <w:marBottom w:val="0"/>
      <w:divBdr>
        <w:top w:val="none" w:sz="0" w:space="0" w:color="auto"/>
        <w:left w:val="none" w:sz="0" w:space="0" w:color="auto"/>
        <w:bottom w:val="none" w:sz="0" w:space="0" w:color="auto"/>
        <w:right w:val="none" w:sz="0" w:space="0" w:color="auto"/>
      </w:divBdr>
    </w:div>
    <w:div w:id="2118671991">
      <w:bodyDiv w:val="1"/>
      <w:marLeft w:val="0"/>
      <w:marRight w:val="0"/>
      <w:marTop w:val="0"/>
      <w:marBottom w:val="0"/>
      <w:divBdr>
        <w:top w:val="none" w:sz="0" w:space="0" w:color="auto"/>
        <w:left w:val="none" w:sz="0" w:space="0" w:color="auto"/>
        <w:bottom w:val="none" w:sz="0" w:space="0" w:color="auto"/>
        <w:right w:val="none" w:sz="0" w:space="0" w:color="auto"/>
      </w:divBdr>
    </w:div>
    <w:div w:id="2122336863">
      <w:bodyDiv w:val="1"/>
      <w:marLeft w:val="0"/>
      <w:marRight w:val="0"/>
      <w:marTop w:val="0"/>
      <w:marBottom w:val="0"/>
      <w:divBdr>
        <w:top w:val="none" w:sz="0" w:space="0" w:color="auto"/>
        <w:left w:val="none" w:sz="0" w:space="0" w:color="auto"/>
        <w:bottom w:val="none" w:sz="0" w:space="0" w:color="auto"/>
        <w:right w:val="none" w:sz="0" w:space="0" w:color="auto"/>
      </w:divBdr>
      <w:divsChild>
        <w:div w:id="2083487099">
          <w:marLeft w:val="0"/>
          <w:marRight w:val="0"/>
          <w:marTop w:val="0"/>
          <w:marBottom w:val="0"/>
          <w:divBdr>
            <w:top w:val="none" w:sz="0" w:space="0" w:color="auto"/>
            <w:left w:val="none" w:sz="0" w:space="0" w:color="auto"/>
            <w:bottom w:val="none" w:sz="0" w:space="0" w:color="auto"/>
            <w:right w:val="none" w:sz="0" w:space="0" w:color="auto"/>
          </w:divBdr>
          <w:divsChild>
            <w:div w:id="473064749">
              <w:marLeft w:val="0"/>
              <w:marRight w:val="0"/>
              <w:marTop w:val="0"/>
              <w:marBottom w:val="0"/>
              <w:divBdr>
                <w:top w:val="none" w:sz="0" w:space="0" w:color="auto"/>
                <w:left w:val="none" w:sz="0" w:space="0" w:color="auto"/>
                <w:bottom w:val="none" w:sz="0" w:space="0" w:color="auto"/>
                <w:right w:val="none" w:sz="0" w:space="0" w:color="auto"/>
              </w:divBdr>
            </w:div>
            <w:div w:id="318272981">
              <w:marLeft w:val="0"/>
              <w:marRight w:val="0"/>
              <w:marTop w:val="0"/>
              <w:marBottom w:val="0"/>
              <w:divBdr>
                <w:top w:val="none" w:sz="0" w:space="0" w:color="auto"/>
                <w:left w:val="none" w:sz="0" w:space="0" w:color="auto"/>
                <w:bottom w:val="none" w:sz="0" w:space="0" w:color="auto"/>
                <w:right w:val="none" w:sz="0" w:space="0" w:color="auto"/>
              </w:divBdr>
            </w:div>
            <w:div w:id="149449314">
              <w:marLeft w:val="0"/>
              <w:marRight w:val="0"/>
              <w:marTop w:val="0"/>
              <w:marBottom w:val="0"/>
              <w:divBdr>
                <w:top w:val="none" w:sz="0" w:space="0" w:color="auto"/>
                <w:left w:val="none" w:sz="0" w:space="0" w:color="auto"/>
                <w:bottom w:val="none" w:sz="0" w:space="0" w:color="auto"/>
                <w:right w:val="none" w:sz="0" w:space="0" w:color="auto"/>
              </w:divBdr>
            </w:div>
            <w:div w:id="1517647752">
              <w:marLeft w:val="0"/>
              <w:marRight w:val="0"/>
              <w:marTop w:val="0"/>
              <w:marBottom w:val="0"/>
              <w:divBdr>
                <w:top w:val="none" w:sz="0" w:space="0" w:color="auto"/>
                <w:left w:val="none" w:sz="0" w:space="0" w:color="auto"/>
                <w:bottom w:val="none" w:sz="0" w:space="0" w:color="auto"/>
                <w:right w:val="none" w:sz="0" w:space="0" w:color="auto"/>
              </w:divBdr>
            </w:div>
            <w:div w:id="1118110920">
              <w:marLeft w:val="0"/>
              <w:marRight w:val="0"/>
              <w:marTop w:val="0"/>
              <w:marBottom w:val="0"/>
              <w:divBdr>
                <w:top w:val="none" w:sz="0" w:space="0" w:color="auto"/>
                <w:left w:val="none" w:sz="0" w:space="0" w:color="auto"/>
                <w:bottom w:val="none" w:sz="0" w:space="0" w:color="auto"/>
                <w:right w:val="none" w:sz="0" w:space="0" w:color="auto"/>
              </w:divBdr>
            </w:div>
            <w:div w:id="1998613167">
              <w:marLeft w:val="0"/>
              <w:marRight w:val="0"/>
              <w:marTop w:val="0"/>
              <w:marBottom w:val="0"/>
              <w:divBdr>
                <w:top w:val="none" w:sz="0" w:space="0" w:color="auto"/>
                <w:left w:val="none" w:sz="0" w:space="0" w:color="auto"/>
                <w:bottom w:val="none" w:sz="0" w:space="0" w:color="auto"/>
                <w:right w:val="none" w:sz="0" w:space="0" w:color="auto"/>
              </w:divBdr>
            </w:div>
            <w:div w:id="1648438201">
              <w:marLeft w:val="0"/>
              <w:marRight w:val="0"/>
              <w:marTop w:val="0"/>
              <w:marBottom w:val="0"/>
              <w:divBdr>
                <w:top w:val="none" w:sz="0" w:space="0" w:color="auto"/>
                <w:left w:val="none" w:sz="0" w:space="0" w:color="auto"/>
                <w:bottom w:val="none" w:sz="0" w:space="0" w:color="auto"/>
                <w:right w:val="none" w:sz="0" w:space="0" w:color="auto"/>
              </w:divBdr>
            </w:div>
            <w:div w:id="1616864899">
              <w:marLeft w:val="0"/>
              <w:marRight w:val="0"/>
              <w:marTop w:val="0"/>
              <w:marBottom w:val="0"/>
              <w:divBdr>
                <w:top w:val="none" w:sz="0" w:space="0" w:color="auto"/>
                <w:left w:val="none" w:sz="0" w:space="0" w:color="auto"/>
                <w:bottom w:val="none" w:sz="0" w:space="0" w:color="auto"/>
                <w:right w:val="none" w:sz="0" w:space="0" w:color="auto"/>
              </w:divBdr>
            </w:div>
            <w:div w:id="1373185743">
              <w:marLeft w:val="0"/>
              <w:marRight w:val="0"/>
              <w:marTop w:val="0"/>
              <w:marBottom w:val="0"/>
              <w:divBdr>
                <w:top w:val="none" w:sz="0" w:space="0" w:color="auto"/>
                <w:left w:val="none" w:sz="0" w:space="0" w:color="auto"/>
                <w:bottom w:val="none" w:sz="0" w:space="0" w:color="auto"/>
                <w:right w:val="none" w:sz="0" w:space="0" w:color="auto"/>
              </w:divBdr>
            </w:div>
            <w:div w:id="2000887741">
              <w:marLeft w:val="0"/>
              <w:marRight w:val="0"/>
              <w:marTop w:val="0"/>
              <w:marBottom w:val="0"/>
              <w:divBdr>
                <w:top w:val="none" w:sz="0" w:space="0" w:color="auto"/>
                <w:left w:val="none" w:sz="0" w:space="0" w:color="auto"/>
                <w:bottom w:val="none" w:sz="0" w:space="0" w:color="auto"/>
                <w:right w:val="none" w:sz="0" w:space="0" w:color="auto"/>
              </w:divBdr>
            </w:div>
            <w:div w:id="747461908">
              <w:marLeft w:val="0"/>
              <w:marRight w:val="0"/>
              <w:marTop w:val="0"/>
              <w:marBottom w:val="0"/>
              <w:divBdr>
                <w:top w:val="none" w:sz="0" w:space="0" w:color="auto"/>
                <w:left w:val="none" w:sz="0" w:space="0" w:color="auto"/>
                <w:bottom w:val="none" w:sz="0" w:space="0" w:color="auto"/>
                <w:right w:val="none" w:sz="0" w:space="0" w:color="auto"/>
              </w:divBdr>
            </w:div>
            <w:div w:id="2079355696">
              <w:marLeft w:val="0"/>
              <w:marRight w:val="0"/>
              <w:marTop w:val="0"/>
              <w:marBottom w:val="0"/>
              <w:divBdr>
                <w:top w:val="none" w:sz="0" w:space="0" w:color="auto"/>
                <w:left w:val="none" w:sz="0" w:space="0" w:color="auto"/>
                <w:bottom w:val="none" w:sz="0" w:space="0" w:color="auto"/>
                <w:right w:val="none" w:sz="0" w:space="0" w:color="auto"/>
              </w:divBdr>
            </w:div>
            <w:div w:id="756249763">
              <w:marLeft w:val="0"/>
              <w:marRight w:val="0"/>
              <w:marTop w:val="0"/>
              <w:marBottom w:val="0"/>
              <w:divBdr>
                <w:top w:val="none" w:sz="0" w:space="0" w:color="auto"/>
                <w:left w:val="none" w:sz="0" w:space="0" w:color="auto"/>
                <w:bottom w:val="none" w:sz="0" w:space="0" w:color="auto"/>
                <w:right w:val="none" w:sz="0" w:space="0" w:color="auto"/>
              </w:divBdr>
            </w:div>
            <w:div w:id="1101991651">
              <w:marLeft w:val="0"/>
              <w:marRight w:val="0"/>
              <w:marTop w:val="0"/>
              <w:marBottom w:val="0"/>
              <w:divBdr>
                <w:top w:val="none" w:sz="0" w:space="0" w:color="auto"/>
                <w:left w:val="none" w:sz="0" w:space="0" w:color="auto"/>
                <w:bottom w:val="none" w:sz="0" w:space="0" w:color="auto"/>
                <w:right w:val="none" w:sz="0" w:space="0" w:color="auto"/>
              </w:divBdr>
            </w:div>
            <w:div w:id="762453599">
              <w:marLeft w:val="0"/>
              <w:marRight w:val="0"/>
              <w:marTop w:val="0"/>
              <w:marBottom w:val="0"/>
              <w:divBdr>
                <w:top w:val="none" w:sz="0" w:space="0" w:color="auto"/>
                <w:left w:val="none" w:sz="0" w:space="0" w:color="auto"/>
                <w:bottom w:val="none" w:sz="0" w:space="0" w:color="auto"/>
                <w:right w:val="none" w:sz="0" w:space="0" w:color="auto"/>
              </w:divBdr>
            </w:div>
            <w:div w:id="1163819814">
              <w:marLeft w:val="0"/>
              <w:marRight w:val="0"/>
              <w:marTop w:val="0"/>
              <w:marBottom w:val="0"/>
              <w:divBdr>
                <w:top w:val="none" w:sz="0" w:space="0" w:color="auto"/>
                <w:left w:val="none" w:sz="0" w:space="0" w:color="auto"/>
                <w:bottom w:val="none" w:sz="0" w:space="0" w:color="auto"/>
                <w:right w:val="none" w:sz="0" w:space="0" w:color="auto"/>
              </w:divBdr>
            </w:div>
            <w:div w:id="501311273">
              <w:marLeft w:val="0"/>
              <w:marRight w:val="0"/>
              <w:marTop w:val="0"/>
              <w:marBottom w:val="0"/>
              <w:divBdr>
                <w:top w:val="none" w:sz="0" w:space="0" w:color="auto"/>
                <w:left w:val="none" w:sz="0" w:space="0" w:color="auto"/>
                <w:bottom w:val="none" w:sz="0" w:space="0" w:color="auto"/>
                <w:right w:val="none" w:sz="0" w:space="0" w:color="auto"/>
              </w:divBdr>
            </w:div>
            <w:div w:id="596714160">
              <w:marLeft w:val="0"/>
              <w:marRight w:val="0"/>
              <w:marTop w:val="0"/>
              <w:marBottom w:val="0"/>
              <w:divBdr>
                <w:top w:val="none" w:sz="0" w:space="0" w:color="auto"/>
                <w:left w:val="none" w:sz="0" w:space="0" w:color="auto"/>
                <w:bottom w:val="none" w:sz="0" w:space="0" w:color="auto"/>
                <w:right w:val="none" w:sz="0" w:space="0" w:color="auto"/>
              </w:divBdr>
            </w:div>
            <w:div w:id="1203790334">
              <w:marLeft w:val="0"/>
              <w:marRight w:val="0"/>
              <w:marTop w:val="0"/>
              <w:marBottom w:val="0"/>
              <w:divBdr>
                <w:top w:val="none" w:sz="0" w:space="0" w:color="auto"/>
                <w:left w:val="none" w:sz="0" w:space="0" w:color="auto"/>
                <w:bottom w:val="none" w:sz="0" w:space="0" w:color="auto"/>
                <w:right w:val="none" w:sz="0" w:space="0" w:color="auto"/>
              </w:divBdr>
            </w:div>
            <w:div w:id="1716661050">
              <w:marLeft w:val="0"/>
              <w:marRight w:val="0"/>
              <w:marTop w:val="0"/>
              <w:marBottom w:val="0"/>
              <w:divBdr>
                <w:top w:val="none" w:sz="0" w:space="0" w:color="auto"/>
                <w:left w:val="none" w:sz="0" w:space="0" w:color="auto"/>
                <w:bottom w:val="none" w:sz="0" w:space="0" w:color="auto"/>
                <w:right w:val="none" w:sz="0" w:space="0" w:color="auto"/>
              </w:divBdr>
            </w:div>
            <w:div w:id="1563321713">
              <w:marLeft w:val="0"/>
              <w:marRight w:val="0"/>
              <w:marTop w:val="0"/>
              <w:marBottom w:val="0"/>
              <w:divBdr>
                <w:top w:val="none" w:sz="0" w:space="0" w:color="auto"/>
                <w:left w:val="none" w:sz="0" w:space="0" w:color="auto"/>
                <w:bottom w:val="none" w:sz="0" w:space="0" w:color="auto"/>
                <w:right w:val="none" w:sz="0" w:space="0" w:color="auto"/>
              </w:divBdr>
            </w:div>
            <w:div w:id="1168400749">
              <w:marLeft w:val="0"/>
              <w:marRight w:val="0"/>
              <w:marTop w:val="0"/>
              <w:marBottom w:val="0"/>
              <w:divBdr>
                <w:top w:val="none" w:sz="0" w:space="0" w:color="auto"/>
                <w:left w:val="none" w:sz="0" w:space="0" w:color="auto"/>
                <w:bottom w:val="none" w:sz="0" w:space="0" w:color="auto"/>
                <w:right w:val="none" w:sz="0" w:space="0" w:color="auto"/>
              </w:divBdr>
            </w:div>
            <w:div w:id="754209080">
              <w:marLeft w:val="0"/>
              <w:marRight w:val="0"/>
              <w:marTop w:val="0"/>
              <w:marBottom w:val="0"/>
              <w:divBdr>
                <w:top w:val="none" w:sz="0" w:space="0" w:color="auto"/>
                <w:left w:val="none" w:sz="0" w:space="0" w:color="auto"/>
                <w:bottom w:val="none" w:sz="0" w:space="0" w:color="auto"/>
                <w:right w:val="none" w:sz="0" w:space="0" w:color="auto"/>
              </w:divBdr>
            </w:div>
            <w:div w:id="2041587696">
              <w:marLeft w:val="0"/>
              <w:marRight w:val="0"/>
              <w:marTop w:val="0"/>
              <w:marBottom w:val="0"/>
              <w:divBdr>
                <w:top w:val="none" w:sz="0" w:space="0" w:color="auto"/>
                <w:left w:val="none" w:sz="0" w:space="0" w:color="auto"/>
                <w:bottom w:val="none" w:sz="0" w:space="0" w:color="auto"/>
                <w:right w:val="none" w:sz="0" w:space="0" w:color="auto"/>
              </w:divBdr>
            </w:div>
            <w:div w:id="807671632">
              <w:marLeft w:val="0"/>
              <w:marRight w:val="0"/>
              <w:marTop w:val="0"/>
              <w:marBottom w:val="0"/>
              <w:divBdr>
                <w:top w:val="none" w:sz="0" w:space="0" w:color="auto"/>
                <w:left w:val="none" w:sz="0" w:space="0" w:color="auto"/>
                <w:bottom w:val="none" w:sz="0" w:space="0" w:color="auto"/>
                <w:right w:val="none" w:sz="0" w:space="0" w:color="auto"/>
              </w:divBdr>
            </w:div>
            <w:div w:id="1842550393">
              <w:marLeft w:val="0"/>
              <w:marRight w:val="0"/>
              <w:marTop w:val="0"/>
              <w:marBottom w:val="0"/>
              <w:divBdr>
                <w:top w:val="none" w:sz="0" w:space="0" w:color="auto"/>
                <w:left w:val="none" w:sz="0" w:space="0" w:color="auto"/>
                <w:bottom w:val="none" w:sz="0" w:space="0" w:color="auto"/>
                <w:right w:val="none" w:sz="0" w:space="0" w:color="auto"/>
              </w:divBdr>
            </w:div>
            <w:div w:id="1029531449">
              <w:marLeft w:val="0"/>
              <w:marRight w:val="0"/>
              <w:marTop w:val="0"/>
              <w:marBottom w:val="0"/>
              <w:divBdr>
                <w:top w:val="none" w:sz="0" w:space="0" w:color="auto"/>
                <w:left w:val="none" w:sz="0" w:space="0" w:color="auto"/>
                <w:bottom w:val="none" w:sz="0" w:space="0" w:color="auto"/>
                <w:right w:val="none" w:sz="0" w:space="0" w:color="auto"/>
              </w:divBdr>
            </w:div>
            <w:div w:id="619458012">
              <w:marLeft w:val="0"/>
              <w:marRight w:val="0"/>
              <w:marTop w:val="0"/>
              <w:marBottom w:val="0"/>
              <w:divBdr>
                <w:top w:val="none" w:sz="0" w:space="0" w:color="auto"/>
                <w:left w:val="none" w:sz="0" w:space="0" w:color="auto"/>
                <w:bottom w:val="none" w:sz="0" w:space="0" w:color="auto"/>
                <w:right w:val="none" w:sz="0" w:space="0" w:color="auto"/>
              </w:divBdr>
            </w:div>
            <w:div w:id="1996105995">
              <w:marLeft w:val="0"/>
              <w:marRight w:val="0"/>
              <w:marTop w:val="0"/>
              <w:marBottom w:val="0"/>
              <w:divBdr>
                <w:top w:val="none" w:sz="0" w:space="0" w:color="auto"/>
                <w:left w:val="none" w:sz="0" w:space="0" w:color="auto"/>
                <w:bottom w:val="none" w:sz="0" w:space="0" w:color="auto"/>
                <w:right w:val="none" w:sz="0" w:space="0" w:color="auto"/>
              </w:divBdr>
            </w:div>
            <w:div w:id="259804354">
              <w:marLeft w:val="0"/>
              <w:marRight w:val="0"/>
              <w:marTop w:val="0"/>
              <w:marBottom w:val="0"/>
              <w:divBdr>
                <w:top w:val="none" w:sz="0" w:space="0" w:color="auto"/>
                <w:left w:val="none" w:sz="0" w:space="0" w:color="auto"/>
                <w:bottom w:val="none" w:sz="0" w:space="0" w:color="auto"/>
                <w:right w:val="none" w:sz="0" w:space="0" w:color="auto"/>
              </w:divBdr>
            </w:div>
            <w:div w:id="1289822837">
              <w:marLeft w:val="0"/>
              <w:marRight w:val="0"/>
              <w:marTop w:val="0"/>
              <w:marBottom w:val="0"/>
              <w:divBdr>
                <w:top w:val="none" w:sz="0" w:space="0" w:color="auto"/>
                <w:left w:val="none" w:sz="0" w:space="0" w:color="auto"/>
                <w:bottom w:val="none" w:sz="0" w:space="0" w:color="auto"/>
                <w:right w:val="none" w:sz="0" w:space="0" w:color="auto"/>
              </w:divBdr>
            </w:div>
            <w:div w:id="45380971">
              <w:marLeft w:val="0"/>
              <w:marRight w:val="0"/>
              <w:marTop w:val="0"/>
              <w:marBottom w:val="0"/>
              <w:divBdr>
                <w:top w:val="none" w:sz="0" w:space="0" w:color="auto"/>
                <w:left w:val="none" w:sz="0" w:space="0" w:color="auto"/>
                <w:bottom w:val="none" w:sz="0" w:space="0" w:color="auto"/>
                <w:right w:val="none" w:sz="0" w:space="0" w:color="auto"/>
              </w:divBdr>
            </w:div>
            <w:div w:id="939529602">
              <w:marLeft w:val="0"/>
              <w:marRight w:val="0"/>
              <w:marTop w:val="0"/>
              <w:marBottom w:val="0"/>
              <w:divBdr>
                <w:top w:val="none" w:sz="0" w:space="0" w:color="auto"/>
                <w:left w:val="none" w:sz="0" w:space="0" w:color="auto"/>
                <w:bottom w:val="none" w:sz="0" w:space="0" w:color="auto"/>
                <w:right w:val="none" w:sz="0" w:space="0" w:color="auto"/>
              </w:divBdr>
            </w:div>
            <w:div w:id="696584771">
              <w:marLeft w:val="0"/>
              <w:marRight w:val="0"/>
              <w:marTop w:val="0"/>
              <w:marBottom w:val="0"/>
              <w:divBdr>
                <w:top w:val="none" w:sz="0" w:space="0" w:color="auto"/>
                <w:left w:val="none" w:sz="0" w:space="0" w:color="auto"/>
                <w:bottom w:val="none" w:sz="0" w:space="0" w:color="auto"/>
                <w:right w:val="none" w:sz="0" w:space="0" w:color="auto"/>
              </w:divBdr>
            </w:div>
            <w:div w:id="836304908">
              <w:marLeft w:val="0"/>
              <w:marRight w:val="0"/>
              <w:marTop w:val="0"/>
              <w:marBottom w:val="0"/>
              <w:divBdr>
                <w:top w:val="none" w:sz="0" w:space="0" w:color="auto"/>
                <w:left w:val="none" w:sz="0" w:space="0" w:color="auto"/>
                <w:bottom w:val="none" w:sz="0" w:space="0" w:color="auto"/>
                <w:right w:val="none" w:sz="0" w:space="0" w:color="auto"/>
              </w:divBdr>
            </w:div>
            <w:div w:id="1406605138">
              <w:marLeft w:val="0"/>
              <w:marRight w:val="0"/>
              <w:marTop w:val="0"/>
              <w:marBottom w:val="0"/>
              <w:divBdr>
                <w:top w:val="none" w:sz="0" w:space="0" w:color="auto"/>
                <w:left w:val="none" w:sz="0" w:space="0" w:color="auto"/>
                <w:bottom w:val="none" w:sz="0" w:space="0" w:color="auto"/>
                <w:right w:val="none" w:sz="0" w:space="0" w:color="auto"/>
              </w:divBdr>
            </w:div>
            <w:div w:id="1175457707">
              <w:marLeft w:val="0"/>
              <w:marRight w:val="0"/>
              <w:marTop w:val="0"/>
              <w:marBottom w:val="0"/>
              <w:divBdr>
                <w:top w:val="none" w:sz="0" w:space="0" w:color="auto"/>
                <w:left w:val="none" w:sz="0" w:space="0" w:color="auto"/>
                <w:bottom w:val="none" w:sz="0" w:space="0" w:color="auto"/>
                <w:right w:val="none" w:sz="0" w:space="0" w:color="auto"/>
              </w:divBdr>
            </w:div>
            <w:div w:id="292908332">
              <w:marLeft w:val="0"/>
              <w:marRight w:val="0"/>
              <w:marTop w:val="0"/>
              <w:marBottom w:val="0"/>
              <w:divBdr>
                <w:top w:val="none" w:sz="0" w:space="0" w:color="auto"/>
                <w:left w:val="none" w:sz="0" w:space="0" w:color="auto"/>
                <w:bottom w:val="none" w:sz="0" w:space="0" w:color="auto"/>
                <w:right w:val="none" w:sz="0" w:space="0" w:color="auto"/>
              </w:divBdr>
            </w:div>
            <w:div w:id="1592162007">
              <w:marLeft w:val="0"/>
              <w:marRight w:val="0"/>
              <w:marTop w:val="0"/>
              <w:marBottom w:val="0"/>
              <w:divBdr>
                <w:top w:val="none" w:sz="0" w:space="0" w:color="auto"/>
                <w:left w:val="none" w:sz="0" w:space="0" w:color="auto"/>
                <w:bottom w:val="none" w:sz="0" w:space="0" w:color="auto"/>
                <w:right w:val="none" w:sz="0" w:space="0" w:color="auto"/>
              </w:divBdr>
            </w:div>
            <w:div w:id="893585355">
              <w:marLeft w:val="0"/>
              <w:marRight w:val="0"/>
              <w:marTop w:val="0"/>
              <w:marBottom w:val="0"/>
              <w:divBdr>
                <w:top w:val="none" w:sz="0" w:space="0" w:color="auto"/>
                <w:left w:val="none" w:sz="0" w:space="0" w:color="auto"/>
                <w:bottom w:val="none" w:sz="0" w:space="0" w:color="auto"/>
                <w:right w:val="none" w:sz="0" w:space="0" w:color="auto"/>
              </w:divBdr>
            </w:div>
            <w:div w:id="114910629">
              <w:marLeft w:val="0"/>
              <w:marRight w:val="0"/>
              <w:marTop w:val="0"/>
              <w:marBottom w:val="0"/>
              <w:divBdr>
                <w:top w:val="none" w:sz="0" w:space="0" w:color="auto"/>
                <w:left w:val="none" w:sz="0" w:space="0" w:color="auto"/>
                <w:bottom w:val="none" w:sz="0" w:space="0" w:color="auto"/>
                <w:right w:val="none" w:sz="0" w:space="0" w:color="auto"/>
              </w:divBdr>
            </w:div>
            <w:div w:id="508328286">
              <w:marLeft w:val="0"/>
              <w:marRight w:val="0"/>
              <w:marTop w:val="0"/>
              <w:marBottom w:val="0"/>
              <w:divBdr>
                <w:top w:val="none" w:sz="0" w:space="0" w:color="auto"/>
                <w:left w:val="none" w:sz="0" w:space="0" w:color="auto"/>
                <w:bottom w:val="none" w:sz="0" w:space="0" w:color="auto"/>
                <w:right w:val="none" w:sz="0" w:space="0" w:color="auto"/>
              </w:divBdr>
            </w:div>
            <w:div w:id="906846570">
              <w:marLeft w:val="0"/>
              <w:marRight w:val="0"/>
              <w:marTop w:val="0"/>
              <w:marBottom w:val="0"/>
              <w:divBdr>
                <w:top w:val="none" w:sz="0" w:space="0" w:color="auto"/>
                <w:left w:val="none" w:sz="0" w:space="0" w:color="auto"/>
                <w:bottom w:val="none" w:sz="0" w:space="0" w:color="auto"/>
                <w:right w:val="none" w:sz="0" w:space="0" w:color="auto"/>
              </w:divBdr>
            </w:div>
            <w:div w:id="1456101123">
              <w:marLeft w:val="0"/>
              <w:marRight w:val="0"/>
              <w:marTop w:val="0"/>
              <w:marBottom w:val="0"/>
              <w:divBdr>
                <w:top w:val="none" w:sz="0" w:space="0" w:color="auto"/>
                <w:left w:val="none" w:sz="0" w:space="0" w:color="auto"/>
                <w:bottom w:val="none" w:sz="0" w:space="0" w:color="auto"/>
                <w:right w:val="none" w:sz="0" w:space="0" w:color="auto"/>
              </w:divBdr>
            </w:div>
            <w:div w:id="963193714">
              <w:marLeft w:val="0"/>
              <w:marRight w:val="0"/>
              <w:marTop w:val="0"/>
              <w:marBottom w:val="0"/>
              <w:divBdr>
                <w:top w:val="none" w:sz="0" w:space="0" w:color="auto"/>
                <w:left w:val="none" w:sz="0" w:space="0" w:color="auto"/>
                <w:bottom w:val="none" w:sz="0" w:space="0" w:color="auto"/>
                <w:right w:val="none" w:sz="0" w:space="0" w:color="auto"/>
              </w:divBdr>
            </w:div>
            <w:div w:id="1533569671">
              <w:marLeft w:val="0"/>
              <w:marRight w:val="0"/>
              <w:marTop w:val="0"/>
              <w:marBottom w:val="0"/>
              <w:divBdr>
                <w:top w:val="none" w:sz="0" w:space="0" w:color="auto"/>
                <w:left w:val="none" w:sz="0" w:space="0" w:color="auto"/>
                <w:bottom w:val="none" w:sz="0" w:space="0" w:color="auto"/>
                <w:right w:val="none" w:sz="0" w:space="0" w:color="auto"/>
              </w:divBdr>
            </w:div>
            <w:div w:id="1445271345">
              <w:marLeft w:val="0"/>
              <w:marRight w:val="0"/>
              <w:marTop w:val="0"/>
              <w:marBottom w:val="0"/>
              <w:divBdr>
                <w:top w:val="none" w:sz="0" w:space="0" w:color="auto"/>
                <w:left w:val="none" w:sz="0" w:space="0" w:color="auto"/>
                <w:bottom w:val="none" w:sz="0" w:space="0" w:color="auto"/>
                <w:right w:val="none" w:sz="0" w:space="0" w:color="auto"/>
              </w:divBdr>
            </w:div>
            <w:div w:id="1292251677">
              <w:marLeft w:val="0"/>
              <w:marRight w:val="0"/>
              <w:marTop w:val="0"/>
              <w:marBottom w:val="0"/>
              <w:divBdr>
                <w:top w:val="none" w:sz="0" w:space="0" w:color="auto"/>
                <w:left w:val="none" w:sz="0" w:space="0" w:color="auto"/>
                <w:bottom w:val="none" w:sz="0" w:space="0" w:color="auto"/>
                <w:right w:val="none" w:sz="0" w:space="0" w:color="auto"/>
              </w:divBdr>
            </w:div>
            <w:div w:id="583028627">
              <w:marLeft w:val="0"/>
              <w:marRight w:val="0"/>
              <w:marTop w:val="0"/>
              <w:marBottom w:val="0"/>
              <w:divBdr>
                <w:top w:val="none" w:sz="0" w:space="0" w:color="auto"/>
                <w:left w:val="none" w:sz="0" w:space="0" w:color="auto"/>
                <w:bottom w:val="none" w:sz="0" w:space="0" w:color="auto"/>
                <w:right w:val="none" w:sz="0" w:space="0" w:color="auto"/>
              </w:divBdr>
            </w:div>
            <w:div w:id="1296835395">
              <w:marLeft w:val="0"/>
              <w:marRight w:val="0"/>
              <w:marTop w:val="0"/>
              <w:marBottom w:val="0"/>
              <w:divBdr>
                <w:top w:val="none" w:sz="0" w:space="0" w:color="auto"/>
                <w:left w:val="none" w:sz="0" w:space="0" w:color="auto"/>
                <w:bottom w:val="none" w:sz="0" w:space="0" w:color="auto"/>
                <w:right w:val="none" w:sz="0" w:space="0" w:color="auto"/>
              </w:divBdr>
            </w:div>
            <w:div w:id="1649362611">
              <w:marLeft w:val="0"/>
              <w:marRight w:val="0"/>
              <w:marTop w:val="0"/>
              <w:marBottom w:val="0"/>
              <w:divBdr>
                <w:top w:val="none" w:sz="0" w:space="0" w:color="auto"/>
                <w:left w:val="none" w:sz="0" w:space="0" w:color="auto"/>
                <w:bottom w:val="none" w:sz="0" w:space="0" w:color="auto"/>
                <w:right w:val="none" w:sz="0" w:space="0" w:color="auto"/>
              </w:divBdr>
            </w:div>
            <w:div w:id="1836144220">
              <w:marLeft w:val="0"/>
              <w:marRight w:val="0"/>
              <w:marTop w:val="0"/>
              <w:marBottom w:val="0"/>
              <w:divBdr>
                <w:top w:val="none" w:sz="0" w:space="0" w:color="auto"/>
                <w:left w:val="none" w:sz="0" w:space="0" w:color="auto"/>
                <w:bottom w:val="none" w:sz="0" w:space="0" w:color="auto"/>
                <w:right w:val="none" w:sz="0" w:space="0" w:color="auto"/>
              </w:divBdr>
            </w:div>
            <w:div w:id="824512015">
              <w:marLeft w:val="0"/>
              <w:marRight w:val="0"/>
              <w:marTop w:val="0"/>
              <w:marBottom w:val="0"/>
              <w:divBdr>
                <w:top w:val="none" w:sz="0" w:space="0" w:color="auto"/>
                <w:left w:val="none" w:sz="0" w:space="0" w:color="auto"/>
                <w:bottom w:val="none" w:sz="0" w:space="0" w:color="auto"/>
                <w:right w:val="none" w:sz="0" w:space="0" w:color="auto"/>
              </w:divBdr>
            </w:div>
            <w:div w:id="1455716250">
              <w:marLeft w:val="0"/>
              <w:marRight w:val="0"/>
              <w:marTop w:val="0"/>
              <w:marBottom w:val="0"/>
              <w:divBdr>
                <w:top w:val="none" w:sz="0" w:space="0" w:color="auto"/>
                <w:left w:val="none" w:sz="0" w:space="0" w:color="auto"/>
                <w:bottom w:val="none" w:sz="0" w:space="0" w:color="auto"/>
                <w:right w:val="none" w:sz="0" w:space="0" w:color="auto"/>
              </w:divBdr>
            </w:div>
            <w:div w:id="1855455519">
              <w:marLeft w:val="0"/>
              <w:marRight w:val="0"/>
              <w:marTop w:val="0"/>
              <w:marBottom w:val="0"/>
              <w:divBdr>
                <w:top w:val="none" w:sz="0" w:space="0" w:color="auto"/>
                <w:left w:val="none" w:sz="0" w:space="0" w:color="auto"/>
                <w:bottom w:val="none" w:sz="0" w:space="0" w:color="auto"/>
                <w:right w:val="none" w:sz="0" w:space="0" w:color="auto"/>
              </w:divBdr>
            </w:div>
            <w:div w:id="188494687">
              <w:marLeft w:val="0"/>
              <w:marRight w:val="0"/>
              <w:marTop w:val="0"/>
              <w:marBottom w:val="0"/>
              <w:divBdr>
                <w:top w:val="none" w:sz="0" w:space="0" w:color="auto"/>
                <w:left w:val="none" w:sz="0" w:space="0" w:color="auto"/>
                <w:bottom w:val="none" w:sz="0" w:space="0" w:color="auto"/>
                <w:right w:val="none" w:sz="0" w:space="0" w:color="auto"/>
              </w:divBdr>
            </w:div>
            <w:div w:id="1284577100">
              <w:marLeft w:val="0"/>
              <w:marRight w:val="0"/>
              <w:marTop w:val="0"/>
              <w:marBottom w:val="0"/>
              <w:divBdr>
                <w:top w:val="none" w:sz="0" w:space="0" w:color="auto"/>
                <w:left w:val="none" w:sz="0" w:space="0" w:color="auto"/>
                <w:bottom w:val="none" w:sz="0" w:space="0" w:color="auto"/>
                <w:right w:val="none" w:sz="0" w:space="0" w:color="auto"/>
              </w:divBdr>
            </w:div>
            <w:div w:id="1436974401">
              <w:marLeft w:val="0"/>
              <w:marRight w:val="0"/>
              <w:marTop w:val="0"/>
              <w:marBottom w:val="0"/>
              <w:divBdr>
                <w:top w:val="none" w:sz="0" w:space="0" w:color="auto"/>
                <w:left w:val="none" w:sz="0" w:space="0" w:color="auto"/>
                <w:bottom w:val="none" w:sz="0" w:space="0" w:color="auto"/>
                <w:right w:val="none" w:sz="0" w:space="0" w:color="auto"/>
              </w:divBdr>
            </w:div>
            <w:div w:id="1651785642">
              <w:marLeft w:val="0"/>
              <w:marRight w:val="0"/>
              <w:marTop w:val="0"/>
              <w:marBottom w:val="0"/>
              <w:divBdr>
                <w:top w:val="none" w:sz="0" w:space="0" w:color="auto"/>
                <w:left w:val="none" w:sz="0" w:space="0" w:color="auto"/>
                <w:bottom w:val="none" w:sz="0" w:space="0" w:color="auto"/>
                <w:right w:val="none" w:sz="0" w:space="0" w:color="auto"/>
              </w:divBdr>
            </w:div>
            <w:div w:id="1792701613">
              <w:marLeft w:val="0"/>
              <w:marRight w:val="0"/>
              <w:marTop w:val="0"/>
              <w:marBottom w:val="0"/>
              <w:divBdr>
                <w:top w:val="none" w:sz="0" w:space="0" w:color="auto"/>
                <w:left w:val="none" w:sz="0" w:space="0" w:color="auto"/>
                <w:bottom w:val="none" w:sz="0" w:space="0" w:color="auto"/>
                <w:right w:val="none" w:sz="0" w:space="0" w:color="auto"/>
              </w:divBdr>
            </w:div>
            <w:div w:id="971598618">
              <w:marLeft w:val="0"/>
              <w:marRight w:val="0"/>
              <w:marTop w:val="0"/>
              <w:marBottom w:val="0"/>
              <w:divBdr>
                <w:top w:val="none" w:sz="0" w:space="0" w:color="auto"/>
                <w:left w:val="none" w:sz="0" w:space="0" w:color="auto"/>
                <w:bottom w:val="none" w:sz="0" w:space="0" w:color="auto"/>
                <w:right w:val="none" w:sz="0" w:space="0" w:color="auto"/>
              </w:divBdr>
            </w:div>
            <w:div w:id="1949661458">
              <w:marLeft w:val="0"/>
              <w:marRight w:val="0"/>
              <w:marTop w:val="0"/>
              <w:marBottom w:val="0"/>
              <w:divBdr>
                <w:top w:val="none" w:sz="0" w:space="0" w:color="auto"/>
                <w:left w:val="none" w:sz="0" w:space="0" w:color="auto"/>
                <w:bottom w:val="none" w:sz="0" w:space="0" w:color="auto"/>
                <w:right w:val="none" w:sz="0" w:space="0" w:color="auto"/>
              </w:divBdr>
            </w:div>
            <w:div w:id="1430469973">
              <w:marLeft w:val="0"/>
              <w:marRight w:val="0"/>
              <w:marTop w:val="0"/>
              <w:marBottom w:val="0"/>
              <w:divBdr>
                <w:top w:val="none" w:sz="0" w:space="0" w:color="auto"/>
                <w:left w:val="none" w:sz="0" w:space="0" w:color="auto"/>
                <w:bottom w:val="none" w:sz="0" w:space="0" w:color="auto"/>
                <w:right w:val="none" w:sz="0" w:space="0" w:color="auto"/>
              </w:divBdr>
            </w:div>
            <w:div w:id="2088184298">
              <w:marLeft w:val="0"/>
              <w:marRight w:val="0"/>
              <w:marTop w:val="0"/>
              <w:marBottom w:val="0"/>
              <w:divBdr>
                <w:top w:val="none" w:sz="0" w:space="0" w:color="auto"/>
                <w:left w:val="none" w:sz="0" w:space="0" w:color="auto"/>
                <w:bottom w:val="none" w:sz="0" w:space="0" w:color="auto"/>
                <w:right w:val="none" w:sz="0" w:space="0" w:color="auto"/>
              </w:divBdr>
            </w:div>
            <w:div w:id="2110199235">
              <w:marLeft w:val="0"/>
              <w:marRight w:val="0"/>
              <w:marTop w:val="0"/>
              <w:marBottom w:val="0"/>
              <w:divBdr>
                <w:top w:val="none" w:sz="0" w:space="0" w:color="auto"/>
                <w:left w:val="none" w:sz="0" w:space="0" w:color="auto"/>
                <w:bottom w:val="none" w:sz="0" w:space="0" w:color="auto"/>
                <w:right w:val="none" w:sz="0" w:space="0" w:color="auto"/>
              </w:divBdr>
            </w:div>
            <w:div w:id="1975523350">
              <w:marLeft w:val="0"/>
              <w:marRight w:val="0"/>
              <w:marTop w:val="0"/>
              <w:marBottom w:val="0"/>
              <w:divBdr>
                <w:top w:val="none" w:sz="0" w:space="0" w:color="auto"/>
                <w:left w:val="none" w:sz="0" w:space="0" w:color="auto"/>
                <w:bottom w:val="none" w:sz="0" w:space="0" w:color="auto"/>
                <w:right w:val="none" w:sz="0" w:space="0" w:color="auto"/>
              </w:divBdr>
            </w:div>
            <w:div w:id="489638052">
              <w:marLeft w:val="0"/>
              <w:marRight w:val="0"/>
              <w:marTop w:val="0"/>
              <w:marBottom w:val="0"/>
              <w:divBdr>
                <w:top w:val="none" w:sz="0" w:space="0" w:color="auto"/>
                <w:left w:val="none" w:sz="0" w:space="0" w:color="auto"/>
                <w:bottom w:val="none" w:sz="0" w:space="0" w:color="auto"/>
                <w:right w:val="none" w:sz="0" w:space="0" w:color="auto"/>
              </w:divBdr>
            </w:div>
            <w:div w:id="1478257260">
              <w:marLeft w:val="0"/>
              <w:marRight w:val="0"/>
              <w:marTop w:val="0"/>
              <w:marBottom w:val="0"/>
              <w:divBdr>
                <w:top w:val="none" w:sz="0" w:space="0" w:color="auto"/>
                <w:left w:val="none" w:sz="0" w:space="0" w:color="auto"/>
                <w:bottom w:val="none" w:sz="0" w:space="0" w:color="auto"/>
                <w:right w:val="none" w:sz="0" w:space="0" w:color="auto"/>
              </w:divBdr>
            </w:div>
            <w:div w:id="1625385163">
              <w:marLeft w:val="0"/>
              <w:marRight w:val="0"/>
              <w:marTop w:val="0"/>
              <w:marBottom w:val="0"/>
              <w:divBdr>
                <w:top w:val="none" w:sz="0" w:space="0" w:color="auto"/>
                <w:left w:val="none" w:sz="0" w:space="0" w:color="auto"/>
                <w:bottom w:val="none" w:sz="0" w:space="0" w:color="auto"/>
                <w:right w:val="none" w:sz="0" w:space="0" w:color="auto"/>
              </w:divBdr>
            </w:div>
            <w:div w:id="1473717661">
              <w:marLeft w:val="0"/>
              <w:marRight w:val="0"/>
              <w:marTop w:val="0"/>
              <w:marBottom w:val="0"/>
              <w:divBdr>
                <w:top w:val="none" w:sz="0" w:space="0" w:color="auto"/>
                <w:left w:val="none" w:sz="0" w:space="0" w:color="auto"/>
                <w:bottom w:val="none" w:sz="0" w:space="0" w:color="auto"/>
                <w:right w:val="none" w:sz="0" w:space="0" w:color="auto"/>
              </w:divBdr>
            </w:div>
            <w:div w:id="119878698">
              <w:marLeft w:val="0"/>
              <w:marRight w:val="0"/>
              <w:marTop w:val="0"/>
              <w:marBottom w:val="0"/>
              <w:divBdr>
                <w:top w:val="none" w:sz="0" w:space="0" w:color="auto"/>
                <w:left w:val="none" w:sz="0" w:space="0" w:color="auto"/>
                <w:bottom w:val="none" w:sz="0" w:space="0" w:color="auto"/>
                <w:right w:val="none" w:sz="0" w:space="0" w:color="auto"/>
              </w:divBdr>
            </w:div>
            <w:div w:id="1156799432">
              <w:marLeft w:val="0"/>
              <w:marRight w:val="0"/>
              <w:marTop w:val="0"/>
              <w:marBottom w:val="0"/>
              <w:divBdr>
                <w:top w:val="none" w:sz="0" w:space="0" w:color="auto"/>
                <w:left w:val="none" w:sz="0" w:space="0" w:color="auto"/>
                <w:bottom w:val="none" w:sz="0" w:space="0" w:color="auto"/>
                <w:right w:val="none" w:sz="0" w:space="0" w:color="auto"/>
              </w:divBdr>
            </w:div>
            <w:div w:id="503981041">
              <w:marLeft w:val="0"/>
              <w:marRight w:val="0"/>
              <w:marTop w:val="0"/>
              <w:marBottom w:val="0"/>
              <w:divBdr>
                <w:top w:val="none" w:sz="0" w:space="0" w:color="auto"/>
                <w:left w:val="none" w:sz="0" w:space="0" w:color="auto"/>
                <w:bottom w:val="none" w:sz="0" w:space="0" w:color="auto"/>
                <w:right w:val="none" w:sz="0" w:space="0" w:color="auto"/>
              </w:divBdr>
            </w:div>
            <w:div w:id="1930850577">
              <w:marLeft w:val="0"/>
              <w:marRight w:val="0"/>
              <w:marTop w:val="0"/>
              <w:marBottom w:val="0"/>
              <w:divBdr>
                <w:top w:val="none" w:sz="0" w:space="0" w:color="auto"/>
                <w:left w:val="none" w:sz="0" w:space="0" w:color="auto"/>
                <w:bottom w:val="none" w:sz="0" w:space="0" w:color="auto"/>
                <w:right w:val="none" w:sz="0" w:space="0" w:color="auto"/>
              </w:divBdr>
            </w:div>
            <w:div w:id="1043217392">
              <w:marLeft w:val="0"/>
              <w:marRight w:val="0"/>
              <w:marTop w:val="0"/>
              <w:marBottom w:val="0"/>
              <w:divBdr>
                <w:top w:val="none" w:sz="0" w:space="0" w:color="auto"/>
                <w:left w:val="none" w:sz="0" w:space="0" w:color="auto"/>
                <w:bottom w:val="none" w:sz="0" w:space="0" w:color="auto"/>
                <w:right w:val="none" w:sz="0" w:space="0" w:color="auto"/>
              </w:divBdr>
            </w:div>
            <w:div w:id="239369348">
              <w:marLeft w:val="0"/>
              <w:marRight w:val="0"/>
              <w:marTop w:val="0"/>
              <w:marBottom w:val="0"/>
              <w:divBdr>
                <w:top w:val="none" w:sz="0" w:space="0" w:color="auto"/>
                <w:left w:val="none" w:sz="0" w:space="0" w:color="auto"/>
                <w:bottom w:val="none" w:sz="0" w:space="0" w:color="auto"/>
                <w:right w:val="none" w:sz="0" w:space="0" w:color="auto"/>
              </w:divBdr>
            </w:div>
            <w:div w:id="2080710596">
              <w:marLeft w:val="0"/>
              <w:marRight w:val="0"/>
              <w:marTop w:val="0"/>
              <w:marBottom w:val="0"/>
              <w:divBdr>
                <w:top w:val="none" w:sz="0" w:space="0" w:color="auto"/>
                <w:left w:val="none" w:sz="0" w:space="0" w:color="auto"/>
                <w:bottom w:val="none" w:sz="0" w:space="0" w:color="auto"/>
                <w:right w:val="none" w:sz="0" w:space="0" w:color="auto"/>
              </w:divBdr>
            </w:div>
            <w:div w:id="970746672">
              <w:marLeft w:val="0"/>
              <w:marRight w:val="0"/>
              <w:marTop w:val="0"/>
              <w:marBottom w:val="0"/>
              <w:divBdr>
                <w:top w:val="none" w:sz="0" w:space="0" w:color="auto"/>
                <w:left w:val="none" w:sz="0" w:space="0" w:color="auto"/>
                <w:bottom w:val="none" w:sz="0" w:space="0" w:color="auto"/>
                <w:right w:val="none" w:sz="0" w:space="0" w:color="auto"/>
              </w:divBdr>
            </w:div>
            <w:div w:id="998850208">
              <w:marLeft w:val="0"/>
              <w:marRight w:val="0"/>
              <w:marTop w:val="0"/>
              <w:marBottom w:val="0"/>
              <w:divBdr>
                <w:top w:val="none" w:sz="0" w:space="0" w:color="auto"/>
                <w:left w:val="none" w:sz="0" w:space="0" w:color="auto"/>
                <w:bottom w:val="none" w:sz="0" w:space="0" w:color="auto"/>
                <w:right w:val="none" w:sz="0" w:space="0" w:color="auto"/>
              </w:divBdr>
            </w:div>
            <w:div w:id="751044045">
              <w:marLeft w:val="0"/>
              <w:marRight w:val="0"/>
              <w:marTop w:val="0"/>
              <w:marBottom w:val="0"/>
              <w:divBdr>
                <w:top w:val="none" w:sz="0" w:space="0" w:color="auto"/>
                <w:left w:val="none" w:sz="0" w:space="0" w:color="auto"/>
                <w:bottom w:val="none" w:sz="0" w:space="0" w:color="auto"/>
                <w:right w:val="none" w:sz="0" w:space="0" w:color="auto"/>
              </w:divBdr>
            </w:div>
            <w:div w:id="53890927">
              <w:marLeft w:val="0"/>
              <w:marRight w:val="0"/>
              <w:marTop w:val="0"/>
              <w:marBottom w:val="0"/>
              <w:divBdr>
                <w:top w:val="none" w:sz="0" w:space="0" w:color="auto"/>
                <w:left w:val="none" w:sz="0" w:space="0" w:color="auto"/>
                <w:bottom w:val="none" w:sz="0" w:space="0" w:color="auto"/>
                <w:right w:val="none" w:sz="0" w:space="0" w:color="auto"/>
              </w:divBdr>
            </w:div>
            <w:div w:id="1735010726">
              <w:marLeft w:val="0"/>
              <w:marRight w:val="0"/>
              <w:marTop w:val="0"/>
              <w:marBottom w:val="0"/>
              <w:divBdr>
                <w:top w:val="none" w:sz="0" w:space="0" w:color="auto"/>
                <w:left w:val="none" w:sz="0" w:space="0" w:color="auto"/>
                <w:bottom w:val="none" w:sz="0" w:space="0" w:color="auto"/>
                <w:right w:val="none" w:sz="0" w:space="0" w:color="auto"/>
              </w:divBdr>
            </w:div>
            <w:div w:id="1669668971">
              <w:marLeft w:val="0"/>
              <w:marRight w:val="0"/>
              <w:marTop w:val="0"/>
              <w:marBottom w:val="0"/>
              <w:divBdr>
                <w:top w:val="none" w:sz="0" w:space="0" w:color="auto"/>
                <w:left w:val="none" w:sz="0" w:space="0" w:color="auto"/>
                <w:bottom w:val="none" w:sz="0" w:space="0" w:color="auto"/>
                <w:right w:val="none" w:sz="0" w:space="0" w:color="auto"/>
              </w:divBdr>
            </w:div>
            <w:div w:id="1052391289">
              <w:marLeft w:val="0"/>
              <w:marRight w:val="0"/>
              <w:marTop w:val="0"/>
              <w:marBottom w:val="0"/>
              <w:divBdr>
                <w:top w:val="none" w:sz="0" w:space="0" w:color="auto"/>
                <w:left w:val="none" w:sz="0" w:space="0" w:color="auto"/>
                <w:bottom w:val="none" w:sz="0" w:space="0" w:color="auto"/>
                <w:right w:val="none" w:sz="0" w:space="0" w:color="auto"/>
              </w:divBdr>
            </w:div>
            <w:div w:id="1080444912">
              <w:marLeft w:val="0"/>
              <w:marRight w:val="0"/>
              <w:marTop w:val="0"/>
              <w:marBottom w:val="0"/>
              <w:divBdr>
                <w:top w:val="none" w:sz="0" w:space="0" w:color="auto"/>
                <w:left w:val="none" w:sz="0" w:space="0" w:color="auto"/>
                <w:bottom w:val="none" w:sz="0" w:space="0" w:color="auto"/>
                <w:right w:val="none" w:sz="0" w:space="0" w:color="auto"/>
              </w:divBdr>
            </w:div>
            <w:div w:id="1443766865">
              <w:marLeft w:val="0"/>
              <w:marRight w:val="0"/>
              <w:marTop w:val="0"/>
              <w:marBottom w:val="0"/>
              <w:divBdr>
                <w:top w:val="none" w:sz="0" w:space="0" w:color="auto"/>
                <w:left w:val="none" w:sz="0" w:space="0" w:color="auto"/>
                <w:bottom w:val="none" w:sz="0" w:space="0" w:color="auto"/>
                <w:right w:val="none" w:sz="0" w:space="0" w:color="auto"/>
              </w:divBdr>
            </w:div>
            <w:div w:id="121462972">
              <w:marLeft w:val="0"/>
              <w:marRight w:val="0"/>
              <w:marTop w:val="0"/>
              <w:marBottom w:val="0"/>
              <w:divBdr>
                <w:top w:val="none" w:sz="0" w:space="0" w:color="auto"/>
                <w:left w:val="none" w:sz="0" w:space="0" w:color="auto"/>
                <w:bottom w:val="none" w:sz="0" w:space="0" w:color="auto"/>
                <w:right w:val="none" w:sz="0" w:space="0" w:color="auto"/>
              </w:divBdr>
            </w:div>
            <w:div w:id="767503072">
              <w:marLeft w:val="0"/>
              <w:marRight w:val="0"/>
              <w:marTop w:val="0"/>
              <w:marBottom w:val="0"/>
              <w:divBdr>
                <w:top w:val="none" w:sz="0" w:space="0" w:color="auto"/>
                <w:left w:val="none" w:sz="0" w:space="0" w:color="auto"/>
                <w:bottom w:val="none" w:sz="0" w:space="0" w:color="auto"/>
                <w:right w:val="none" w:sz="0" w:space="0" w:color="auto"/>
              </w:divBdr>
            </w:div>
            <w:div w:id="1774126309">
              <w:marLeft w:val="0"/>
              <w:marRight w:val="0"/>
              <w:marTop w:val="0"/>
              <w:marBottom w:val="0"/>
              <w:divBdr>
                <w:top w:val="none" w:sz="0" w:space="0" w:color="auto"/>
                <w:left w:val="none" w:sz="0" w:space="0" w:color="auto"/>
                <w:bottom w:val="none" w:sz="0" w:space="0" w:color="auto"/>
                <w:right w:val="none" w:sz="0" w:space="0" w:color="auto"/>
              </w:divBdr>
            </w:div>
            <w:div w:id="1563174036">
              <w:marLeft w:val="0"/>
              <w:marRight w:val="0"/>
              <w:marTop w:val="0"/>
              <w:marBottom w:val="0"/>
              <w:divBdr>
                <w:top w:val="none" w:sz="0" w:space="0" w:color="auto"/>
                <w:left w:val="none" w:sz="0" w:space="0" w:color="auto"/>
                <w:bottom w:val="none" w:sz="0" w:space="0" w:color="auto"/>
                <w:right w:val="none" w:sz="0" w:space="0" w:color="auto"/>
              </w:divBdr>
            </w:div>
            <w:div w:id="1184634145">
              <w:marLeft w:val="0"/>
              <w:marRight w:val="0"/>
              <w:marTop w:val="0"/>
              <w:marBottom w:val="0"/>
              <w:divBdr>
                <w:top w:val="none" w:sz="0" w:space="0" w:color="auto"/>
                <w:left w:val="none" w:sz="0" w:space="0" w:color="auto"/>
                <w:bottom w:val="none" w:sz="0" w:space="0" w:color="auto"/>
                <w:right w:val="none" w:sz="0" w:space="0" w:color="auto"/>
              </w:divBdr>
            </w:div>
            <w:div w:id="575021749">
              <w:marLeft w:val="0"/>
              <w:marRight w:val="0"/>
              <w:marTop w:val="0"/>
              <w:marBottom w:val="0"/>
              <w:divBdr>
                <w:top w:val="none" w:sz="0" w:space="0" w:color="auto"/>
                <w:left w:val="none" w:sz="0" w:space="0" w:color="auto"/>
                <w:bottom w:val="none" w:sz="0" w:space="0" w:color="auto"/>
                <w:right w:val="none" w:sz="0" w:space="0" w:color="auto"/>
              </w:divBdr>
            </w:div>
            <w:div w:id="118032315">
              <w:marLeft w:val="0"/>
              <w:marRight w:val="0"/>
              <w:marTop w:val="0"/>
              <w:marBottom w:val="0"/>
              <w:divBdr>
                <w:top w:val="none" w:sz="0" w:space="0" w:color="auto"/>
                <w:left w:val="none" w:sz="0" w:space="0" w:color="auto"/>
                <w:bottom w:val="none" w:sz="0" w:space="0" w:color="auto"/>
                <w:right w:val="none" w:sz="0" w:space="0" w:color="auto"/>
              </w:divBdr>
            </w:div>
            <w:div w:id="492069879">
              <w:marLeft w:val="0"/>
              <w:marRight w:val="0"/>
              <w:marTop w:val="0"/>
              <w:marBottom w:val="0"/>
              <w:divBdr>
                <w:top w:val="none" w:sz="0" w:space="0" w:color="auto"/>
                <w:left w:val="none" w:sz="0" w:space="0" w:color="auto"/>
                <w:bottom w:val="none" w:sz="0" w:space="0" w:color="auto"/>
                <w:right w:val="none" w:sz="0" w:space="0" w:color="auto"/>
              </w:divBdr>
            </w:div>
            <w:div w:id="806049227">
              <w:marLeft w:val="0"/>
              <w:marRight w:val="0"/>
              <w:marTop w:val="0"/>
              <w:marBottom w:val="0"/>
              <w:divBdr>
                <w:top w:val="none" w:sz="0" w:space="0" w:color="auto"/>
                <w:left w:val="none" w:sz="0" w:space="0" w:color="auto"/>
                <w:bottom w:val="none" w:sz="0" w:space="0" w:color="auto"/>
                <w:right w:val="none" w:sz="0" w:space="0" w:color="auto"/>
              </w:divBdr>
            </w:div>
            <w:div w:id="1640450515">
              <w:marLeft w:val="0"/>
              <w:marRight w:val="0"/>
              <w:marTop w:val="0"/>
              <w:marBottom w:val="0"/>
              <w:divBdr>
                <w:top w:val="none" w:sz="0" w:space="0" w:color="auto"/>
                <w:left w:val="none" w:sz="0" w:space="0" w:color="auto"/>
                <w:bottom w:val="none" w:sz="0" w:space="0" w:color="auto"/>
                <w:right w:val="none" w:sz="0" w:space="0" w:color="auto"/>
              </w:divBdr>
            </w:div>
            <w:div w:id="1344938663">
              <w:marLeft w:val="0"/>
              <w:marRight w:val="0"/>
              <w:marTop w:val="0"/>
              <w:marBottom w:val="0"/>
              <w:divBdr>
                <w:top w:val="none" w:sz="0" w:space="0" w:color="auto"/>
                <w:left w:val="none" w:sz="0" w:space="0" w:color="auto"/>
                <w:bottom w:val="none" w:sz="0" w:space="0" w:color="auto"/>
                <w:right w:val="none" w:sz="0" w:space="0" w:color="auto"/>
              </w:divBdr>
            </w:div>
            <w:div w:id="1862432422">
              <w:marLeft w:val="0"/>
              <w:marRight w:val="0"/>
              <w:marTop w:val="0"/>
              <w:marBottom w:val="0"/>
              <w:divBdr>
                <w:top w:val="none" w:sz="0" w:space="0" w:color="auto"/>
                <w:left w:val="none" w:sz="0" w:space="0" w:color="auto"/>
                <w:bottom w:val="none" w:sz="0" w:space="0" w:color="auto"/>
                <w:right w:val="none" w:sz="0" w:space="0" w:color="auto"/>
              </w:divBdr>
            </w:div>
            <w:div w:id="1697270816">
              <w:marLeft w:val="0"/>
              <w:marRight w:val="0"/>
              <w:marTop w:val="0"/>
              <w:marBottom w:val="0"/>
              <w:divBdr>
                <w:top w:val="none" w:sz="0" w:space="0" w:color="auto"/>
                <w:left w:val="none" w:sz="0" w:space="0" w:color="auto"/>
                <w:bottom w:val="none" w:sz="0" w:space="0" w:color="auto"/>
                <w:right w:val="none" w:sz="0" w:space="0" w:color="auto"/>
              </w:divBdr>
            </w:div>
            <w:div w:id="79061544">
              <w:marLeft w:val="0"/>
              <w:marRight w:val="0"/>
              <w:marTop w:val="0"/>
              <w:marBottom w:val="0"/>
              <w:divBdr>
                <w:top w:val="none" w:sz="0" w:space="0" w:color="auto"/>
                <w:left w:val="none" w:sz="0" w:space="0" w:color="auto"/>
                <w:bottom w:val="none" w:sz="0" w:space="0" w:color="auto"/>
                <w:right w:val="none" w:sz="0" w:space="0" w:color="auto"/>
              </w:divBdr>
            </w:div>
            <w:div w:id="1129201164">
              <w:marLeft w:val="0"/>
              <w:marRight w:val="0"/>
              <w:marTop w:val="0"/>
              <w:marBottom w:val="0"/>
              <w:divBdr>
                <w:top w:val="none" w:sz="0" w:space="0" w:color="auto"/>
                <w:left w:val="none" w:sz="0" w:space="0" w:color="auto"/>
                <w:bottom w:val="none" w:sz="0" w:space="0" w:color="auto"/>
                <w:right w:val="none" w:sz="0" w:space="0" w:color="auto"/>
              </w:divBdr>
            </w:div>
            <w:div w:id="1586065288">
              <w:marLeft w:val="0"/>
              <w:marRight w:val="0"/>
              <w:marTop w:val="0"/>
              <w:marBottom w:val="0"/>
              <w:divBdr>
                <w:top w:val="none" w:sz="0" w:space="0" w:color="auto"/>
                <w:left w:val="none" w:sz="0" w:space="0" w:color="auto"/>
                <w:bottom w:val="none" w:sz="0" w:space="0" w:color="auto"/>
                <w:right w:val="none" w:sz="0" w:space="0" w:color="auto"/>
              </w:divBdr>
            </w:div>
            <w:div w:id="1710374767">
              <w:marLeft w:val="0"/>
              <w:marRight w:val="0"/>
              <w:marTop w:val="0"/>
              <w:marBottom w:val="0"/>
              <w:divBdr>
                <w:top w:val="none" w:sz="0" w:space="0" w:color="auto"/>
                <w:left w:val="none" w:sz="0" w:space="0" w:color="auto"/>
                <w:bottom w:val="none" w:sz="0" w:space="0" w:color="auto"/>
                <w:right w:val="none" w:sz="0" w:space="0" w:color="auto"/>
              </w:divBdr>
            </w:div>
            <w:div w:id="412627939">
              <w:marLeft w:val="0"/>
              <w:marRight w:val="0"/>
              <w:marTop w:val="0"/>
              <w:marBottom w:val="0"/>
              <w:divBdr>
                <w:top w:val="none" w:sz="0" w:space="0" w:color="auto"/>
                <w:left w:val="none" w:sz="0" w:space="0" w:color="auto"/>
                <w:bottom w:val="none" w:sz="0" w:space="0" w:color="auto"/>
                <w:right w:val="none" w:sz="0" w:space="0" w:color="auto"/>
              </w:divBdr>
            </w:div>
            <w:div w:id="818615904">
              <w:marLeft w:val="0"/>
              <w:marRight w:val="0"/>
              <w:marTop w:val="0"/>
              <w:marBottom w:val="0"/>
              <w:divBdr>
                <w:top w:val="none" w:sz="0" w:space="0" w:color="auto"/>
                <w:left w:val="none" w:sz="0" w:space="0" w:color="auto"/>
                <w:bottom w:val="none" w:sz="0" w:space="0" w:color="auto"/>
                <w:right w:val="none" w:sz="0" w:space="0" w:color="auto"/>
              </w:divBdr>
            </w:div>
            <w:div w:id="1740246752">
              <w:marLeft w:val="0"/>
              <w:marRight w:val="0"/>
              <w:marTop w:val="0"/>
              <w:marBottom w:val="0"/>
              <w:divBdr>
                <w:top w:val="none" w:sz="0" w:space="0" w:color="auto"/>
                <w:left w:val="none" w:sz="0" w:space="0" w:color="auto"/>
                <w:bottom w:val="none" w:sz="0" w:space="0" w:color="auto"/>
                <w:right w:val="none" w:sz="0" w:space="0" w:color="auto"/>
              </w:divBdr>
            </w:div>
            <w:div w:id="1116750119">
              <w:marLeft w:val="0"/>
              <w:marRight w:val="0"/>
              <w:marTop w:val="0"/>
              <w:marBottom w:val="0"/>
              <w:divBdr>
                <w:top w:val="none" w:sz="0" w:space="0" w:color="auto"/>
                <w:left w:val="none" w:sz="0" w:space="0" w:color="auto"/>
                <w:bottom w:val="none" w:sz="0" w:space="0" w:color="auto"/>
                <w:right w:val="none" w:sz="0" w:space="0" w:color="auto"/>
              </w:divBdr>
            </w:div>
            <w:div w:id="277102094">
              <w:marLeft w:val="0"/>
              <w:marRight w:val="0"/>
              <w:marTop w:val="0"/>
              <w:marBottom w:val="0"/>
              <w:divBdr>
                <w:top w:val="none" w:sz="0" w:space="0" w:color="auto"/>
                <w:left w:val="none" w:sz="0" w:space="0" w:color="auto"/>
                <w:bottom w:val="none" w:sz="0" w:space="0" w:color="auto"/>
                <w:right w:val="none" w:sz="0" w:space="0" w:color="auto"/>
              </w:divBdr>
            </w:div>
            <w:div w:id="695430311">
              <w:marLeft w:val="0"/>
              <w:marRight w:val="0"/>
              <w:marTop w:val="0"/>
              <w:marBottom w:val="0"/>
              <w:divBdr>
                <w:top w:val="none" w:sz="0" w:space="0" w:color="auto"/>
                <w:left w:val="none" w:sz="0" w:space="0" w:color="auto"/>
                <w:bottom w:val="none" w:sz="0" w:space="0" w:color="auto"/>
                <w:right w:val="none" w:sz="0" w:space="0" w:color="auto"/>
              </w:divBdr>
            </w:div>
            <w:div w:id="1728799932">
              <w:marLeft w:val="0"/>
              <w:marRight w:val="0"/>
              <w:marTop w:val="0"/>
              <w:marBottom w:val="0"/>
              <w:divBdr>
                <w:top w:val="none" w:sz="0" w:space="0" w:color="auto"/>
                <w:left w:val="none" w:sz="0" w:space="0" w:color="auto"/>
                <w:bottom w:val="none" w:sz="0" w:space="0" w:color="auto"/>
                <w:right w:val="none" w:sz="0" w:space="0" w:color="auto"/>
              </w:divBdr>
            </w:div>
            <w:div w:id="611473901">
              <w:marLeft w:val="0"/>
              <w:marRight w:val="0"/>
              <w:marTop w:val="0"/>
              <w:marBottom w:val="0"/>
              <w:divBdr>
                <w:top w:val="none" w:sz="0" w:space="0" w:color="auto"/>
                <w:left w:val="none" w:sz="0" w:space="0" w:color="auto"/>
                <w:bottom w:val="none" w:sz="0" w:space="0" w:color="auto"/>
                <w:right w:val="none" w:sz="0" w:space="0" w:color="auto"/>
              </w:divBdr>
            </w:div>
            <w:div w:id="77338172">
              <w:marLeft w:val="0"/>
              <w:marRight w:val="0"/>
              <w:marTop w:val="0"/>
              <w:marBottom w:val="0"/>
              <w:divBdr>
                <w:top w:val="none" w:sz="0" w:space="0" w:color="auto"/>
                <w:left w:val="none" w:sz="0" w:space="0" w:color="auto"/>
                <w:bottom w:val="none" w:sz="0" w:space="0" w:color="auto"/>
                <w:right w:val="none" w:sz="0" w:space="0" w:color="auto"/>
              </w:divBdr>
            </w:div>
            <w:div w:id="325982221">
              <w:marLeft w:val="0"/>
              <w:marRight w:val="0"/>
              <w:marTop w:val="0"/>
              <w:marBottom w:val="0"/>
              <w:divBdr>
                <w:top w:val="none" w:sz="0" w:space="0" w:color="auto"/>
                <w:left w:val="none" w:sz="0" w:space="0" w:color="auto"/>
                <w:bottom w:val="none" w:sz="0" w:space="0" w:color="auto"/>
                <w:right w:val="none" w:sz="0" w:space="0" w:color="auto"/>
              </w:divBdr>
            </w:div>
            <w:div w:id="1049763078">
              <w:marLeft w:val="0"/>
              <w:marRight w:val="0"/>
              <w:marTop w:val="0"/>
              <w:marBottom w:val="0"/>
              <w:divBdr>
                <w:top w:val="none" w:sz="0" w:space="0" w:color="auto"/>
                <w:left w:val="none" w:sz="0" w:space="0" w:color="auto"/>
                <w:bottom w:val="none" w:sz="0" w:space="0" w:color="auto"/>
                <w:right w:val="none" w:sz="0" w:space="0" w:color="auto"/>
              </w:divBdr>
            </w:div>
            <w:div w:id="179011068">
              <w:marLeft w:val="0"/>
              <w:marRight w:val="0"/>
              <w:marTop w:val="0"/>
              <w:marBottom w:val="0"/>
              <w:divBdr>
                <w:top w:val="none" w:sz="0" w:space="0" w:color="auto"/>
                <w:left w:val="none" w:sz="0" w:space="0" w:color="auto"/>
                <w:bottom w:val="none" w:sz="0" w:space="0" w:color="auto"/>
                <w:right w:val="none" w:sz="0" w:space="0" w:color="auto"/>
              </w:divBdr>
            </w:div>
            <w:div w:id="1490827772">
              <w:marLeft w:val="0"/>
              <w:marRight w:val="0"/>
              <w:marTop w:val="0"/>
              <w:marBottom w:val="0"/>
              <w:divBdr>
                <w:top w:val="none" w:sz="0" w:space="0" w:color="auto"/>
                <w:left w:val="none" w:sz="0" w:space="0" w:color="auto"/>
                <w:bottom w:val="none" w:sz="0" w:space="0" w:color="auto"/>
                <w:right w:val="none" w:sz="0" w:space="0" w:color="auto"/>
              </w:divBdr>
            </w:div>
            <w:div w:id="135413824">
              <w:marLeft w:val="0"/>
              <w:marRight w:val="0"/>
              <w:marTop w:val="0"/>
              <w:marBottom w:val="0"/>
              <w:divBdr>
                <w:top w:val="none" w:sz="0" w:space="0" w:color="auto"/>
                <w:left w:val="none" w:sz="0" w:space="0" w:color="auto"/>
                <w:bottom w:val="none" w:sz="0" w:space="0" w:color="auto"/>
                <w:right w:val="none" w:sz="0" w:space="0" w:color="auto"/>
              </w:divBdr>
            </w:div>
            <w:div w:id="1705518784">
              <w:marLeft w:val="0"/>
              <w:marRight w:val="0"/>
              <w:marTop w:val="0"/>
              <w:marBottom w:val="0"/>
              <w:divBdr>
                <w:top w:val="none" w:sz="0" w:space="0" w:color="auto"/>
                <w:left w:val="none" w:sz="0" w:space="0" w:color="auto"/>
                <w:bottom w:val="none" w:sz="0" w:space="0" w:color="auto"/>
                <w:right w:val="none" w:sz="0" w:space="0" w:color="auto"/>
              </w:divBdr>
            </w:div>
            <w:div w:id="450560280">
              <w:marLeft w:val="0"/>
              <w:marRight w:val="0"/>
              <w:marTop w:val="0"/>
              <w:marBottom w:val="0"/>
              <w:divBdr>
                <w:top w:val="none" w:sz="0" w:space="0" w:color="auto"/>
                <w:left w:val="none" w:sz="0" w:space="0" w:color="auto"/>
                <w:bottom w:val="none" w:sz="0" w:space="0" w:color="auto"/>
                <w:right w:val="none" w:sz="0" w:space="0" w:color="auto"/>
              </w:divBdr>
            </w:div>
            <w:div w:id="35787074">
              <w:marLeft w:val="0"/>
              <w:marRight w:val="0"/>
              <w:marTop w:val="0"/>
              <w:marBottom w:val="0"/>
              <w:divBdr>
                <w:top w:val="none" w:sz="0" w:space="0" w:color="auto"/>
                <w:left w:val="none" w:sz="0" w:space="0" w:color="auto"/>
                <w:bottom w:val="none" w:sz="0" w:space="0" w:color="auto"/>
                <w:right w:val="none" w:sz="0" w:space="0" w:color="auto"/>
              </w:divBdr>
            </w:div>
            <w:div w:id="532156315">
              <w:marLeft w:val="0"/>
              <w:marRight w:val="0"/>
              <w:marTop w:val="0"/>
              <w:marBottom w:val="0"/>
              <w:divBdr>
                <w:top w:val="none" w:sz="0" w:space="0" w:color="auto"/>
                <w:left w:val="none" w:sz="0" w:space="0" w:color="auto"/>
                <w:bottom w:val="none" w:sz="0" w:space="0" w:color="auto"/>
                <w:right w:val="none" w:sz="0" w:space="0" w:color="auto"/>
              </w:divBdr>
            </w:div>
            <w:div w:id="692730455">
              <w:marLeft w:val="0"/>
              <w:marRight w:val="0"/>
              <w:marTop w:val="0"/>
              <w:marBottom w:val="0"/>
              <w:divBdr>
                <w:top w:val="none" w:sz="0" w:space="0" w:color="auto"/>
                <w:left w:val="none" w:sz="0" w:space="0" w:color="auto"/>
                <w:bottom w:val="none" w:sz="0" w:space="0" w:color="auto"/>
                <w:right w:val="none" w:sz="0" w:space="0" w:color="auto"/>
              </w:divBdr>
            </w:div>
            <w:div w:id="1012951899">
              <w:marLeft w:val="0"/>
              <w:marRight w:val="0"/>
              <w:marTop w:val="0"/>
              <w:marBottom w:val="0"/>
              <w:divBdr>
                <w:top w:val="none" w:sz="0" w:space="0" w:color="auto"/>
                <w:left w:val="none" w:sz="0" w:space="0" w:color="auto"/>
                <w:bottom w:val="none" w:sz="0" w:space="0" w:color="auto"/>
                <w:right w:val="none" w:sz="0" w:space="0" w:color="auto"/>
              </w:divBdr>
            </w:div>
            <w:div w:id="529731092">
              <w:marLeft w:val="0"/>
              <w:marRight w:val="0"/>
              <w:marTop w:val="0"/>
              <w:marBottom w:val="0"/>
              <w:divBdr>
                <w:top w:val="none" w:sz="0" w:space="0" w:color="auto"/>
                <w:left w:val="none" w:sz="0" w:space="0" w:color="auto"/>
                <w:bottom w:val="none" w:sz="0" w:space="0" w:color="auto"/>
                <w:right w:val="none" w:sz="0" w:space="0" w:color="auto"/>
              </w:divBdr>
            </w:div>
            <w:div w:id="445346915">
              <w:marLeft w:val="0"/>
              <w:marRight w:val="0"/>
              <w:marTop w:val="0"/>
              <w:marBottom w:val="0"/>
              <w:divBdr>
                <w:top w:val="none" w:sz="0" w:space="0" w:color="auto"/>
                <w:left w:val="none" w:sz="0" w:space="0" w:color="auto"/>
                <w:bottom w:val="none" w:sz="0" w:space="0" w:color="auto"/>
                <w:right w:val="none" w:sz="0" w:space="0" w:color="auto"/>
              </w:divBdr>
            </w:div>
            <w:div w:id="570192089">
              <w:marLeft w:val="0"/>
              <w:marRight w:val="0"/>
              <w:marTop w:val="0"/>
              <w:marBottom w:val="0"/>
              <w:divBdr>
                <w:top w:val="none" w:sz="0" w:space="0" w:color="auto"/>
                <w:left w:val="none" w:sz="0" w:space="0" w:color="auto"/>
                <w:bottom w:val="none" w:sz="0" w:space="0" w:color="auto"/>
                <w:right w:val="none" w:sz="0" w:space="0" w:color="auto"/>
              </w:divBdr>
            </w:div>
            <w:div w:id="1326007186">
              <w:marLeft w:val="0"/>
              <w:marRight w:val="0"/>
              <w:marTop w:val="0"/>
              <w:marBottom w:val="0"/>
              <w:divBdr>
                <w:top w:val="none" w:sz="0" w:space="0" w:color="auto"/>
                <w:left w:val="none" w:sz="0" w:space="0" w:color="auto"/>
                <w:bottom w:val="none" w:sz="0" w:space="0" w:color="auto"/>
                <w:right w:val="none" w:sz="0" w:space="0" w:color="auto"/>
              </w:divBdr>
            </w:div>
            <w:div w:id="1399401533">
              <w:marLeft w:val="0"/>
              <w:marRight w:val="0"/>
              <w:marTop w:val="0"/>
              <w:marBottom w:val="0"/>
              <w:divBdr>
                <w:top w:val="none" w:sz="0" w:space="0" w:color="auto"/>
                <w:left w:val="none" w:sz="0" w:space="0" w:color="auto"/>
                <w:bottom w:val="none" w:sz="0" w:space="0" w:color="auto"/>
                <w:right w:val="none" w:sz="0" w:space="0" w:color="auto"/>
              </w:divBdr>
            </w:div>
            <w:div w:id="758330089">
              <w:marLeft w:val="0"/>
              <w:marRight w:val="0"/>
              <w:marTop w:val="0"/>
              <w:marBottom w:val="0"/>
              <w:divBdr>
                <w:top w:val="none" w:sz="0" w:space="0" w:color="auto"/>
                <w:left w:val="none" w:sz="0" w:space="0" w:color="auto"/>
                <w:bottom w:val="none" w:sz="0" w:space="0" w:color="auto"/>
                <w:right w:val="none" w:sz="0" w:space="0" w:color="auto"/>
              </w:divBdr>
            </w:div>
            <w:div w:id="766929611">
              <w:marLeft w:val="0"/>
              <w:marRight w:val="0"/>
              <w:marTop w:val="0"/>
              <w:marBottom w:val="0"/>
              <w:divBdr>
                <w:top w:val="none" w:sz="0" w:space="0" w:color="auto"/>
                <w:left w:val="none" w:sz="0" w:space="0" w:color="auto"/>
                <w:bottom w:val="none" w:sz="0" w:space="0" w:color="auto"/>
                <w:right w:val="none" w:sz="0" w:space="0" w:color="auto"/>
              </w:divBdr>
            </w:div>
            <w:div w:id="376516796">
              <w:marLeft w:val="0"/>
              <w:marRight w:val="0"/>
              <w:marTop w:val="0"/>
              <w:marBottom w:val="0"/>
              <w:divBdr>
                <w:top w:val="none" w:sz="0" w:space="0" w:color="auto"/>
                <w:left w:val="none" w:sz="0" w:space="0" w:color="auto"/>
                <w:bottom w:val="none" w:sz="0" w:space="0" w:color="auto"/>
                <w:right w:val="none" w:sz="0" w:space="0" w:color="auto"/>
              </w:divBdr>
            </w:div>
            <w:div w:id="772869196">
              <w:marLeft w:val="0"/>
              <w:marRight w:val="0"/>
              <w:marTop w:val="0"/>
              <w:marBottom w:val="0"/>
              <w:divBdr>
                <w:top w:val="none" w:sz="0" w:space="0" w:color="auto"/>
                <w:left w:val="none" w:sz="0" w:space="0" w:color="auto"/>
                <w:bottom w:val="none" w:sz="0" w:space="0" w:color="auto"/>
                <w:right w:val="none" w:sz="0" w:space="0" w:color="auto"/>
              </w:divBdr>
            </w:div>
            <w:div w:id="1575698620">
              <w:marLeft w:val="0"/>
              <w:marRight w:val="0"/>
              <w:marTop w:val="0"/>
              <w:marBottom w:val="0"/>
              <w:divBdr>
                <w:top w:val="none" w:sz="0" w:space="0" w:color="auto"/>
                <w:left w:val="none" w:sz="0" w:space="0" w:color="auto"/>
                <w:bottom w:val="none" w:sz="0" w:space="0" w:color="auto"/>
                <w:right w:val="none" w:sz="0" w:space="0" w:color="auto"/>
              </w:divBdr>
            </w:div>
            <w:div w:id="13269839">
              <w:marLeft w:val="0"/>
              <w:marRight w:val="0"/>
              <w:marTop w:val="0"/>
              <w:marBottom w:val="0"/>
              <w:divBdr>
                <w:top w:val="none" w:sz="0" w:space="0" w:color="auto"/>
                <w:left w:val="none" w:sz="0" w:space="0" w:color="auto"/>
                <w:bottom w:val="none" w:sz="0" w:space="0" w:color="auto"/>
                <w:right w:val="none" w:sz="0" w:space="0" w:color="auto"/>
              </w:divBdr>
            </w:div>
            <w:div w:id="855003209">
              <w:marLeft w:val="0"/>
              <w:marRight w:val="0"/>
              <w:marTop w:val="0"/>
              <w:marBottom w:val="0"/>
              <w:divBdr>
                <w:top w:val="none" w:sz="0" w:space="0" w:color="auto"/>
                <w:left w:val="none" w:sz="0" w:space="0" w:color="auto"/>
                <w:bottom w:val="none" w:sz="0" w:space="0" w:color="auto"/>
                <w:right w:val="none" w:sz="0" w:space="0" w:color="auto"/>
              </w:divBdr>
            </w:div>
            <w:div w:id="384765369">
              <w:marLeft w:val="0"/>
              <w:marRight w:val="0"/>
              <w:marTop w:val="0"/>
              <w:marBottom w:val="0"/>
              <w:divBdr>
                <w:top w:val="none" w:sz="0" w:space="0" w:color="auto"/>
                <w:left w:val="none" w:sz="0" w:space="0" w:color="auto"/>
                <w:bottom w:val="none" w:sz="0" w:space="0" w:color="auto"/>
                <w:right w:val="none" w:sz="0" w:space="0" w:color="auto"/>
              </w:divBdr>
            </w:div>
            <w:div w:id="1810973650">
              <w:marLeft w:val="0"/>
              <w:marRight w:val="0"/>
              <w:marTop w:val="0"/>
              <w:marBottom w:val="0"/>
              <w:divBdr>
                <w:top w:val="none" w:sz="0" w:space="0" w:color="auto"/>
                <w:left w:val="none" w:sz="0" w:space="0" w:color="auto"/>
                <w:bottom w:val="none" w:sz="0" w:space="0" w:color="auto"/>
                <w:right w:val="none" w:sz="0" w:space="0" w:color="auto"/>
              </w:divBdr>
            </w:div>
            <w:div w:id="1631203256">
              <w:marLeft w:val="0"/>
              <w:marRight w:val="0"/>
              <w:marTop w:val="0"/>
              <w:marBottom w:val="0"/>
              <w:divBdr>
                <w:top w:val="none" w:sz="0" w:space="0" w:color="auto"/>
                <w:left w:val="none" w:sz="0" w:space="0" w:color="auto"/>
                <w:bottom w:val="none" w:sz="0" w:space="0" w:color="auto"/>
                <w:right w:val="none" w:sz="0" w:space="0" w:color="auto"/>
              </w:divBdr>
            </w:div>
            <w:div w:id="685518468">
              <w:marLeft w:val="0"/>
              <w:marRight w:val="0"/>
              <w:marTop w:val="0"/>
              <w:marBottom w:val="0"/>
              <w:divBdr>
                <w:top w:val="none" w:sz="0" w:space="0" w:color="auto"/>
                <w:left w:val="none" w:sz="0" w:space="0" w:color="auto"/>
                <w:bottom w:val="none" w:sz="0" w:space="0" w:color="auto"/>
                <w:right w:val="none" w:sz="0" w:space="0" w:color="auto"/>
              </w:divBdr>
            </w:div>
            <w:div w:id="601424103">
              <w:marLeft w:val="0"/>
              <w:marRight w:val="0"/>
              <w:marTop w:val="0"/>
              <w:marBottom w:val="0"/>
              <w:divBdr>
                <w:top w:val="none" w:sz="0" w:space="0" w:color="auto"/>
                <w:left w:val="none" w:sz="0" w:space="0" w:color="auto"/>
                <w:bottom w:val="none" w:sz="0" w:space="0" w:color="auto"/>
                <w:right w:val="none" w:sz="0" w:space="0" w:color="auto"/>
              </w:divBdr>
            </w:div>
            <w:div w:id="704404423">
              <w:marLeft w:val="0"/>
              <w:marRight w:val="0"/>
              <w:marTop w:val="0"/>
              <w:marBottom w:val="0"/>
              <w:divBdr>
                <w:top w:val="none" w:sz="0" w:space="0" w:color="auto"/>
                <w:left w:val="none" w:sz="0" w:space="0" w:color="auto"/>
                <w:bottom w:val="none" w:sz="0" w:space="0" w:color="auto"/>
                <w:right w:val="none" w:sz="0" w:space="0" w:color="auto"/>
              </w:divBdr>
            </w:div>
            <w:div w:id="223760022">
              <w:marLeft w:val="0"/>
              <w:marRight w:val="0"/>
              <w:marTop w:val="0"/>
              <w:marBottom w:val="0"/>
              <w:divBdr>
                <w:top w:val="none" w:sz="0" w:space="0" w:color="auto"/>
                <w:left w:val="none" w:sz="0" w:space="0" w:color="auto"/>
                <w:bottom w:val="none" w:sz="0" w:space="0" w:color="auto"/>
                <w:right w:val="none" w:sz="0" w:space="0" w:color="auto"/>
              </w:divBdr>
            </w:div>
            <w:div w:id="9378197">
              <w:marLeft w:val="0"/>
              <w:marRight w:val="0"/>
              <w:marTop w:val="0"/>
              <w:marBottom w:val="0"/>
              <w:divBdr>
                <w:top w:val="none" w:sz="0" w:space="0" w:color="auto"/>
                <w:left w:val="none" w:sz="0" w:space="0" w:color="auto"/>
                <w:bottom w:val="none" w:sz="0" w:space="0" w:color="auto"/>
                <w:right w:val="none" w:sz="0" w:space="0" w:color="auto"/>
              </w:divBdr>
            </w:div>
            <w:div w:id="77869237">
              <w:marLeft w:val="0"/>
              <w:marRight w:val="0"/>
              <w:marTop w:val="0"/>
              <w:marBottom w:val="0"/>
              <w:divBdr>
                <w:top w:val="none" w:sz="0" w:space="0" w:color="auto"/>
                <w:left w:val="none" w:sz="0" w:space="0" w:color="auto"/>
                <w:bottom w:val="none" w:sz="0" w:space="0" w:color="auto"/>
                <w:right w:val="none" w:sz="0" w:space="0" w:color="auto"/>
              </w:divBdr>
            </w:div>
            <w:div w:id="786967923">
              <w:marLeft w:val="0"/>
              <w:marRight w:val="0"/>
              <w:marTop w:val="0"/>
              <w:marBottom w:val="0"/>
              <w:divBdr>
                <w:top w:val="none" w:sz="0" w:space="0" w:color="auto"/>
                <w:left w:val="none" w:sz="0" w:space="0" w:color="auto"/>
                <w:bottom w:val="none" w:sz="0" w:space="0" w:color="auto"/>
                <w:right w:val="none" w:sz="0" w:space="0" w:color="auto"/>
              </w:divBdr>
            </w:div>
            <w:div w:id="670641627">
              <w:marLeft w:val="0"/>
              <w:marRight w:val="0"/>
              <w:marTop w:val="0"/>
              <w:marBottom w:val="0"/>
              <w:divBdr>
                <w:top w:val="none" w:sz="0" w:space="0" w:color="auto"/>
                <w:left w:val="none" w:sz="0" w:space="0" w:color="auto"/>
                <w:bottom w:val="none" w:sz="0" w:space="0" w:color="auto"/>
                <w:right w:val="none" w:sz="0" w:space="0" w:color="auto"/>
              </w:divBdr>
            </w:div>
            <w:div w:id="1394038704">
              <w:marLeft w:val="0"/>
              <w:marRight w:val="0"/>
              <w:marTop w:val="0"/>
              <w:marBottom w:val="0"/>
              <w:divBdr>
                <w:top w:val="none" w:sz="0" w:space="0" w:color="auto"/>
                <w:left w:val="none" w:sz="0" w:space="0" w:color="auto"/>
                <w:bottom w:val="none" w:sz="0" w:space="0" w:color="auto"/>
                <w:right w:val="none" w:sz="0" w:space="0" w:color="auto"/>
              </w:divBdr>
            </w:div>
            <w:div w:id="805315975">
              <w:marLeft w:val="0"/>
              <w:marRight w:val="0"/>
              <w:marTop w:val="0"/>
              <w:marBottom w:val="0"/>
              <w:divBdr>
                <w:top w:val="none" w:sz="0" w:space="0" w:color="auto"/>
                <w:left w:val="none" w:sz="0" w:space="0" w:color="auto"/>
                <w:bottom w:val="none" w:sz="0" w:space="0" w:color="auto"/>
                <w:right w:val="none" w:sz="0" w:space="0" w:color="auto"/>
              </w:divBdr>
            </w:div>
            <w:div w:id="1124423737">
              <w:marLeft w:val="0"/>
              <w:marRight w:val="0"/>
              <w:marTop w:val="0"/>
              <w:marBottom w:val="0"/>
              <w:divBdr>
                <w:top w:val="none" w:sz="0" w:space="0" w:color="auto"/>
                <w:left w:val="none" w:sz="0" w:space="0" w:color="auto"/>
                <w:bottom w:val="none" w:sz="0" w:space="0" w:color="auto"/>
                <w:right w:val="none" w:sz="0" w:space="0" w:color="auto"/>
              </w:divBdr>
            </w:div>
            <w:div w:id="322508759">
              <w:marLeft w:val="0"/>
              <w:marRight w:val="0"/>
              <w:marTop w:val="0"/>
              <w:marBottom w:val="0"/>
              <w:divBdr>
                <w:top w:val="none" w:sz="0" w:space="0" w:color="auto"/>
                <w:left w:val="none" w:sz="0" w:space="0" w:color="auto"/>
                <w:bottom w:val="none" w:sz="0" w:space="0" w:color="auto"/>
                <w:right w:val="none" w:sz="0" w:space="0" w:color="auto"/>
              </w:divBdr>
            </w:div>
            <w:div w:id="451747273">
              <w:marLeft w:val="0"/>
              <w:marRight w:val="0"/>
              <w:marTop w:val="0"/>
              <w:marBottom w:val="0"/>
              <w:divBdr>
                <w:top w:val="none" w:sz="0" w:space="0" w:color="auto"/>
                <w:left w:val="none" w:sz="0" w:space="0" w:color="auto"/>
                <w:bottom w:val="none" w:sz="0" w:space="0" w:color="auto"/>
                <w:right w:val="none" w:sz="0" w:space="0" w:color="auto"/>
              </w:divBdr>
            </w:div>
            <w:div w:id="638919841">
              <w:marLeft w:val="0"/>
              <w:marRight w:val="0"/>
              <w:marTop w:val="0"/>
              <w:marBottom w:val="0"/>
              <w:divBdr>
                <w:top w:val="none" w:sz="0" w:space="0" w:color="auto"/>
                <w:left w:val="none" w:sz="0" w:space="0" w:color="auto"/>
                <w:bottom w:val="none" w:sz="0" w:space="0" w:color="auto"/>
                <w:right w:val="none" w:sz="0" w:space="0" w:color="auto"/>
              </w:divBdr>
            </w:div>
            <w:div w:id="1406221403">
              <w:marLeft w:val="0"/>
              <w:marRight w:val="0"/>
              <w:marTop w:val="0"/>
              <w:marBottom w:val="0"/>
              <w:divBdr>
                <w:top w:val="none" w:sz="0" w:space="0" w:color="auto"/>
                <w:left w:val="none" w:sz="0" w:space="0" w:color="auto"/>
                <w:bottom w:val="none" w:sz="0" w:space="0" w:color="auto"/>
                <w:right w:val="none" w:sz="0" w:space="0" w:color="auto"/>
              </w:divBdr>
            </w:div>
            <w:div w:id="463237022">
              <w:marLeft w:val="0"/>
              <w:marRight w:val="0"/>
              <w:marTop w:val="0"/>
              <w:marBottom w:val="0"/>
              <w:divBdr>
                <w:top w:val="none" w:sz="0" w:space="0" w:color="auto"/>
                <w:left w:val="none" w:sz="0" w:space="0" w:color="auto"/>
                <w:bottom w:val="none" w:sz="0" w:space="0" w:color="auto"/>
                <w:right w:val="none" w:sz="0" w:space="0" w:color="auto"/>
              </w:divBdr>
            </w:div>
            <w:div w:id="1019695074">
              <w:marLeft w:val="0"/>
              <w:marRight w:val="0"/>
              <w:marTop w:val="0"/>
              <w:marBottom w:val="0"/>
              <w:divBdr>
                <w:top w:val="none" w:sz="0" w:space="0" w:color="auto"/>
                <w:left w:val="none" w:sz="0" w:space="0" w:color="auto"/>
                <w:bottom w:val="none" w:sz="0" w:space="0" w:color="auto"/>
                <w:right w:val="none" w:sz="0" w:space="0" w:color="auto"/>
              </w:divBdr>
            </w:div>
            <w:div w:id="1083332349">
              <w:marLeft w:val="0"/>
              <w:marRight w:val="0"/>
              <w:marTop w:val="0"/>
              <w:marBottom w:val="0"/>
              <w:divBdr>
                <w:top w:val="none" w:sz="0" w:space="0" w:color="auto"/>
                <w:left w:val="none" w:sz="0" w:space="0" w:color="auto"/>
                <w:bottom w:val="none" w:sz="0" w:space="0" w:color="auto"/>
                <w:right w:val="none" w:sz="0" w:space="0" w:color="auto"/>
              </w:divBdr>
            </w:div>
            <w:div w:id="1284381323">
              <w:marLeft w:val="0"/>
              <w:marRight w:val="0"/>
              <w:marTop w:val="0"/>
              <w:marBottom w:val="0"/>
              <w:divBdr>
                <w:top w:val="none" w:sz="0" w:space="0" w:color="auto"/>
                <w:left w:val="none" w:sz="0" w:space="0" w:color="auto"/>
                <w:bottom w:val="none" w:sz="0" w:space="0" w:color="auto"/>
                <w:right w:val="none" w:sz="0" w:space="0" w:color="auto"/>
              </w:divBdr>
            </w:div>
            <w:div w:id="1435633885">
              <w:marLeft w:val="0"/>
              <w:marRight w:val="0"/>
              <w:marTop w:val="0"/>
              <w:marBottom w:val="0"/>
              <w:divBdr>
                <w:top w:val="none" w:sz="0" w:space="0" w:color="auto"/>
                <w:left w:val="none" w:sz="0" w:space="0" w:color="auto"/>
                <w:bottom w:val="none" w:sz="0" w:space="0" w:color="auto"/>
                <w:right w:val="none" w:sz="0" w:space="0" w:color="auto"/>
              </w:divBdr>
            </w:div>
            <w:div w:id="346953187">
              <w:marLeft w:val="0"/>
              <w:marRight w:val="0"/>
              <w:marTop w:val="0"/>
              <w:marBottom w:val="0"/>
              <w:divBdr>
                <w:top w:val="none" w:sz="0" w:space="0" w:color="auto"/>
                <w:left w:val="none" w:sz="0" w:space="0" w:color="auto"/>
                <w:bottom w:val="none" w:sz="0" w:space="0" w:color="auto"/>
                <w:right w:val="none" w:sz="0" w:space="0" w:color="auto"/>
              </w:divBdr>
            </w:div>
            <w:div w:id="1153065537">
              <w:marLeft w:val="0"/>
              <w:marRight w:val="0"/>
              <w:marTop w:val="0"/>
              <w:marBottom w:val="0"/>
              <w:divBdr>
                <w:top w:val="none" w:sz="0" w:space="0" w:color="auto"/>
                <w:left w:val="none" w:sz="0" w:space="0" w:color="auto"/>
                <w:bottom w:val="none" w:sz="0" w:space="0" w:color="auto"/>
                <w:right w:val="none" w:sz="0" w:space="0" w:color="auto"/>
              </w:divBdr>
            </w:div>
            <w:div w:id="2111509766">
              <w:marLeft w:val="0"/>
              <w:marRight w:val="0"/>
              <w:marTop w:val="0"/>
              <w:marBottom w:val="0"/>
              <w:divBdr>
                <w:top w:val="none" w:sz="0" w:space="0" w:color="auto"/>
                <w:left w:val="none" w:sz="0" w:space="0" w:color="auto"/>
                <w:bottom w:val="none" w:sz="0" w:space="0" w:color="auto"/>
                <w:right w:val="none" w:sz="0" w:space="0" w:color="auto"/>
              </w:divBdr>
            </w:div>
            <w:div w:id="676081217">
              <w:marLeft w:val="0"/>
              <w:marRight w:val="0"/>
              <w:marTop w:val="0"/>
              <w:marBottom w:val="0"/>
              <w:divBdr>
                <w:top w:val="none" w:sz="0" w:space="0" w:color="auto"/>
                <w:left w:val="none" w:sz="0" w:space="0" w:color="auto"/>
                <w:bottom w:val="none" w:sz="0" w:space="0" w:color="auto"/>
                <w:right w:val="none" w:sz="0" w:space="0" w:color="auto"/>
              </w:divBdr>
            </w:div>
            <w:div w:id="478157083">
              <w:marLeft w:val="0"/>
              <w:marRight w:val="0"/>
              <w:marTop w:val="0"/>
              <w:marBottom w:val="0"/>
              <w:divBdr>
                <w:top w:val="none" w:sz="0" w:space="0" w:color="auto"/>
                <w:left w:val="none" w:sz="0" w:space="0" w:color="auto"/>
                <w:bottom w:val="none" w:sz="0" w:space="0" w:color="auto"/>
                <w:right w:val="none" w:sz="0" w:space="0" w:color="auto"/>
              </w:divBdr>
            </w:div>
            <w:div w:id="545920898">
              <w:marLeft w:val="0"/>
              <w:marRight w:val="0"/>
              <w:marTop w:val="0"/>
              <w:marBottom w:val="0"/>
              <w:divBdr>
                <w:top w:val="none" w:sz="0" w:space="0" w:color="auto"/>
                <w:left w:val="none" w:sz="0" w:space="0" w:color="auto"/>
                <w:bottom w:val="none" w:sz="0" w:space="0" w:color="auto"/>
                <w:right w:val="none" w:sz="0" w:space="0" w:color="auto"/>
              </w:divBdr>
            </w:div>
            <w:div w:id="1668744508">
              <w:marLeft w:val="0"/>
              <w:marRight w:val="0"/>
              <w:marTop w:val="0"/>
              <w:marBottom w:val="0"/>
              <w:divBdr>
                <w:top w:val="none" w:sz="0" w:space="0" w:color="auto"/>
                <w:left w:val="none" w:sz="0" w:space="0" w:color="auto"/>
                <w:bottom w:val="none" w:sz="0" w:space="0" w:color="auto"/>
                <w:right w:val="none" w:sz="0" w:space="0" w:color="auto"/>
              </w:divBdr>
            </w:div>
            <w:div w:id="1540702959">
              <w:marLeft w:val="0"/>
              <w:marRight w:val="0"/>
              <w:marTop w:val="0"/>
              <w:marBottom w:val="0"/>
              <w:divBdr>
                <w:top w:val="none" w:sz="0" w:space="0" w:color="auto"/>
                <w:left w:val="none" w:sz="0" w:space="0" w:color="auto"/>
                <w:bottom w:val="none" w:sz="0" w:space="0" w:color="auto"/>
                <w:right w:val="none" w:sz="0" w:space="0" w:color="auto"/>
              </w:divBdr>
            </w:div>
            <w:div w:id="1990207367">
              <w:marLeft w:val="0"/>
              <w:marRight w:val="0"/>
              <w:marTop w:val="0"/>
              <w:marBottom w:val="0"/>
              <w:divBdr>
                <w:top w:val="none" w:sz="0" w:space="0" w:color="auto"/>
                <w:left w:val="none" w:sz="0" w:space="0" w:color="auto"/>
                <w:bottom w:val="none" w:sz="0" w:space="0" w:color="auto"/>
                <w:right w:val="none" w:sz="0" w:space="0" w:color="auto"/>
              </w:divBdr>
            </w:div>
            <w:div w:id="2126921462">
              <w:marLeft w:val="0"/>
              <w:marRight w:val="0"/>
              <w:marTop w:val="0"/>
              <w:marBottom w:val="0"/>
              <w:divBdr>
                <w:top w:val="none" w:sz="0" w:space="0" w:color="auto"/>
                <w:left w:val="none" w:sz="0" w:space="0" w:color="auto"/>
                <w:bottom w:val="none" w:sz="0" w:space="0" w:color="auto"/>
                <w:right w:val="none" w:sz="0" w:space="0" w:color="auto"/>
              </w:divBdr>
            </w:div>
            <w:div w:id="41293068">
              <w:marLeft w:val="0"/>
              <w:marRight w:val="0"/>
              <w:marTop w:val="0"/>
              <w:marBottom w:val="0"/>
              <w:divBdr>
                <w:top w:val="none" w:sz="0" w:space="0" w:color="auto"/>
                <w:left w:val="none" w:sz="0" w:space="0" w:color="auto"/>
                <w:bottom w:val="none" w:sz="0" w:space="0" w:color="auto"/>
                <w:right w:val="none" w:sz="0" w:space="0" w:color="auto"/>
              </w:divBdr>
            </w:div>
            <w:div w:id="1926263447">
              <w:marLeft w:val="0"/>
              <w:marRight w:val="0"/>
              <w:marTop w:val="0"/>
              <w:marBottom w:val="0"/>
              <w:divBdr>
                <w:top w:val="none" w:sz="0" w:space="0" w:color="auto"/>
                <w:left w:val="none" w:sz="0" w:space="0" w:color="auto"/>
                <w:bottom w:val="none" w:sz="0" w:space="0" w:color="auto"/>
                <w:right w:val="none" w:sz="0" w:space="0" w:color="auto"/>
              </w:divBdr>
            </w:div>
            <w:div w:id="965770747">
              <w:marLeft w:val="0"/>
              <w:marRight w:val="0"/>
              <w:marTop w:val="0"/>
              <w:marBottom w:val="0"/>
              <w:divBdr>
                <w:top w:val="none" w:sz="0" w:space="0" w:color="auto"/>
                <w:left w:val="none" w:sz="0" w:space="0" w:color="auto"/>
                <w:bottom w:val="none" w:sz="0" w:space="0" w:color="auto"/>
                <w:right w:val="none" w:sz="0" w:space="0" w:color="auto"/>
              </w:divBdr>
            </w:div>
            <w:div w:id="1041593895">
              <w:marLeft w:val="0"/>
              <w:marRight w:val="0"/>
              <w:marTop w:val="0"/>
              <w:marBottom w:val="0"/>
              <w:divBdr>
                <w:top w:val="none" w:sz="0" w:space="0" w:color="auto"/>
                <w:left w:val="none" w:sz="0" w:space="0" w:color="auto"/>
                <w:bottom w:val="none" w:sz="0" w:space="0" w:color="auto"/>
                <w:right w:val="none" w:sz="0" w:space="0" w:color="auto"/>
              </w:divBdr>
            </w:div>
            <w:div w:id="1766220852">
              <w:marLeft w:val="0"/>
              <w:marRight w:val="0"/>
              <w:marTop w:val="0"/>
              <w:marBottom w:val="0"/>
              <w:divBdr>
                <w:top w:val="none" w:sz="0" w:space="0" w:color="auto"/>
                <w:left w:val="none" w:sz="0" w:space="0" w:color="auto"/>
                <w:bottom w:val="none" w:sz="0" w:space="0" w:color="auto"/>
                <w:right w:val="none" w:sz="0" w:space="0" w:color="auto"/>
              </w:divBdr>
            </w:div>
            <w:div w:id="1176117087">
              <w:marLeft w:val="0"/>
              <w:marRight w:val="0"/>
              <w:marTop w:val="0"/>
              <w:marBottom w:val="0"/>
              <w:divBdr>
                <w:top w:val="none" w:sz="0" w:space="0" w:color="auto"/>
                <w:left w:val="none" w:sz="0" w:space="0" w:color="auto"/>
                <w:bottom w:val="none" w:sz="0" w:space="0" w:color="auto"/>
                <w:right w:val="none" w:sz="0" w:space="0" w:color="auto"/>
              </w:divBdr>
            </w:div>
            <w:div w:id="455606982">
              <w:marLeft w:val="0"/>
              <w:marRight w:val="0"/>
              <w:marTop w:val="0"/>
              <w:marBottom w:val="0"/>
              <w:divBdr>
                <w:top w:val="none" w:sz="0" w:space="0" w:color="auto"/>
                <w:left w:val="none" w:sz="0" w:space="0" w:color="auto"/>
                <w:bottom w:val="none" w:sz="0" w:space="0" w:color="auto"/>
                <w:right w:val="none" w:sz="0" w:space="0" w:color="auto"/>
              </w:divBdr>
            </w:div>
            <w:div w:id="1815217444">
              <w:marLeft w:val="0"/>
              <w:marRight w:val="0"/>
              <w:marTop w:val="0"/>
              <w:marBottom w:val="0"/>
              <w:divBdr>
                <w:top w:val="none" w:sz="0" w:space="0" w:color="auto"/>
                <w:left w:val="none" w:sz="0" w:space="0" w:color="auto"/>
                <w:bottom w:val="none" w:sz="0" w:space="0" w:color="auto"/>
                <w:right w:val="none" w:sz="0" w:space="0" w:color="auto"/>
              </w:divBdr>
            </w:div>
            <w:div w:id="1105424970">
              <w:marLeft w:val="0"/>
              <w:marRight w:val="0"/>
              <w:marTop w:val="0"/>
              <w:marBottom w:val="0"/>
              <w:divBdr>
                <w:top w:val="none" w:sz="0" w:space="0" w:color="auto"/>
                <w:left w:val="none" w:sz="0" w:space="0" w:color="auto"/>
                <w:bottom w:val="none" w:sz="0" w:space="0" w:color="auto"/>
                <w:right w:val="none" w:sz="0" w:space="0" w:color="auto"/>
              </w:divBdr>
            </w:div>
            <w:div w:id="807937886">
              <w:marLeft w:val="0"/>
              <w:marRight w:val="0"/>
              <w:marTop w:val="0"/>
              <w:marBottom w:val="0"/>
              <w:divBdr>
                <w:top w:val="none" w:sz="0" w:space="0" w:color="auto"/>
                <w:left w:val="none" w:sz="0" w:space="0" w:color="auto"/>
                <w:bottom w:val="none" w:sz="0" w:space="0" w:color="auto"/>
                <w:right w:val="none" w:sz="0" w:space="0" w:color="auto"/>
              </w:divBdr>
            </w:div>
            <w:div w:id="1575973150">
              <w:marLeft w:val="0"/>
              <w:marRight w:val="0"/>
              <w:marTop w:val="0"/>
              <w:marBottom w:val="0"/>
              <w:divBdr>
                <w:top w:val="none" w:sz="0" w:space="0" w:color="auto"/>
                <w:left w:val="none" w:sz="0" w:space="0" w:color="auto"/>
                <w:bottom w:val="none" w:sz="0" w:space="0" w:color="auto"/>
                <w:right w:val="none" w:sz="0" w:space="0" w:color="auto"/>
              </w:divBdr>
            </w:div>
            <w:div w:id="611982036">
              <w:marLeft w:val="0"/>
              <w:marRight w:val="0"/>
              <w:marTop w:val="0"/>
              <w:marBottom w:val="0"/>
              <w:divBdr>
                <w:top w:val="none" w:sz="0" w:space="0" w:color="auto"/>
                <w:left w:val="none" w:sz="0" w:space="0" w:color="auto"/>
                <w:bottom w:val="none" w:sz="0" w:space="0" w:color="auto"/>
                <w:right w:val="none" w:sz="0" w:space="0" w:color="auto"/>
              </w:divBdr>
            </w:div>
            <w:div w:id="1182627158">
              <w:marLeft w:val="0"/>
              <w:marRight w:val="0"/>
              <w:marTop w:val="0"/>
              <w:marBottom w:val="0"/>
              <w:divBdr>
                <w:top w:val="none" w:sz="0" w:space="0" w:color="auto"/>
                <w:left w:val="none" w:sz="0" w:space="0" w:color="auto"/>
                <w:bottom w:val="none" w:sz="0" w:space="0" w:color="auto"/>
                <w:right w:val="none" w:sz="0" w:space="0" w:color="auto"/>
              </w:divBdr>
            </w:div>
            <w:div w:id="560218487">
              <w:marLeft w:val="0"/>
              <w:marRight w:val="0"/>
              <w:marTop w:val="0"/>
              <w:marBottom w:val="0"/>
              <w:divBdr>
                <w:top w:val="none" w:sz="0" w:space="0" w:color="auto"/>
                <w:left w:val="none" w:sz="0" w:space="0" w:color="auto"/>
                <w:bottom w:val="none" w:sz="0" w:space="0" w:color="auto"/>
                <w:right w:val="none" w:sz="0" w:space="0" w:color="auto"/>
              </w:divBdr>
            </w:div>
            <w:div w:id="59594649">
              <w:marLeft w:val="0"/>
              <w:marRight w:val="0"/>
              <w:marTop w:val="0"/>
              <w:marBottom w:val="0"/>
              <w:divBdr>
                <w:top w:val="none" w:sz="0" w:space="0" w:color="auto"/>
                <w:left w:val="none" w:sz="0" w:space="0" w:color="auto"/>
                <w:bottom w:val="none" w:sz="0" w:space="0" w:color="auto"/>
                <w:right w:val="none" w:sz="0" w:space="0" w:color="auto"/>
              </w:divBdr>
            </w:div>
            <w:div w:id="596258263">
              <w:marLeft w:val="0"/>
              <w:marRight w:val="0"/>
              <w:marTop w:val="0"/>
              <w:marBottom w:val="0"/>
              <w:divBdr>
                <w:top w:val="none" w:sz="0" w:space="0" w:color="auto"/>
                <w:left w:val="none" w:sz="0" w:space="0" w:color="auto"/>
                <w:bottom w:val="none" w:sz="0" w:space="0" w:color="auto"/>
                <w:right w:val="none" w:sz="0" w:space="0" w:color="auto"/>
              </w:divBdr>
            </w:div>
            <w:div w:id="649209352">
              <w:marLeft w:val="0"/>
              <w:marRight w:val="0"/>
              <w:marTop w:val="0"/>
              <w:marBottom w:val="0"/>
              <w:divBdr>
                <w:top w:val="none" w:sz="0" w:space="0" w:color="auto"/>
                <w:left w:val="none" w:sz="0" w:space="0" w:color="auto"/>
                <w:bottom w:val="none" w:sz="0" w:space="0" w:color="auto"/>
                <w:right w:val="none" w:sz="0" w:space="0" w:color="auto"/>
              </w:divBdr>
            </w:div>
            <w:div w:id="112023050">
              <w:marLeft w:val="0"/>
              <w:marRight w:val="0"/>
              <w:marTop w:val="0"/>
              <w:marBottom w:val="0"/>
              <w:divBdr>
                <w:top w:val="none" w:sz="0" w:space="0" w:color="auto"/>
                <w:left w:val="none" w:sz="0" w:space="0" w:color="auto"/>
                <w:bottom w:val="none" w:sz="0" w:space="0" w:color="auto"/>
                <w:right w:val="none" w:sz="0" w:space="0" w:color="auto"/>
              </w:divBdr>
            </w:div>
            <w:div w:id="1336150310">
              <w:marLeft w:val="0"/>
              <w:marRight w:val="0"/>
              <w:marTop w:val="0"/>
              <w:marBottom w:val="0"/>
              <w:divBdr>
                <w:top w:val="none" w:sz="0" w:space="0" w:color="auto"/>
                <w:left w:val="none" w:sz="0" w:space="0" w:color="auto"/>
                <w:bottom w:val="none" w:sz="0" w:space="0" w:color="auto"/>
                <w:right w:val="none" w:sz="0" w:space="0" w:color="auto"/>
              </w:divBdr>
            </w:div>
            <w:div w:id="67269237">
              <w:marLeft w:val="0"/>
              <w:marRight w:val="0"/>
              <w:marTop w:val="0"/>
              <w:marBottom w:val="0"/>
              <w:divBdr>
                <w:top w:val="none" w:sz="0" w:space="0" w:color="auto"/>
                <w:left w:val="none" w:sz="0" w:space="0" w:color="auto"/>
                <w:bottom w:val="none" w:sz="0" w:space="0" w:color="auto"/>
                <w:right w:val="none" w:sz="0" w:space="0" w:color="auto"/>
              </w:divBdr>
            </w:div>
            <w:div w:id="305203051">
              <w:marLeft w:val="0"/>
              <w:marRight w:val="0"/>
              <w:marTop w:val="0"/>
              <w:marBottom w:val="0"/>
              <w:divBdr>
                <w:top w:val="none" w:sz="0" w:space="0" w:color="auto"/>
                <w:left w:val="none" w:sz="0" w:space="0" w:color="auto"/>
                <w:bottom w:val="none" w:sz="0" w:space="0" w:color="auto"/>
                <w:right w:val="none" w:sz="0" w:space="0" w:color="auto"/>
              </w:divBdr>
            </w:div>
            <w:div w:id="791443276">
              <w:marLeft w:val="0"/>
              <w:marRight w:val="0"/>
              <w:marTop w:val="0"/>
              <w:marBottom w:val="0"/>
              <w:divBdr>
                <w:top w:val="none" w:sz="0" w:space="0" w:color="auto"/>
                <w:left w:val="none" w:sz="0" w:space="0" w:color="auto"/>
                <w:bottom w:val="none" w:sz="0" w:space="0" w:color="auto"/>
                <w:right w:val="none" w:sz="0" w:space="0" w:color="auto"/>
              </w:divBdr>
            </w:div>
            <w:div w:id="1004554969">
              <w:marLeft w:val="0"/>
              <w:marRight w:val="0"/>
              <w:marTop w:val="0"/>
              <w:marBottom w:val="0"/>
              <w:divBdr>
                <w:top w:val="none" w:sz="0" w:space="0" w:color="auto"/>
                <w:left w:val="none" w:sz="0" w:space="0" w:color="auto"/>
                <w:bottom w:val="none" w:sz="0" w:space="0" w:color="auto"/>
                <w:right w:val="none" w:sz="0" w:space="0" w:color="auto"/>
              </w:divBdr>
            </w:div>
            <w:div w:id="1995601750">
              <w:marLeft w:val="0"/>
              <w:marRight w:val="0"/>
              <w:marTop w:val="0"/>
              <w:marBottom w:val="0"/>
              <w:divBdr>
                <w:top w:val="none" w:sz="0" w:space="0" w:color="auto"/>
                <w:left w:val="none" w:sz="0" w:space="0" w:color="auto"/>
                <w:bottom w:val="none" w:sz="0" w:space="0" w:color="auto"/>
                <w:right w:val="none" w:sz="0" w:space="0" w:color="auto"/>
              </w:divBdr>
            </w:div>
            <w:div w:id="1217666064">
              <w:marLeft w:val="0"/>
              <w:marRight w:val="0"/>
              <w:marTop w:val="0"/>
              <w:marBottom w:val="0"/>
              <w:divBdr>
                <w:top w:val="none" w:sz="0" w:space="0" w:color="auto"/>
                <w:left w:val="none" w:sz="0" w:space="0" w:color="auto"/>
                <w:bottom w:val="none" w:sz="0" w:space="0" w:color="auto"/>
                <w:right w:val="none" w:sz="0" w:space="0" w:color="auto"/>
              </w:divBdr>
            </w:div>
            <w:div w:id="815607024">
              <w:marLeft w:val="0"/>
              <w:marRight w:val="0"/>
              <w:marTop w:val="0"/>
              <w:marBottom w:val="0"/>
              <w:divBdr>
                <w:top w:val="none" w:sz="0" w:space="0" w:color="auto"/>
                <w:left w:val="none" w:sz="0" w:space="0" w:color="auto"/>
                <w:bottom w:val="none" w:sz="0" w:space="0" w:color="auto"/>
                <w:right w:val="none" w:sz="0" w:space="0" w:color="auto"/>
              </w:divBdr>
            </w:div>
            <w:div w:id="125784485">
              <w:marLeft w:val="0"/>
              <w:marRight w:val="0"/>
              <w:marTop w:val="0"/>
              <w:marBottom w:val="0"/>
              <w:divBdr>
                <w:top w:val="none" w:sz="0" w:space="0" w:color="auto"/>
                <w:left w:val="none" w:sz="0" w:space="0" w:color="auto"/>
                <w:bottom w:val="none" w:sz="0" w:space="0" w:color="auto"/>
                <w:right w:val="none" w:sz="0" w:space="0" w:color="auto"/>
              </w:divBdr>
            </w:div>
            <w:div w:id="1242636744">
              <w:marLeft w:val="0"/>
              <w:marRight w:val="0"/>
              <w:marTop w:val="0"/>
              <w:marBottom w:val="0"/>
              <w:divBdr>
                <w:top w:val="none" w:sz="0" w:space="0" w:color="auto"/>
                <w:left w:val="none" w:sz="0" w:space="0" w:color="auto"/>
                <w:bottom w:val="none" w:sz="0" w:space="0" w:color="auto"/>
                <w:right w:val="none" w:sz="0" w:space="0" w:color="auto"/>
              </w:divBdr>
            </w:div>
            <w:div w:id="119957656">
              <w:marLeft w:val="0"/>
              <w:marRight w:val="0"/>
              <w:marTop w:val="0"/>
              <w:marBottom w:val="0"/>
              <w:divBdr>
                <w:top w:val="none" w:sz="0" w:space="0" w:color="auto"/>
                <w:left w:val="none" w:sz="0" w:space="0" w:color="auto"/>
                <w:bottom w:val="none" w:sz="0" w:space="0" w:color="auto"/>
                <w:right w:val="none" w:sz="0" w:space="0" w:color="auto"/>
              </w:divBdr>
            </w:div>
            <w:div w:id="706175451">
              <w:marLeft w:val="0"/>
              <w:marRight w:val="0"/>
              <w:marTop w:val="0"/>
              <w:marBottom w:val="0"/>
              <w:divBdr>
                <w:top w:val="none" w:sz="0" w:space="0" w:color="auto"/>
                <w:left w:val="none" w:sz="0" w:space="0" w:color="auto"/>
                <w:bottom w:val="none" w:sz="0" w:space="0" w:color="auto"/>
                <w:right w:val="none" w:sz="0" w:space="0" w:color="auto"/>
              </w:divBdr>
            </w:div>
            <w:div w:id="1054280275">
              <w:marLeft w:val="0"/>
              <w:marRight w:val="0"/>
              <w:marTop w:val="0"/>
              <w:marBottom w:val="0"/>
              <w:divBdr>
                <w:top w:val="none" w:sz="0" w:space="0" w:color="auto"/>
                <w:left w:val="none" w:sz="0" w:space="0" w:color="auto"/>
                <w:bottom w:val="none" w:sz="0" w:space="0" w:color="auto"/>
                <w:right w:val="none" w:sz="0" w:space="0" w:color="auto"/>
              </w:divBdr>
            </w:div>
            <w:div w:id="591822274">
              <w:marLeft w:val="0"/>
              <w:marRight w:val="0"/>
              <w:marTop w:val="0"/>
              <w:marBottom w:val="0"/>
              <w:divBdr>
                <w:top w:val="none" w:sz="0" w:space="0" w:color="auto"/>
                <w:left w:val="none" w:sz="0" w:space="0" w:color="auto"/>
                <w:bottom w:val="none" w:sz="0" w:space="0" w:color="auto"/>
                <w:right w:val="none" w:sz="0" w:space="0" w:color="auto"/>
              </w:divBdr>
            </w:div>
            <w:div w:id="948008607">
              <w:marLeft w:val="0"/>
              <w:marRight w:val="0"/>
              <w:marTop w:val="0"/>
              <w:marBottom w:val="0"/>
              <w:divBdr>
                <w:top w:val="none" w:sz="0" w:space="0" w:color="auto"/>
                <w:left w:val="none" w:sz="0" w:space="0" w:color="auto"/>
                <w:bottom w:val="none" w:sz="0" w:space="0" w:color="auto"/>
                <w:right w:val="none" w:sz="0" w:space="0" w:color="auto"/>
              </w:divBdr>
            </w:div>
            <w:div w:id="1565220969">
              <w:marLeft w:val="0"/>
              <w:marRight w:val="0"/>
              <w:marTop w:val="0"/>
              <w:marBottom w:val="0"/>
              <w:divBdr>
                <w:top w:val="none" w:sz="0" w:space="0" w:color="auto"/>
                <w:left w:val="none" w:sz="0" w:space="0" w:color="auto"/>
                <w:bottom w:val="none" w:sz="0" w:space="0" w:color="auto"/>
                <w:right w:val="none" w:sz="0" w:space="0" w:color="auto"/>
              </w:divBdr>
            </w:div>
            <w:div w:id="877547386">
              <w:marLeft w:val="0"/>
              <w:marRight w:val="0"/>
              <w:marTop w:val="0"/>
              <w:marBottom w:val="0"/>
              <w:divBdr>
                <w:top w:val="none" w:sz="0" w:space="0" w:color="auto"/>
                <w:left w:val="none" w:sz="0" w:space="0" w:color="auto"/>
                <w:bottom w:val="none" w:sz="0" w:space="0" w:color="auto"/>
                <w:right w:val="none" w:sz="0" w:space="0" w:color="auto"/>
              </w:divBdr>
            </w:div>
            <w:div w:id="395082451">
              <w:marLeft w:val="0"/>
              <w:marRight w:val="0"/>
              <w:marTop w:val="0"/>
              <w:marBottom w:val="0"/>
              <w:divBdr>
                <w:top w:val="none" w:sz="0" w:space="0" w:color="auto"/>
                <w:left w:val="none" w:sz="0" w:space="0" w:color="auto"/>
                <w:bottom w:val="none" w:sz="0" w:space="0" w:color="auto"/>
                <w:right w:val="none" w:sz="0" w:space="0" w:color="auto"/>
              </w:divBdr>
            </w:div>
            <w:div w:id="207452745">
              <w:marLeft w:val="0"/>
              <w:marRight w:val="0"/>
              <w:marTop w:val="0"/>
              <w:marBottom w:val="0"/>
              <w:divBdr>
                <w:top w:val="none" w:sz="0" w:space="0" w:color="auto"/>
                <w:left w:val="none" w:sz="0" w:space="0" w:color="auto"/>
                <w:bottom w:val="none" w:sz="0" w:space="0" w:color="auto"/>
                <w:right w:val="none" w:sz="0" w:space="0" w:color="auto"/>
              </w:divBdr>
            </w:div>
            <w:div w:id="1679312053">
              <w:marLeft w:val="0"/>
              <w:marRight w:val="0"/>
              <w:marTop w:val="0"/>
              <w:marBottom w:val="0"/>
              <w:divBdr>
                <w:top w:val="none" w:sz="0" w:space="0" w:color="auto"/>
                <w:left w:val="none" w:sz="0" w:space="0" w:color="auto"/>
                <w:bottom w:val="none" w:sz="0" w:space="0" w:color="auto"/>
                <w:right w:val="none" w:sz="0" w:space="0" w:color="auto"/>
              </w:divBdr>
            </w:div>
            <w:div w:id="1913391270">
              <w:marLeft w:val="0"/>
              <w:marRight w:val="0"/>
              <w:marTop w:val="0"/>
              <w:marBottom w:val="0"/>
              <w:divBdr>
                <w:top w:val="none" w:sz="0" w:space="0" w:color="auto"/>
                <w:left w:val="none" w:sz="0" w:space="0" w:color="auto"/>
                <w:bottom w:val="none" w:sz="0" w:space="0" w:color="auto"/>
                <w:right w:val="none" w:sz="0" w:space="0" w:color="auto"/>
              </w:divBdr>
            </w:div>
            <w:div w:id="1458718718">
              <w:marLeft w:val="0"/>
              <w:marRight w:val="0"/>
              <w:marTop w:val="0"/>
              <w:marBottom w:val="0"/>
              <w:divBdr>
                <w:top w:val="none" w:sz="0" w:space="0" w:color="auto"/>
                <w:left w:val="none" w:sz="0" w:space="0" w:color="auto"/>
                <w:bottom w:val="none" w:sz="0" w:space="0" w:color="auto"/>
                <w:right w:val="none" w:sz="0" w:space="0" w:color="auto"/>
              </w:divBdr>
            </w:div>
            <w:div w:id="1929846880">
              <w:marLeft w:val="0"/>
              <w:marRight w:val="0"/>
              <w:marTop w:val="0"/>
              <w:marBottom w:val="0"/>
              <w:divBdr>
                <w:top w:val="none" w:sz="0" w:space="0" w:color="auto"/>
                <w:left w:val="none" w:sz="0" w:space="0" w:color="auto"/>
                <w:bottom w:val="none" w:sz="0" w:space="0" w:color="auto"/>
                <w:right w:val="none" w:sz="0" w:space="0" w:color="auto"/>
              </w:divBdr>
            </w:div>
            <w:div w:id="253168831">
              <w:marLeft w:val="0"/>
              <w:marRight w:val="0"/>
              <w:marTop w:val="0"/>
              <w:marBottom w:val="0"/>
              <w:divBdr>
                <w:top w:val="none" w:sz="0" w:space="0" w:color="auto"/>
                <w:left w:val="none" w:sz="0" w:space="0" w:color="auto"/>
                <w:bottom w:val="none" w:sz="0" w:space="0" w:color="auto"/>
                <w:right w:val="none" w:sz="0" w:space="0" w:color="auto"/>
              </w:divBdr>
            </w:div>
            <w:div w:id="2129934751">
              <w:marLeft w:val="0"/>
              <w:marRight w:val="0"/>
              <w:marTop w:val="0"/>
              <w:marBottom w:val="0"/>
              <w:divBdr>
                <w:top w:val="none" w:sz="0" w:space="0" w:color="auto"/>
                <w:left w:val="none" w:sz="0" w:space="0" w:color="auto"/>
                <w:bottom w:val="none" w:sz="0" w:space="0" w:color="auto"/>
                <w:right w:val="none" w:sz="0" w:space="0" w:color="auto"/>
              </w:divBdr>
            </w:div>
            <w:div w:id="478886825">
              <w:marLeft w:val="0"/>
              <w:marRight w:val="0"/>
              <w:marTop w:val="0"/>
              <w:marBottom w:val="0"/>
              <w:divBdr>
                <w:top w:val="none" w:sz="0" w:space="0" w:color="auto"/>
                <w:left w:val="none" w:sz="0" w:space="0" w:color="auto"/>
                <w:bottom w:val="none" w:sz="0" w:space="0" w:color="auto"/>
                <w:right w:val="none" w:sz="0" w:space="0" w:color="auto"/>
              </w:divBdr>
            </w:div>
            <w:div w:id="1403866222">
              <w:marLeft w:val="0"/>
              <w:marRight w:val="0"/>
              <w:marTop w:val="0"/>
              <w:marBottom w:val="0"/>
              <w:divBdr>
                <w:top w:val="none" w:sz="0" w:space="0" w:color="auto"/>
                <w:left w:val="none" w:sz="0" w:space="0" w:color="auto"/>
                <w:bottom w:val="none" w:sz="0" w:space="0" w:color="auto"/>
                <w:right w:val="none" w:sz="0" w:space="0" w:color="auto"/>
              </w:divBdr>
            </w:div>
            <w:div w:id="1015762956">
              <w:marLeft w:val="0"/>
              <w:marRight w:val="0"/>
              <w:marTop w:val="0"/>
              <w:marBottom w:val="0"/>
              <w:divBdr>
                <w:top w:val="none" w:sz="0" w:space="0" w:color="auto"/>
                <w:left w:val="none" w:sz="0" w:space="0" w:color="auto"/>
                <w:bottom w:val="none" w:sz="0" w:space="0" w:color="auto"/>
                <w:right w:val="none" w:sz="0" w:space="0" w:color="auto"/>
              </w:divBdr>
            </w:div>
            <w:div w:id="24452557">
              <w:marLeft w:val="0"/>
              <w:marRight w:val="0"/>
              <w:marTop w:val="0"/>
              <w:marBottom w:val="0"/>
              <w:divBdr>
                <w:top w:val="none" w:sz="0" w:space="0" w:color="auto"/>
                <w:left w:val="none" w:sz="0" w:space="0" w:color="auto"/>
                <w:bottom w:val="none" w:sz="0" w:space="0" w:color="auto"/>
                <w:right w:val="none" w:sz="0" w:space="0" w:color="auto"/>
              </w:divBdr>
            </w:div>
            <w:div w:id="1415274979">
              <w:marLeft w:val="0"/>
              <w:marRight w:val="0"/>
              <w:marTop w:val="0"/>
              <w:marBottom w:val="0"/>
              <w:divBdr>
                <w:top w:val="none" w:sz="0" w:space="0" w:color="auto"/>
                <w:left w:val="none" w:sz="0" w:space="0" w:color="auto"/>
                <w:bottom w:val="none" w:sz="0" w:space="0" w:color="auto"/>
                <w:right w:val="none" w:sz="0" w:space="0" w:color="auto"/>
              </w:divBdr>
            </w:div>
            <w:div w:id="1413315291">
              <w:marLeft w:val="0"/>
              <w:marRight w:val="0"/>
              <w:marTop w:val="0"/>
              <w:marBottom w:val="0"/>
              <w:divBdr>
                <w:top w:val="none" w:sz="0" w:space="0" w:color="auto"/>
                <w:left w:val="none" w:sz="0" w:space="0" w:color="auto"/>
                <w:bottom w:val="none" w:sz="0" w:space="0" w:color="auto"/>
                <w:right w:val="none" w:sz="0" w:space="0" w:color="auto"/>
              </w:divBdr>
            </w:div>
            <w:div w:id="1287468733">
              <w:marLeft w:val="0"/>
              <w:marRight w:val="0"/>
              <w:marTop w:val="0"/>
              <w:marBottom w:val="0"/>
              <w:divBdr>
                <w:top w:val="none" w:sz="0" w:space="0" w:color="auto"/>
                <w:left w:val="none" w:sz="0" w:space="0" w:color="auto"/>
                <w:bottom w:val="none" w:sz="0" w:space="0" w:color="auto"/>
                <w:right w:val="none" w:sz="0" w:space="0" w:color="auto"/>
              </w:divBdr>
            </w:div>
            <w:div w:id="381490357">
              <w:marLeft w:val="0"/>
              <w:marRight w:val="0"/>
              <w:marTop w:val="0"/>
              <w:marBottom w:val="0"/>
              <w:divBdr>
                <w:top w:val="none" w:sz="0" w:space="0" w:color="auto"/>
                <w:left w:val="none" w:sz="0" w:space="0" w:color="auto"/>
                <w:bottom w:val="none" w:sz="0" w:space="0" w:color="auto"/>
                <w:right w:val="none" w:sz="0" w:space="0" w:color="auto"/>
              </w:divBdr>
            </w:div>
            <w:div w:id="1746804197">
              <w:marLeft w:val="0"/>
              <w:marRight w:val="0"/>
              <w:marTop w:val="0"/>
              <w:marBottom w:val="0"/>
              <w:divBdr>
                <w:top w:val="none" w:sz="0" w:space="0" w:color="auto"/>
                <w:left w:val="none" w:sz="0" w:space="0" w:color="auto"/>
                <w:bottom w:val="none" w:sz="0" w:space="0" w:color="auto"/>
                <w:right w:val="none" w:sz="0" w:space="0" w:color="auto"/>
              </w:divBdr>
            </w:div>
            <w:div w:id="1562599196">
              <w:marLeft w:val="0"/>
              <w:marRight w:val="0"/>
              <w:marTop w:val="0"/>
              <w:marBottom w:val="0"/>
              <w:divBdr>
                <w:top w:val="none" w:sz="0" w:space="0" w:color="auto"/>
                <w:left w:val="none" w:sz="0" w:space="0" w:color="auto"/>
                <w:bottom w:val="none" w:sz="0" w:space="0" w:color="auto"/>
                <w:right w:val="none" w:sz="0" w:space="0" w:color="auto"/>
              </w:divBdr>
            </w:div>
            <w:div w:id="1757745703">
              <w:marLeft w:val="0"/>
              <w:marRight w:val="0"/>
              <w:marTop w:val="0"/>
              <w:marBottom w:val="0"/>
              <w:divBdr>
                <w:top w:val="none" w:sz="0" w:space="0" w:color="auto"/>
                <w:left w:val="none" w:sz="0" w:space="0" w:color="auto"/>
                <w:bottom w:val="none" w:sz="0" w:space="0" w:color="auto"/>
                <w:right w:val="none" w:sz="0" w:space="0" w:color="auto"/>
              </w:divBdr>
            </w:div>
            <w:div w:id="2077973379">
              <w:marLeft w:val="0"/>
              <w:marRight w:val="0"/>
              <w:marTop w:val="0"/>
              <w:marBottom w:val="0"/>
              <w:divBdr>
                <w:top w:val="none" w:sz="0" w:space="0" w:color="auto"/>
                <w:left w:val="none" w:sz="0" w:space="0" w:color="auto"/>
                <w:bottom w:val="none" w:sz="0" w:space="0" w:color="auto"/>
                <w:right w:val="none" w:sz="0" w:space="0" w:color="auto"/>
              </w:divBdr>
            </w:div>
            <w:div w:id="1420367096">
              <w:marLeft w:val="0"/>
              <w:marRight w:val="0"/>
              <w:marTop w:val="0"/>
              <w:marBottom w:val="0"/>
              <w:divBdr>
                <w:top w:val="none" w:sz="0" w:space="0" w:color="auto"/>
                <w:left w:val="none" w:sz="0" w:space="0" w:color="auto"/>
                <w:bottom w:val="none" w:sz="0" w:space="0" w:color="auto"/>
                <w:right w:val="none" w:sz="0" w:space="0" w:color="auto"/>
              </w:divBdr>
            </w:div>
            <w:div w:id="1970357683">
              <w:marLeft w:val="0"/>
              <w:marRight w:val="0"/>
              <w:marTop w:val="0"/>
              <w:marBottom w:val="0"/>
              <w:divBdr>
                <w:top w:val="none" w:sz="0" w:space="0" w:color="auto"/>
                <w:left w:val="none" w:sz="0" w:space="0" w:color="auto"/>
                <w:bottom w:val="none" w:sz="0" w:space="0" w:color="auto"/>
                <w:right w:val="none" w:sz="0" w:space="0" w:color="auto"/>
              </w:divBdr>
            </w:div>
            <w:div w:id="239946313">
              <w:marLeft w:val="0"/>
              <w:marRight w:val="0"/>
              <w:marTop w:val="0"/>
              <w:marBottom w:val="0"/>
              <w:divBdr>
                <w:top w:val="none" w:sz="0" w:space="0" w:color="auto"/>
                <w:left w:val="none" w:sz="0" w:space="0" w:color="auto"/>
                <w:bottom w:val="none" w:sz="0" w:space="0" w:color="auto"/>
                <w:right w:val="none" w:sz="0" w:space="0" w:color="auto"/>
              </w:divBdr>
            </w:div>
            <w:div w:id="1659650779">
              <w:marLeft w:val="0"/>
              <w:marRight w:val="0"/>
              <w:marTop w:val="0"/>
              <w:marBottom w:val="0"/>
              <w:divBdr>
                <w:top w:val="none" w:sz="0" w:space="0" w:color="auto"/>
                <w:left w:val="none" w:sz="0" w:space="0" w:color="auto"/>
                <w:bottom w:val="none" w:sz="0" w:space="0" w:color="auto"/>
                <w:right w:val="none" w:sz="0" w:space="0" w:color="auto"/>
              </w:divBdr>
            </w:div>
            <w:div w:id="1890918875">
              <w:marLeft w:val="0"/>
              <w:marRight w:val="0"/>
              <w:marTop w:val="0"/>
              <w:marBottom w:val="0"/>
              <w:divBdr>
                <w:top w:val="none" w:sz="0" w:space="0" w:color="auto"/>
                <w:left w:val="none" w:sz="0" w:space="0" w:color="auto"/>
                <w:bottom w:val="none" w:sz="0" w:space="0" w:color="auto"/>
                <w:right w:val="none" w:sz="0" w:space="0" w:color="auto"/>
              </w:divBdr>
            </w:div>
            <w:div w:id="1732000075">
              <w:marLeft w:val="0"/>
              <w:marRight w:val="0"/>
              <w:marTop w:val="0"/>
              <w:marBottom w:val="0"/>
              <w:divBdr>
                <w:top w:val="none" w:sz="0" w:space="0" w:color="auto"/>
                <w:left w:val="none" w:sz="0" w:space="0" w:color="auto"/>
                <w:bottom w:val="none" w:sz="0" w:space="0" w:color="auto"/>
                <w:right w:val="none" w:sz="0" w:space="0" w:color="auto"/>
              </w:divBdr>
            </w:div>
            <w:div w:id="2121759936">
              <w:marLeft w:val="0"/>
              <w:marRight w:val="0"/>
              <w:marTop w:val="0"/>
              <w:marBottom w:val="0"/>
              <w:divBdr>
                <w:top w:val="none" w:sz="0" w:space="0" w:color="auto"/>
                <w:left w:val="none" w:sz="0" w:space="0" w:color="auto"/>
                <w:bottom w:val="none" w:sz="0" w:space="0" w:color="auto"/>
                <w:right w:val="none" w:sz="0" w:space="0" w:color="auto"/>
              </w:divBdr>
            </w:div>
            <w:div w:id="190535254">
              <w:marLeft w:val="0"/>
              <w:marRight w:val="0"/>
              <w:marTop w:val="0"/>
              <w:marBottom w:val="0"/>
              <w:divBdr>
                <w:top w:val="none" w:sz="0" w:space="0" w:color="auto"/>
                <w:left w:val="none" w:sz="0" w:space="0" w:color="auto"/>
                <w:bottom w:val="none" w:sz="0" w:space="0" w:color="auto"/>
                <w:right w:val="none" w:sz="0" w:space="0" w:color="auto"/>
              </w:divBdr>
            </w:div>
            <w:div w:id="1167786453">
              <w:marLeft w:val="0"/>
              <w:marRight w:val="0"/>
              <w:marTop w:val="0"/>
              <w:marBottom w:val="0"/>
              <w:divBdr>
                <w:top w:val="none" w:sz="0" w:space="0" w:color="auto"/>
                <w:left w:val="none" w:sz="0" w:space="0" w:color="auto"/>
                <w:bottom w:val="none" w:sz="0" w:space="0" w:color="auto"/>
                <w:right w:val="none" w:sz="0" w:space="0" w:color="auto"/>
              </w:divBdr>
            </w:div>
            <w:div w:id="1171987221">
              <w:marLeft w:val="0"/>
              <w:marRight w:val="0"/>
              <w:marTop w:val="0"/>
              <w:marBottom w:val="0"/>
              <w:divBdr>
                <w:top w:val="none" w:sz="0" w:space="0" w:color="auto"/>
                <w:left w:val="none" w:sz="0" w:space="0" w:color="auto"/>
                <w:bottom w:val="none" w:sz="0" w:space="0" w:color="auto"/>
                <w:right w:val="none" w:sz="0" w:space="0" w:color="auto"/>
              </w:divBdr>
            </w:div>
            <w:div w:id="374038701">
              <w:marLeft w:val="0"/>
              <w:marRight w:val="0"/>
              <w:marTop w:val="0"/>
              <w:marBottom w:val="0"/>
              <w:divBdr>
                <w:top w:val="none" w:sz="0" w:space="0" w:color="auto"/>
                <w:left w:val="none" w:sz="0" w:space="0" w:color="auto"/>
                <w:bottom w:val="none" w:sz="0" w:space="0" w:color="auto"/>
                <w:right w:val="none" w:sz="0" w:space="0" w:color="auto"/>
              </w:divBdr>
            </w:div>
            <w:div w:id="1605265025">
              <w:marLeft w:val="0"/>
              <w:marRight w:val="0"/>
              <w:marTop w:val="0"/>
              <w:marBottom w:val="0"/>
              <w:divBdr>
                <w:top w:val="none" w:sz="0" w:space="0" w:color="auto"/>
                <w:left w:val="none" w:sz="0" w:space="0" w:color="auto"/>
                <w:bottom w:val="none" w:sz="0" w:space="0" w:color="auto"/>
                <w:right w:val="none" w:sz="0" w:space="0" w:color="auto"/>
              </w:divBdr>
            </w:div>
            <w:div w:id="101219872">
              <w:marLeft w:val="0"/>
              <w:marRight w:val="0"/>
              <w:marTop w:val="0"/>
              <w:marBottom w:val="0"/>
              <w:divBdr>
                <w:top w:val="none" w:sz="0" w:space="0" w:color="auto"/>
                <w:left w:val="none" w:sz="0" w:space="0" w:color="auto"/>
                <w:bottom w:val="none" w:sz="0" w:space="0" w:color="auto"/>
                <w:right w:val="none" w:sz="0" w:space="0" w:color="auto"/>
              </w:divBdr>
            </w:div>
            <w:div w:id="844133437">
              <w:marLeft w:val="0"/>
              <w:marRight w:val="0"/>
              <w:marTop w:val="0"/>
              <w:marBottom w:val="0"/>
              <w:divBdr>
                <w:top w:val="none" w:sz="0" w:space="0" w:color="auto"/>
                <w:left w:val="none" w:sz="0" w:space="0" w:color="auto"/>
                <w:bottom w:val="none" w:sz="0" w:space="0" w:color="auto"/>
                <w:right w:val="none" w:sz="0" w:space="0" w:color="auto"/>
              </w:divBdr>
            </w:div>
            <w:div w:id="2144930290">
              <w:marLeft w:val="0"/>
              <w:marRight w:val="0"/>
              <w:marTop w:val="0"/>
              <w:marBottom w:val="0"/>
              <w:divBdr>
                <w:top w:val="none" w:sz="0" w:space="0" w:color="auto"/>
                <w:left w:val="none" w:sz="0" w:space="0" w:color="auto"/>
                <w:bottom w:val="none" w:sz="0" w:space="0" w:color="auto"/>
                <w:right w:val="none" w:sz="0" w:space="0" w:color="auto"/>
              </w:divBdr>
            </w:div>
            <w:div w:id="133375506">
              <w:marLeft w:val="0"/>
              <w:marRight w:val="0"/>
              <w:marTop w:val="0"/>
              <w:marBottom w:val="0"/>
              <w:divBdr>
                <w:top w:val="none" w:sz="0" w:space="0" w:color="auto"/>
                <w:left w:val="none" w:sz="0" w:space="0" w:color="auto"/>
                <w:bottom w:val="none" w:sz="0" w:space="0" w:color="auto"/>
                <w:right w:val="none" w:sz="0" w:space="0" w:color="auto"/>
              </w:divBdr>
            </w:div>
            <w:div w:id="445544178">
              <w:marLeft w:val="0"/>
              <w:marRight w:val="0"/>
              <w:marTop w:val="0"/>
              <w:marBottom w:val="0"/>
              <w:divBdr>
                <w:top w:val="none" w:sz="0" w:space="0" w:color="auto"/>
                <w:left w:val="none" w:sz="0" w:space="0" w:color="auto"/>
                <w:bottom w:val="none" w:sz="0" w:space="0" w:color="auto"/>
                <w:right w:val="none" w:sz="0" w:space="0" w:color="auto"/>
              </w:divBdr>
            </w:div>
            <w:div w:id="1478449379">
              <w:marLeft w:val="0"/>
              <w:marRight w:val="0"/>
              <w:marTop w:val="0"/>
              <w:marBottom w:val="0"/>
              <w:divBdr>
                <w:top w:val="none" w:sz="0" w:space="0" w:color="auto"/>
                <w:left w:val="none" w:sz="0" w:space="0" w:color="auto"/>
                <w:bottom w:val="none" w:sz="0" w:space="0" w:color="auto"/>
                <w:right w:val="none" w:sz="0" w:space="0" w:color="auto"/>
              </w:divBdr>
            </w:div>
            <w:div w:id="412631097">
              <w:marLeft w:val="0"/>
              <w:marRight w:val="0"/>
              <w:marTop w:val="0"/>
              <w:marBottom w:val="0"/>
              <w:divBdr>
                <w:top w:val="none" w:sz="0" w:space="0" w:color="auto"/>
                <w:left w:val="none" w:sz="0" w:space="0" w:color="auto"/>
                <w:bottom w:val="none" w:sz="0" w:space="0" w:color="auto"/>
                <w:right w:val="none" w:sz="0" w:space="0" w:color="auto"/>
              </w:divBdr>
            </w:div>
            <w:div w:id="1485514817">
              <w:marLeft w:val="0"/>
              <w:marRight w:val="0"/>
              <w:marTop w:val="0"/>
              <w:marBottom w:val="0"/>
              <w:divBdr>
                <w:top w:val="none" w:sz="0" w:space="0" w:color="auto"/>
                <w:left w:val="none" w:sz="0" w:space="0" w:color="auto"/>
                <w:bottom w:val="none" w:sz="0" w:space="0" w:color="auto"/>
                <w:right w:val="none" w:sz="0" w:space="0" w:color="auto"/>
              </w:divBdr>
            </w:div>
            <w:div w:id="1376391455">
              <w:marLeft w:val="0"/>
              <w:marRight w:val="0"/>
              <w:marTop w:val="0"/>
              <w:marBottom w:val="0"/>
              <w:divBdr>
                <w:top w:val="none" w:sz="0" w:space="0" w:color="auto"/>
                <w:left w:val="none" w:sz="0" w:space="0" w:color="auto"/>
                <w:bottom w:val="none" w:sz="0" w:space="0" w:color="auto"/>
                <w:right w:val="none" w:sz="0" w:space="0" w:color="auto"/>
              </w:divBdr>
            </w:div>
            <w:div w:id="1425304220">
              <w:marLeft w:val="0"/>
              <w:marRight w:val="0"/>
              <w:marTop w:val="0"/>
              <w:marBottom w:val="0"/>
              <w:divBdr>
                <w:top w:val="none" w:sz="0" w:space="0" w:color="auto"/>
                <w:left w:val="none" w:sz="0" w:space="0" w:color="auto"/>
                <w:bottom w:val="none" w:sz="0" w:space="0" w:color="auto"/>
                <w:right w:val="none" w:sz="0" w:space="0" w:color="auto"/>
              </w:divBdr>
            </w:div>
            <w:div w:id="376127786">
              <w:marLeft w:val="0"/>
              <w:marRight w:val="0"/>
              <w:marTop w:val="0"/>
              <w:marBottom w:val="0"/>
              <w:divBdr>
                <w:top w:val="none" w:sz="0" w:space="0" w:color="auto"/>
                <w:left w:val="none" w:sz="0" w:space="0" w:color="auto"/>
                <w:bottom w:val="none" w:sz="0" w:space="0" w:color="auto"/>
                <w:right w:val="none" w:sz="0" w:space="0" w:color="auto"/>
              </w:divBdr>
            </w:div>
            <w:div w:id="1939018271">
              <w:marLeft w:val="0"/>
              <w:marRight w:val="0"/>
              <w:marTop w:val="0"/>
              <w:marBottom w:val="0"/>
              <w:divBdr>
                <w:top w:val="none" w:sz="0" w:space="0" w:color="auto"/>
                <w:left w:val="none" w:sz="0" w:space="0" w:color="auto"/>
                <w:bottom w:val="none" w:sz="0" w:space="0" w:color="auto"/>
                <w:right w:val="none" w:sz="0" w:space="0" w:color="auto"/>
              </w:divBdr>
            </w:div>
            <w:div w:id="1225681983">
              <w:marLeft w:val="0"/>
              <w:marRight w:val="0"/>
              <w:marTop w:val="0"/>
              <w:marBottom w:val="0"/>
              <w:divBdr>
                <w:top w:val="none" w:sz="0" w:space="0" w:color="auto"/>
                <w:left w:val="none" w:sz="0" w:space="0" w:color="auto"/>
                <w:bottom w:val="none" w:sz="0" w:space="0" w:color="auto"/>
                <w:right w:val="none" w:sz="0" w:space="0" w:color="auto"/>
              </w:divBdr>
            </w:div>
            <w:div w:id="1582636265">
              <w:marLeft w:val="0"/>
              <w:marRight w:val="0"/>
              <w:marTop w:val="0"/>
              <w:marBottom w:val="0"/>
              <w:divBdr>
                <w:top w:val="none" w:sz="0" w:space="0" w:color="auto"/>
                <w:left w:val="none" w:sz="0" w:space="0" w:color="auto"/>
                <w:bottom w:val="none" w:sz="0" w:space="0" w:color="auto"/>
                <w:right w:val="none" w:sz="0" w:space="0" w:color="auto"/>
              </w:divBdr>
            </w:div>
            <w:div w:id="407847463">
              <w:marLeft w:val="0"/>
              <w:marRight w:val="0"/>
              <w:marTop w:val="0"/>
              <w:marBottom w:val="0"/>
              <w:divBdr>
                <w:top w:val="none" w:sz="0" w:space="0" w:color="auto"/>
                <w:left w:val="none" w:sz="0" w:space="0" w:color="auto"/>
                <w:bottom w:val="none" w:sz="0" w:space="0" w:color="auto"/>
                <w:right w:val="none" w:sz="0" w:space="0" w:color="auto"/>
              </w:divBdr>
            </w:div>
            <w:div w:id="1918248263">
              <w:marLeft w:val="0"/>
              <w:marRight w:val="0"/>
              <w:marTop w:val="0"/>
              <w:marBottom w:val="0"/>
              <w:divBdr>
                <w:top w:val="none" w:sz="0" w:space="0" w:color="auto"/>
                <w:left w:val="none" w:sz="0" w:space="0" w:color="auto"/>
                <w:bottom w:val="none" w:sz="0" w:space="0" w:color="auto"/>
                <w:right w:val="none" w:sz="0" w:space="0" w:color="auto"/>
              </w:divBdr>
            </w:div>
            <w:div w:id="764227885">
              <w:marLeft w:val="0"/>
              <w:marRight w:val="0"/>
              <w:marTop w:val="0"/>
              <w:marBottom w:val="0"/>
              <w:divBdr>
                <w:top w:val="none" w:sz="0" w:space="0" w:color="auto"/>
                <w:left w:val="none" w:sz="0" w:space="0" w:color="auto"/>
                <w:bottom w:val="none" w:sz="0" w:space="0" w:color="auto"/>
                <w:right w:val="none" w:sz="0" w:space="0" w:color="auto"/>
              </w:divBdr>
            </w:div>
            <w:div w:id="815876106">
              <w:marLeft w:val="0"/>
              <w:marRight w:val="0"/>
              <w:marTop w:val="0"/>
              <w:marBottom w:val="0"/>
              <w:divBdr>
                <w:top w:val="none" w:sz="0" w:space="0" w:color="auto"/>
                <w:left w:val="none" w:sz="0" w:space="0" w:color="auto"/>
                <w:bottom w:val="none" w:sz="0" w:space="0" w:color="auto"/>
                <w:right w:val="none" w:sz="0" w:space="0" w:color="auto"/>
              </w:divBdr>
            </w:div>
            <w:div w:id="1407607771">
              <w:marLeft w:val="0"/>
              <w:marRight w:val="0"/>
              <w:marTop w:val="0"/>
              <w:marBottom w:val="0"/>
              <w:divBdr>
                <w:top w:val="none" w:sz="0" w:space="0" w:color="auto"/>
                <w:left w:val="none" w:sz="0" w:space="0" w:color="auto"/>
                <w:bottom w:val="none" w:sz="0" w:space="0" w:color="auto"/>
                <w:right w:val="none" w:sz="0" w:space="0" w:color="auto"/>
              </w:divBdr>
            </w:div>
            <w:div w:id="1993289352">
              <w:marLeft w:val="0"/>
              <w:marRight w:val="0"/>
              <w:marTop w:val="0"/>
              <w:marBottom w:val="0"/>
              <w:divBdr>
                <w:top w:val="none" w:sz="0" w:space="0" w:color="auto"/>
                <w:left w:val="none" w:sz="0" w:space="0" w:color="auto"/>
                <w:bottom w:val="none" w:sz="0" w:space="0" w:color="auto"/>
                <w:right w:val="none" w:sz="0" w:space="0" w:color="auto"/>
              </w:divBdr>
            </w:div>
            <w:div w:id="958293855">
              <w:marLeft w:val="0"/>
              <w:marRight w:val="0"/>
              <w:marTop w:val="0"/>
              <w:marBottom w:val="0"/>
              <w:divBdr>
                <w:top w:val="none" w:sz="0" w:space="0" w:color="auto"/>
                <w:left w:val="none" w:sz="0" w:space="0" w:color="auto"/>
                <w:bottom w:val="none" w:sz="0" w:space="0" w:color="auto"/>
                <w:right w:val="none" w:sz="0" w:space="0" w:color="auto"/>
              </w:divBdr>
            </w:div>
            <w:div w:id="1240292625">
              <w:marLeft w:val="0"/>
              <w:marRight w:val="0"/>
              <w:marTop w:val="0"/>
              <w:marBottom w:val="0"/>
              <w:divBdr>
                <w:top w:val="none" w:sz="0" w:space="0" w:color="auto"/>
                <w:left w:val="none" w:sz="0" w:space="0" w:color="auto"/>
                <w:bottom w:val="none" w:sz="0" w:space="0" w:color="auto"/>
                <w:right w:val="none" w:sz="0" w:space="0" w:color="auto"/>
              </w:divBdr>
            </w:div>
            <w:div w:id="1754665338">
              <w:marLeft w:val="0"/>
              <w:marRight w:val="0"/>
              <w:marTop w:val="0"/>
              <w:marBottom w:val="0"/>
              <w:divBdr>
                <w:top w:val="none" w:sz="0" w:space="0" w:color="auto"/>
                <w:left w:val="none" w:sz="0" w:space="0" w:color="auto"/>
                <w:bottom w:val="none" w:sz="0" w:space="0" w:color="auto"/>
                <w:right w:val="none" w:sz="0" w:space="0" w:color="auto"/>
              </w:divBdr>
            </w:div>
            <w:div w:id="1986543778">
              <w:marLeft w:val="0"/>
              <w:marRight w:val="0"/>
              <w:marTop w:val="0"/>
              <w:marBottom w:val="0"/>
              <w:divBdr>
                <w:top w:val="none" w:sz="0" w:space="0" w:color="auto"/>
                <w:left w:val="none" w:sz="0" w:space="0" w:color="auto"/>
                <w:bottom w:val="none" w:sz="0" w:space="0" w:color="auto"/>
                <w:right w:val="none" w:sz="0" w:space="0" w:color="auto"/>
              </w:divBdr>
            </w:div>
            <w:div w:id="448548918">
              <w:marLeft w:val="0"/>
              <w:marRight w:val="0"/>
              <w:marTop w:val="0"/>
              <w:marBottom w:val="0"/>
              <w:divBdr>
                <w:top w:val="none" w:sz="0" w:space="0" w:color="auto"/>
                <w:left w:val="none" w:sz="0" w:space="0" w:color="auto"/>
                <w:bottom w:val="none" w:sz="0" w:space="0" w:color="auto"/>
                <w:right w:val="none" w:sz="0" w:space="0" w:color="auto"/>
              </w:divBdr>
            </w:div>
            <w:div w:id="1302269430">
              <w:marLeft w:val="0"/>
              <w:marRight w:val="0"/>
              <w:marTop w:val="0"/>
              <w:marBottom w:val="0"/>
              <w:divBdr>
                <w:top w:val="none" w:sz="0" w:space="0" w:color="auto"/>
                <w:left w:val="none" w:sz="0" w:space="0" w:color="auto"/>
                <w:bottom w:val="none" w:sz="0" w:space="0" w:color="auto"/>
                <w:right w:val="none" w:sz="0" w:space="0" w:color="auto"/>
              </w:divBdr>
            </w:div>
            <w:div w:id="478806753">
              <w:marLeft w:val="0"/>
              <w:marRight w:val="0"/>
              <w:marTop w:val="0"/>
              <w:marBottom w:val="0"/>
              <w:divBdr>
                <w:top w:val="none" w:sz="0" w:space="0" w:color="auto"/>
                <w:left w:val="none" w:sz="0" w:space="0" w:color="auto"/>
                <w:bottom w:val="none" w:sz="0" w:space="0" w:color="auto"/>
                <w:right w:val="none" w:sz="0" w:space="0" w:color="auto"/>
              </w:divBdr>
            </w:div>
            <w:div w:id="2002662304">
              <w:marLeft w:val="0"/>
              <w:marRight w:val="0"/>
              <w:marTop w:val="0"/>
              <w:marBottom w:val="0"/>
              <w:divBdr>
                <w:top w:val="none" w:sz="0" w:space="0" w:color="auto"/>
                <w:left w:val="none" w:sz="0" w:space="0" w:color="auto"/>
                <w:bottom w:val="none" w:sz="0" w:space="0" w:color="auto"/>
                <w:right w:val="none" w:sz="0" w:space="0" w:color="auto"/>
              </w:divBdr>
            </w:div>
            <w:div w:id="155918658">
              <w:marLeft w:val="0"/>
              <w:marRight w:val="0"/>
              <w:marTop w:val="0"/>
              <w:marBottom w:val="0"/>
              <w:divBdr>
                <w:top w:val="none" w:sz="0" w:space="0" w:color="auto"/>
                <w:left w:val="none" w:sz="0" w:space="0" w:color="auto"/>
                <w:bottom w:val="none" w:sz="0" w:space="0" w:color="auto"/>
                <w:right w:val="none" w:sz="0" w:space="0" w:color="auto"/>
              </w:divBdr>
            </w:div>
            <w:div w:id="2013871253">
              <w:marLeft w:val="0"/>
              <w:marRight w:val="0"/>
              <w:marTop w:val="0"/>
              <w:marBottom w:val="0"/>
              <w:divBdr>
                <w:top w:val="none" w:sz="0" w:space="0" w:color="auto"/>
                <w:left w:val="none" w:sz="0" w:space="0" w:color="auto"/>
                <w:bottom w:val="none" w:sz="0" w:space="0" w:color="auto"/>
                <w:right w:val="none" w:sz="0" w:space="0" w:color="auto"/>
              </w:divBdr>
            </w:div>
            <w:div w:id="1094979769">
              <w:marLeft w:val="0"/>
              <w:marRight w:val="0"/>
              <w:marTop w:val="0"/>
              <w:marBottom w:val="0"/>
              <w:divBdr>
                <w:top w:val="none" w:sz="0" w:space="0" w:color="auto"/>
                <w:left w:val="none" w:sz="0" w:space="0" w:color="auto"/>
                <w:bottom w:val="none" w:sz="0" w:space="0" w:color="auto"/>
                <w:right w:val="none" w:sz="0" w:space="0" w:color="auto"/>
              </w:divBdr>
            </w:div>
            <w:div w:id="102461467">
              <w:marLeft w:val="0"/>
              <w:marRight w:val="0"/>
              <w:marTop w:val="0"/>
              <w:marBottom w:val="0"/>
              <w:divBdr>
                <w:top w:val="none" w:sz="0" w:space="0" w:color="auto"/>
                <w:left w:val="none" w:sz="0" w:space="0" w:color="auto"/>
                <w:bottom w:val="none" w:sz="0" w:space="0" w:color="auto"/>
                <w:right w:val="none" w:sz="0" w:space="0" w:color="auto"/>
              </w:divBdr>
            </w:div>
            <w:div w:id="1840003482">
              <w:marLeft w:val="0"/>
              <w:marRight w:val="0"/>
              <w:marTop w:val="0"/>
              <w:marBottom w:val="0"/>
              <w:divBdr>
                <w:top w:val="none" w:sz="0" w:space="0" w:color="auto"/>
                <w:left w:val="none" w:sz="0" w:space="0" w:color="auto"/>
                <w:bottom w:val="none" w:sz="0" w:space="0" w:color="auto"/>
                <w:right w:val="none" w:sz="0" w:space="0" w:color="auto"/>
              </w:divBdr>
            </w:div>
            <w:div w:id="1653868674">
              <w:marLeft w:val="0"/>
              <w:marRight w:val="0"/>
              <w:marTop w:val="0"/>
              <w:marBottom w:val="0"/>
              <w:divBdr>
                <w:top w:val="none" w:sz="0" w:space="0" w:color="auto"/>
                <w:left w:val="none" w:sz="0" w:space="0" w:color="auto"/>
                <w:bottom w:val="none" w:sz="0" w:space="0" w:color="auto"/>
                <w:right w:val="none" w:sz="0" w:space="0" w:color="auto"/>
              </w:divBdr>
            </w:div>
            <w:div w:id="1766801183">
              <w:marLeft w:val="0"/>
              <w:marRight w:val="0"/>
              <w:marTop w:val="0"/>
              <w:marBottom w:val="0"/>
              <w:divBdr>
                <w:top w:val="none" w:sz="0" w:space="0" w:color="auto"/>
                <w:left w:val="none" w:sz="0" w:space="0" w:color="auto"/>
                <w:bottom w:val="none" w:sz="0" w:space="0" w:color="auto"/>
                <w:right w:val="none" w:sz="0" w:space="0" w:color="auto"/>
              </w:divBdr>
            </w:div>
            <w:div w:id="392580353">
              <w:marLeft w:val="0"/>
              <w:marRight w:val="0"/>
              <w:marTop w:val="0"/>
              <w:marBottom w:val="0"/>
              <w:divBdr>
                <w:top w:val="none" w:sz="0" w:space="0" w:color="auto"/>
                <w:left w:val="none" w:sz="0" w:space="0" w:color="auto"/>
                <w:bottom w:val="none" w:sz="0" w:space="0" w:color="auto"/>
                <w:right w:val="none" w:sz="0" w:space="0" w:color="auto"/>
              </w:divBdr>
            </w:div>
            <w:div w:id="834108503">
              <w:marLeft w:val="0"/>
              <w:marRight w:val="0"/>
              <w:marTop w:val="0"/>
              <w:marBottom w:val="0"/>
              <w:divBdr>
                <w:top w:val="none" w:sz="0" w:space="0" w:color="auto"/>
                <w:left w:val="none" w:sz="0" w:space="0" w:color="auto"/>
                <w:bottom w:val="none" w:sz="0" w:space="0" w:color="auto"/>
                <w:right w:val="none" w:sz="0" w:space="0" w:color="auto"/>
              </w:divBdr>
            </w:div>
            <w:div w:id="1371882123">
              <w:marLeft w:val="0"/>
              <w:marRight w:val="0"/>
              <w:marTop w:val="0"/>
              <w:marBottom w:val="0"/>
              <w:divBdr>
                <w:top w:val="none" w:sz="0" w:space="0" w:color="auto"/>
                <w:left w:val="none" w:sz="0" w:space="0" w:color="auto"/>
                <w:bottom w:val="none" w:sz="0" w:space="0" w:color="auto"/>
                <w:right w:val="none" w:sz="0" w:space="0" w:color="auto"/>
              </w:divBdr>
            </w:div>
            <w:div w:id="1751198660">
              <w:marLeft w:val="0"/>
              <w:marRight w:val="0"/>
              <w:marTop w:val="0"/>
              <w:marBottom w:val="0"/>
              <w:divBdr>
                <w:top w:val="none" w:sz="0" w:space="0" w:color="auto"/>
                <w:left w:val="none" w:sz="0" w:space="0" w:color="auto"/>
                <w:bottom w:val="none" w:sz="0" w:space="0" w:color="auto"/>
                <w:right w:val="none" w:sz="0" w:space="0" w:color="auto"/>
              </w:divBdr>
            </w:div>
            <w:div w:id="394472317">
              <w:marLeft w:val="0"/>
              <w:marRight w:val="0"/>
              <w:marTop w:val="0"/>
              <w:marBottom w:val="0"/>
              <w:divBdr>
                <w:top w:val="none" w:sz="0" w:space="0" w:color="auto"/>
                <w:left w:val="none" w:sz="0" w:space="0" w:color="auto"/>
                <w:bottom w:val="none" w:sz="0" w:space="0" w:color="auto"/>
                <w:right w:val="none" w:sz="0" w:space="0" w:color="auto"/>
              </w:divBdr>
            </w:div>
            <w:div w:id="1577352312">
              <w:marLeft w:val="0"/>
              <w:marRight w:val="0"/>
              <w:marTop w:val="0"/>
              <w:marBottom w:val="0"/>
              <w:divBdr>
                <w:top w:val="none" w:sz="0" w:space="0" w:color="auto"/>
                <w:left w:val="none" w:sz="0" w:space="0" w:color="auto"/>
                <w:bottom w:val="none" w:sz="0" w:space="0" w:color="auto"/>
                <w:right w:val="none" w:sz="0" w:space="0" w:color="auto"/>
              </w:divBdr>
            </w:div>
            <w:div w:id="667247295">
              <w:marLeft w:val="0"/>
              <w:marRight w:val="0"/>
              <w:marTop w:val="0"/>
              <w:marBottom w:val="0"/>
              <w:divBdr>
                <w:top w:val="none" w:sz="0" w:space="0" w:color="auto"/>
                <w:left w:val="none" w:sz="0" w:space="0" w:color="auto"/>
                <w:bottom w:val="none" w:sz="0" w:space="0" w:color="auto"/>
                <w:right w:val="none" w:sz="0" w:space="0" w:color="auto"/>
              </w:divBdr>
            </w:div>
            <w:div w:id="1700626000">
              <w:marLeft w:val="0"/>
              <w:marRight w:val="0"/>
              <w:marTop w:val="0"/>
              <w:marBottom w:val="0"/>
              <w:divBdr>
                <w:top w:val="none" w:sz="0" w:space="0" w:color="auto"/>
                <w:left w:val="none" w:sz="0" w:space="0" w:color="auto"/>
                <w:bottom w:val="none" w:sz="0" w:space="0" w:color="auto"/>
                <w:right w:val="none" w:sz="0" w:space="0" w:color="auto"/>
              </w:divBdr>
            </w:div>
            <w:div w:id="1584946580">
              <w:marLeft w:val="0"/>
              <w:marRight w:val="0"/>
              <w:marTop w:val="0"/>
              <w:marBottom w:val="0"/>
              <w:divBdr>
                <w:top w:val="none" w:sz="0" w:space="0" w:color="auto"/>
                <w:left w:val="none" w:sz="0" w:space="0" w:color="auto"/>
                <w:bottom w:val="none" w:sz="0" w:space="0" w:color="auto"/>
                <w:right w:val="none" w:sz="0" w:space="0" w:color="auto"/>
              </w:divBdr>
            </w:div>
            <w:div w:id="260650595">
              <w:marLeft w:val="0"/>
              <w:marRight w:val="0"/>
              <w:marTop w:val="0"/>
              <w:marBottom w:val="0"/>
              <w:divBdr>
                <w:top w:val="none" w:sz="0" w:space="0" w:color="auto"/>
                <w:left w:val="none" w:sz="0" w:space="0" w:color="auto"/>
                <w:bottom w:val="none" w:sz="0" w:space="0" w:color="auto"/>
                <w:right w:val="none" w:sz="0" w:space="0" w:color="auto"/>
              </w:divBdr>
            </w:div>
            <w:div w:id="93593633">
              <w:marLeft w:val="0"/>
              <w:marRight w:val="0"/>
              <w:marTop w:val="0"/>
              <w:marBottom w:val="0"/>
              <w:divBdr>
                <w:top w:val="none" w:sz="0" w:space="0" w:color="auto"/>
                <w:left w:val="none" w:sz="0" w:space="0" w:color="auto"/>
                <w:bottom w:val="none" w:sz="0" w:space="0" w:color="auto"/>
                <w:right w:val="none" w:sz="0" w:space="0" w:color="auto"/>
              </w:divBdr>
            </w:div>
            <w:div w:id="568074138">
              <w:marLeft w:val="0"/>
              <w:marRight w:val="0"/>
              <w:marTop w:val="0"/>
              <w:marBottom w:val="0"/>
              <w:divBdr>
                <w:top w:val="none" w:sz="0" w:space="0" w:color="auto"/>
                <w:left w:val="none" w:sz="0" w:space="0" w:color="auto"/>
                <w:bottom w:val="none" w:sz="0" w:space="0" w:color="auto"/>
                <w:right w:val="none" w:sz="0" w:space="0" w:color="auto"/>
              </w:divBdr>
            </w:div>
            <w:div w:id="1805197056">
              <w:marLeft w:val="0"/>
              <w:marRight w:val="0"/>
              <w:marTop w:val="0"/>
              <w:marBottom w:val="0"/>
              <w:divBdr>
                <w:top w:val="none" w:sz="0" w:space="0" w:color="auto"/>
                <w:left w:val="none" w:sz="0" w:space="0" w:color="auto"/>
                <w:bottom w:val="none" w:sz="0" w:space="0" w:color="auto"/>
                <w:right w:val="none" w:sz="0" w:space="0" w:color="auto"/>
              </w:divBdr>
            </w:div>
            <w:div w:id="1691907530">
              <w:marLeft w:val="0"/>
              <w:marRight w:val="0"/>
              <w:marTop w:val="0"/>
              <w:marBottom w:val="0"/>
              <w:divBdr>
                <w:top w:val="none" w:sz="0" w:space="0" w:color="auto"/>
                <w:left w:val="none" w:sz="0" w:space="0" w:color="auto"/>
                <w:bottom w:val="none" w:sz="0" w:space="0" w:color="auto"/>
                <w:right w:val="none" w:sz="0" w:space="0" w:color="auto"/>
              </w:divBdr>
            </w:div>
            <w:div w:id="2146383948">
              <w:marLeft w:val="0"/>
              <w:marRight w:val="0"/>
              <w:marTop w:val="0"/>
              <w:marBottom w:val="0"/>
              <w:divBdr>
                <w:top w:val="none" w:sz="0" w:space="0" w:color="auto"/>
                <w:left w:val="none" w:sz="0" w:space="0" w:color="auto"/>
                <w:bottom w:val="none" w:sz="0" w:space="0" w:color="auto"/>
                <w:right w:val="none" w:sz="0" w:space="0" w:color="auto"/>
              </w:divBdr>
            </w:div>
            <w:div w:id="172937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99880">
      <w:bodyDiv w:val="1"/>
      <w:marLeft w:val="0"/>
      <w:marRight w:val="0"/>
      <w:marTop w:val="0"/>
      <w:marBottom w:val="0"/>
      <w:divBdr>
        <w:top w:val="none" w:sz="0" w:space="0" w:color="auto"/>
        <w:left w:val="none" w:sz="0" w:space="0" w:color="auto"/>
        <w:bottom w:val="none" w:sz="0" w:space="0" w:color="auto"/>
        <w:right w:val="none" w:sz="0" w:space="0" w:color="auto"/>
      </w:divBdr>
    </w:div>
    <w:div w:id="2127965416">
      <w:bodyDiv w:val="1"/>
      <w:marLeft w:val="0"/>
      <w:marRight w:val="0"/>
      <w:marTop w:val="0"/>
      <w:marBottom w:val="0"/>
      <w:divBdr>
        <w:top w:val="none" w:sz="0" w:space="0" w:color="auto"/>
        <w:left w:val="none" w:sz="0" w:space="0" w:color="auto"/>
        <w:bottom w:val="none" w:sz="0" w:space="0" w:color="auto"/>
        <w:right w:val="none" w:sz="0" w:space="0" w:color="auto"/>
      </w:divBdr>
    </w:div>
    <w:div w:id="21280434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microsoft.com/en-us/azure/azure-resource-manager/resource-group-%20overview/" TargetMode="External"/><Relationship Id="rId21" Type="http://schemas.openxmlformats.org/officeDocument/2006/relationships/image" Target="media/image4.jpeg"/><Relationship Id="rId42" Type="http://schemas.openxmlformats.org/officeDocument/2006/relationships/image" Target="media/image9.png"/><Relationship Id="rId47" Type="http://schemas.openxmlformats.org/officeDocument/2006/relationships/image" Target="media/image14.png"/><Relationship Id="rId63" Type="http://schemas.openxmlformats.org/officeDocument/2006/relationships/image" Target="media/image30.png"/><Relationship Id="rId68" Type="http://schemas.openxmlformats.org/officeDocument/2006/relationships/hyperlink" Target="https://a10networks.sharepoint.com/:w:/s/A10CloudNativeTeam/EanQ-4ABcDBJgm1Nx3LHqA4BGRDv6URC79D2Z8vpfJkOVw?e=4NB714" TargetMode="External"/><Relationship Id="rId84" Type="http://schemas.openxmlformats.org/officeDocument/2006/relationships/image" Target="media/image50.png"/><Relationship Id="rId89" Type="http://schemas.openxmlformats.org/officeDocument/2006/relationships/footer" Target="footer1.xml"/><Relationship Id="rId16" Type="http://schemas.openxmlformats.org/officeDocument/2006/relationships/hyperlink" Target="https://azure.microsoft.com/en-in/features/azure-portal/" TargetMode="External"/><Relationship Id="rId11" Type="http://schemas.openxmlformats.org/officeDocument/2006/relationships/endnotes" Target="endnotes.xml"/><Relationship Id="rId32" Type="http://schemas.openxmlformats.org/officeDocument/2006/relationships/hyperlink" Target="https://a10networks.sharepoint.com/:w:/s/A10CloudNativeTeam/EanQ-4ABcDBJgm1Nx3LHqA4BGRDv6URC79D2Z8vpfJkOVw?e=4NB714" TargetMode="External"/><Relationship Id="rId37" Type="http://schemas.microsoft.com/office/2011/relationships/commentsExtended" Target="commentsExtended.xml"/><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image" Target="media/image40.png"/><Relationship Id="rId79" Type="http://schemas.openxmlformats.org/officeDocument/2006/relationships/image" Target="media/image45.png"/><Relationship Id="rId5" Type="http://schemas.openxmlformats.org/officeDocument/2006/relationships/customXml" Target="../customXml/item5.xml"/><Relationship Id="rId90" Type="http://schemas.openxmlformats.org/officeDocument/2006/relationships/footer" Target="footer2.xml"/><Relationship Id="rId22" Type="http://schemas.openxmlformats.org/officeDocument/2006/relationships/image" Target="media/image6.jpeg"/><Relationship Id="rId27" Type="http://schemas.openxmlformats.org/officeDocument/2006/relationships/hyperlink" Target="https://docs.microsoft.com/en-us/azure/azure-resource-manager/resource-group-%20overview/" TargetMode="External"/><Relationship Id="rId43" Type="http://schemas.openxmlformats.org/officeDocument/2006/relationships/image" Target="media/image10.png"/><Relationship Id="rId48" Type="http://schemas.openxmlformats.org/officeDocument/2006/relationships/image" Target="media/image15.png"/><Relationship Id="rId64" Type="http://schemas.openxmlformats.org/officeDocument/2006/relationships/image" Target="media/image31.png"/><Relationship Id="rId69" Type="http://schemas.openxmlformats.org/officeDocument/2006/relationships/image" Target="media/image35.png"/><Relationship Id="rId8" Type="http://schemas.openxmlformats.org/officeDocument/2006/relationships/settings" Target="settings.xml"/><Relationship Id="rId51" Type="http://schemas.openxmlformats.org/officeDocument/2006/relationships/image" Target="media/image18.png"/><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https://docs.microsoft.com/en-us/powershell/" TargetMode="External"/><Relationship Id="rId25" Type="http://schemas.openxmlformats.org/officeDocument/2006/relationships/hyperlink" Target="https://docs.microsoft.com/en-us/azure/virtual-machines/linux/overview" TargetMode="External"/><Relationship Id="rId33" Type="http://schemas.openxmlformats.org/officeDocument/2006/relationships/hyperlink" Target="https://a10networks.sharepoint.com/:w:/s/A10CloudNativeTeam/EanQ-4ABcDBJgm1Nx3LHqA4BGRDv6URC79D2Z8vpfJkOVw?e=4NB714" TargetMode="External"/><Relationship Id="rId38" Type="http://schemas.microsoft.com/office/2016/09/relationships/commentsIds" Target="commentsIds.xml"/><Relationship Id="rId46" Type="http://schemas.openxmlformats.org/officeDocument/2006/relationships/image" Target="media/image13.pn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image" Target="media/image4.png"/><Relationship Id="rId41" Type="http://schemas.openxmlformats.org/officeDocument/2006/relationships/image" Target="media/image8.png"/><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header" Target="header1.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www.a10networks.com/" TargetMode="External"/><Relationship Id="rId23" Type="http://schemas.openxmlformats.org/officeDocument/2006/relationships/image" Target="media/image5.png"/><Relationship Id="rId28" Type="http://schemas.openxmlformats.org/officeDocument/2006/relationships/hyperlink" Target="https://docs.microsoft.com/en-us/azure/virtual-machines/windows/tutorial-avail-%20ability-sets/" TargetMode="External"/><Relationship Id="rId36" Type="http://schemas.openxmlformats.org/officeDocument/2006/relationships/comments" Target="comments.xml"/><Relationship Id="rId49" Type="http://schemas.openxmlformats.org/officeDocument/2006/relationships/image" Target="media/image16.png"/><Relationship Id="rId57" Type="http://schemas.openxmlformats.org/officeDocument/2006/relationships/image" Target="media/image24.png"/><Relationship Id="rId10" Type="http://schemas.openxmlformats.org/officeDocument/2006/relationships/footnotes" Target="footnotes.xml"/><Relationship Id="rId31" Type="http://schemas.openxmlformats.org/officeDocument/2006/relationships/hyperlink" Target="https://docs.microsoft.com/en-us/azure/virtual-machines/linux/sizes"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yperlink" Target="https://docs.microsoft.com/en-us/cli/azure/overview?view=azure-cli-latest" TargetMode="External"/><Relationship Id="rId39" Type="http://schemas.microsoft.com/office/2018/08/relationships/commentsExtensible" Target="commentsExtensible.xml"/><Relationship Id="rId34" Type="http://schemas.openxmlformats.org/officeDocument/2006/relationships/hyperlink" Target="https://azure.microsoft.com/en-in/features/azure-portal/" TargetMode="External"/><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image" Target="media/image42.png"/><Relationship Id="rId7" Type="http://schemas.openxmlformats.org/officeDocument/2006/relationships/styles" Target="styles.xml"/><Relationship Id="rId71" Type="http://schemas.openxmlformats.org/officeDocument/2006/relationships/image" Target="media/image37.png"/><Relationship Id="rId92" Type="http://schemas.microsoft.com/office/2011/relationships/people" Target="people.xml"/><Relationship Id="rId2" Type="http://schemas.openxmlformats.org/officeDocument/2006/relationships/customXml" Target="../customXml/item2.xml"/><Relationship Id="rId29" Type="http://schemas.openxmlformats.org/officeDocument/2006/relationships/hyperlink" Target="https://azure.microsoft.com/en-in/pricing/details/virtual-machines/series/" TargetMode="External"/><Relationship Id="rId24" Type="http://schemas.openxmlformats.org/officeDocument/2006/relationships/image" Target="media/image6.svg"/><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image" Target="media/image33.png"/><Relationship Id="rId87" Type="http://schemas.openxmlformats.org/officeDocument/2006/relationships/image" Target="media/image53.png"/><Relationship Id="rId61" Type="http://schemas.openxmlformats.org/officeDocument/2006/relationships/image" Target="media/image28.png"/><Relationship Id="rId82" Type="http://schemas.openxmlformats.org/officeDocument/2006/relationships/image" Target="media/image48.png"/><Relationship Id="rId19" Type="http://schemas.openxmlformats.org/officeDocument/2006/relationships/image" Target="media/image3.png"/><Relationship Id="rId14" Type="http://schemas.openxmlformats.org/officeDocument/2006/relationships/image" Target="media/image2.wmf"/><Relationship Id="rId30" Type="http://schemas.openxmlformats.org/officeDocument/2006/relationships/hyperlink" Target="https://learn.microsoft.com/en-us/azure/cloud-services/cloud-services-sizes-specs" TargetMode="External"/><Relationship Id="rId35" Type="http://schemas.openxmlformats.org/officeDocument/2006/relationships/hyperlink" Target="https://learn.microsoft.com/en-us/azure/virtual-network/quick-create-portal" TargetMode="External"/><Relationship Id="rId56" Type="http://schemas.openxmlformats.org/officeDocument/2006/relationships/image" Target="media/image23.png"/><Relationship Id="rId77" Type="http://schemas.openxmlformats.org/officeDocument/2006/relationships/image" Target="media/image43.png"/></Relationships>
</file>

<file path=word/_rels/header1.xml.rels><?xml version="1.0" encoding="UTF-8" standalone="yes"?>
<Relationships xmlns="http://schemas.openxmlformats.org/package/2006/relationships"><Relationship Id="rId2" Type="http://schemas.openxmlformats.org/officeDocument/2006/relationships/image" Target="media/image55.jpeg"/><Relationship Id="rId1"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 template for GSLB, Three Virtual Machines, Server Load Balancer, CA SSL Certificates.
© 2022 A10 Networks, Inc.
CONFIDENTIAL AND PROPRIETARY- ALL RIGHTS RESERVED.
Information in this document is subject to change without notice.</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9B1085D003C594D85D972C65D7BB871" ma:contentTypeVersion="16" ma:contentTypeDescription="Create a new document." ma:contentTypeScope="" ma:versionID="600fa91721bd01e794f905c4401964b0">
  <xsd:schema xmlns:xsd="http://www.w3.org/2001/XMLSchema" xmlns:xs="http://www.w3.org/2001/XMLSchema" xmlns:p="http://schemas.microsoft.com/office/2006/metadata/properties" xmlns:ns2="17b355f2-e188-4ce4-865e-81be069c64c4" xmlns:ns3="7aa5b3ac-ebcd-48cf-8667-06c63e4d2fd2" targetNamespace="http://schemas.microsoft.com/office/2006/metadata/properties" ma:root="true" ma:fieldsID="3b8beb741d6ebe77b1a8ad8df714bd1a" ns2:_="" ns3:_="">
    <xsd:import namespace="17b355f2-e188-4ce4-865e-81be069c64c4"/>
    <xsd:import namespace="7aa5b3ac-ebcd-48cf-8667-06c63e4d2fd2"/>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lcf76f155ced4ddcb4097134ff3c332f" minOccurs="0"/>
                <xsd:element ref="ns3:TaxCatchAll" minOccurs="0"/>
                <xsd:element ref="ns3:SharedWithUsers" minOccurs="0"/>
                <xsd:element ref="ns3:SharedWithDetail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7b355f2-e188-4ce4-865e-81be069c64c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8ea2af71-83c6-4df1-9c4f-052ce1e7db8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aa5b3ac-ebcd-48cf-8667-06c63e4d2fd2"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112d297a-7301-4185-8ec8-84bdb71faa3c}" ma:internalName="TaxCatchAll" ma:showField="CatchAllData" ma:web="7aa5b3ac-ebcd-48cf-8667-06c63e4d2fd2">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TaxCatchAll xmlns="7aa5b3ac-ebcd-48cf-8667-06c63e4d2fd2" xsi:nil="true"/>
    <lcf76f155ced4ddcb4097134ff3c332f xmlns="17b355f2-e188-4ce4-865e-81be069c64c4">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B3A66AC-8D38-46F6-BF9F-4A81C9D694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7b355f2-e188-4ce4-865e-81be069c64c4"/>
    <ds:schemaRef ds:uri="7aa5b3ac-ebcd-48cf-8667-06c63e4d2f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DD2EF1F-3F93-45AF-A50E-9F830EDD9BB6}">
  <ds:schemaRefs>
    <ds:schemaRef ds:uri="http://schemas.openxmlformats.org/officeDocument/2006/bibliography"/>
  </ds:schemaRefs>
</ds:datastoreItem>
</file>

<file path=customXml/itemProps4.xml><?xml version="1.0" encoding="utf-8"?>
<ds:datastoreItem xmlns:ds="http://schemas.openxmlformats.org/officeDocument/2006/customXml" ds:itemID="{9950A8B9-153C-4FC2-8490-AA342E2F6CD5}">
  <ds:schemaRefs>
    <ds:schemaRef ds:uri="http://schemas.microsoft.com/sharepoint/v3/contenttype/forms"/>
  </ds:schemaRefs>
</ds:datastoreItem>
</file>

<file path=customXml/itemProps5.xml><?xml version="1.0" encoding="utf-8"?>
<ds:datastoreItem xmlns:ds="http://schemas.openxmlformats.org/officeDocument/2006/customXml" ds:itemID="{8BCCA0EB-BD2E-4D37-9953-5DFA5C892C8A}">
  <ds:schemaRefs>
    <ds:schemaRef ds:uri="http://schemas.microsoft.com/office/2006/metadata/properties"/>
    <ds:schemaRef ds:uri="http://schemas.microsoft.com/office/infopath/2007/PartnerControls"/>
    <ds:schemaRef ds:uri="7aa5b3ac-ebcd-48cf-8667-06c63e4d2fd2"/>
    <ds:schemaRef ds:uri="17b355f2-e188-4ce4-865e-81be069c64c4"/>
  </ds:schemaRefs>
</ds:datastoreItem>
</file>

<file path=docProps/app.xml><?xml version="1.0" encoding="utf-8"?>
<Properties xmlns="http://schemas.openxmlformats.org/officeDocument/2006/extended-properties" xmlns:vt="http://schemas.openxmlformats.org/officeDocument/2006/docPropsVTypes">
  <Template>Normal</Template>
  <TotalTime>3631</TotalTime>
  <Pages>24</Pages>
  <Words>4404</Words>
  <Characters>25106</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USER MANUAL</vt:lpstr>
    </vt:vector>
  </TitlesOfParts>
  <Company/>
  <LinksUpToDate>false</LinksUpToDate>
  <CharactersWithSpaces>29452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A10-vThunder_3NIC-3VM</dc:subject>
  <dc:creator>Sachin Shivaji Patil</dc:creator>
  <cp:keywords/>
  <dc:description/>
  <cp:lastModifiedBy>Mayur Chourasiya</cp:lastModifiedBy>
  <cp:revision>257</cp:revision>
  <dcterms:created xsi:type="dcterms:W3CDTF">2022-11-10T12:30:00Z</dcterms:created>
  <dcterms:modified xsi:type="dcterms:W3CDTF">2023-07-17T04:58:00Z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0x01010039B1085D003C594D85D972C65D7BB871</vt:lpwstr>
  </property>
  <property fmtid="{D5CDD505-2E9C-101B-9397-08002B2CF9AE}" pid="3" name="MediaServiceImageTags">
    <vt:lpwstr/>
  </property>
</Properties>
</file>