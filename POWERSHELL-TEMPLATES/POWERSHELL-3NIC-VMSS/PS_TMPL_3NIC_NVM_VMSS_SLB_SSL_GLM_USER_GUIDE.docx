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008324753"/>
        <w:docPartObj>
          <w:docPartGallery w:val="Cover Pages"/>
          <w:docPartUnique/>
        </w:docPartObj>
      </w:sdtPr>
      <w:sdtContent>
        <w:p w14:paraId="7BB8B294" w14:textId="62728FD3" w:rsidR="00BE587F" w:rsidRDefault="00BE587F">
          <w:r>
            <w:rPr>
              <w:noProof/>
              <w:lang w:eastAsia="en-IN"/>
            </w:rPr>
            <mc:AlternateContent>
              <mc:Choice Requires="wpg">
                <w:drawing>
                  <wp:anchor distT="0" distB="0" distL="114300" distR="114300" simplePos="0" relativeHeight="251664384" behindDoc="0" locked="0" layoutInCell="1" allowOverlap="1" wp14:anchorId="77A7C17D" wp14:editId="79B6BDA3">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12"/>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53A2CFDF" id="Group 149" o:spid="_x0000_s1026" style="position:absolute;margin-left:0;margin-top:0;width:8in;height:95.7pt;z-index:251664384;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3" o:title="" recolor="t" rotate="t" type="frame"/>
                    </v:rect>
                    <w10:wrap anchorx="page" anchory="page"/>
                  </v:group>
                </w:pict>
              </mc:Fallback>
            </mc:AlternateContent>
          </w:r>
        </w:p>
        <w:p w14:paraId="226A48AB" w14:textId="1CBA6960" w:rsidR="00C13813" w:rsidRPr="00C13813" w:rsidRDefault="00152AEC" w:rsidP="00C13813">
          <w:pPr>
            <w:rPr>
              <w:lang w:val="en-US" w:eastAsia="zh-CN"/>
            </w:rPr>
          </w:pPr>
          <w:r>
            <w:rPr>
              <w:noProof/>
              <w:lang w:eastAsia="en-IN"/>
            </w:rPr>
            <w:drawing>
              <wp:anchor distT="0" distB="0" distL="114300" distR="114300" simplePos="0" relativeHeight="251711488" behindDoc="0" locked="0" layoutInCell="1" allowOverlap="1" wp14:anchorId="27610637" wp14:editId="2AFF7B87">
                <wp:simplePos x="0" y="0"/>
                <wp:positionH relativeFrom="column">
                  <wp:posOffset>403860</wp:posOffset>
                </wp:positionH>
                <wp:positionV relativeFrom="paragraph">
                  <wp:posOffset>1043305</wp:posOffset>
                </wp:positionV>
                <wp:extent cx="5252085" cy="2186940"/>
                <wp:effectExtent l="0" t="0" r="5715" b="381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10-NewLogo-Stacked-RGB.eps"/>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52085" cy="2186940"/>
                        </a:xfrm>
                        <a:prstGeom prst="rect">
                          <a:avLst/>
                        </a:prstGeom>
                      </pic:spPr>
                    </pic:pic>
                  </a:graphicData>
                </a:graphic>
              </wp:anchor>
            </w:drawing>
          </w:r>
          <w:r w:rsidR="001D55C0">
            <w:rPr>
              <w:noProof/>
              <w:lang w:eastAsia="en-IN"/>
            </w:rPr>
            <mc:AlternateContent>
              <mc:Choice Requires="wps">
                <w:drawing>
                  <wp:anchor distT="45720" distB="45720" distL="114300" distR="114300" simplePos="0" relativeHeight="251668480" behindDoc="0" locked="0" layoutInCell="1" allowOverlap="1" wp14:anchorId="69C04B94" wp14:editId="19472E94">
                    <wp:simplePos x="0" y="0"/>
                    <wp:positionH relativeFrom="margin">
                      <wp:posOffset>3439160</wp:posOffset>
                    </wp:positionH>
                    <wp:positionV relativeFrom="paragraph">
                      <wp:posOffset>5986780</wp:posOffset>
                    </wp:positionV>
                    <wp:extent cx="2360930" cy="1404620"/>
                    <wp:effectExtent l="0" t="0" r="0" b="0"/>
                    <wp:wrapThrough wrapText="bothSides">
                      <wp:wrapPolygon edited="0">
                        <wp:start x="539" y="0"/>
                        <wp:lineTo x="539" y="20783"/>
                        <wp:lineTo x="21002" y="20783"/>
                        <wp:lineTo x="21002" y="0"/>
                        <wp:lineTo x="539" y="0"/>
                      </wp:wrapPolygon>
                    </wp:wrapThrough>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3EC81F12" w14:textId="172927AE" w:rsidR="00125572" w:rsidRDefault="00125572" w:rsidP="001D55C0">
                                <w:pPr>
                                  <w:jc w:val="right"/>
                                </w:pPr>
                                <w:r>
                                  <w:t>v1.0</w:t>
                                </w:r>
                              </w:p>
                              <w:p w14:paraId="3A2A1E57" w14:textId="4B9F8E8B" w:rsidR="00125572" w:rsidRDefault="00125572" w:rsidP="001D55C0">
                                <w:pPr>
                                  <w:jc w:val="right"/>
                                </w:pPr>
                                <w:r>
                                  <w:t>31-August-2022</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69C04B94" id="_x0000_t202" coordsize="21600,21600" o:spt="202" path="m,l,21600r21600,l21600,xe">
                    <v:stroke joinstyle="miter"/>
                    <v:path gradientshapeok="t" o:connecttype="rect"/>
                  </v:shapetype>
                  <v:shape id="Text Box 2" o:spid="_x0000_s1026" type="#_x0000_t202" style="position:absolute;margin-left:270.8pt;margin-top:471.4pt;width:185.9pt;height:110.6pt;z-index:251668480;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" filled="f" stroked="f">
                    <v:textbox style="mso-fit-shape-to-text:t">
                      <w:txbxContent>
                        <w:p w14:paraId="3EC81F12" w14:textId="172927AE" w:rsidR="00125572" w:rsidRDefault="00125572" w:rsidP="001D55C0">
                          <w:pPr>
                            <w:jc w:val="right"/>
                          </w:pPr>
                          <w:r>
                            <w:t>v1.0</w:t>
                          </w:r>
                        </w:p>
                        <w:p w14:paraId="3A2A1E57" w14:textId="4B9F8E8B" w:rsidR="00125572" w:rsidRDefault="00125572" w:rsidP="001D55C0">
                          <w:pPr>
                            <w:jc w:val="right"/>
                          </w:pPr>
                          <w:r>
                            <w:t>31-August-2022</w:t>
                          </w:r>
                        </w:p>
                      </w:txbxContent>
                    </v:textbox>
                    <w10:wrap type="through" anchorx="margin"/>
                  </v:shape>
                </w:pict>
              </mc:Fallback>
            </mc:AlternateContent>
          </w:r>
          <w:r w:rsidR="001D55C0">
            <w:rPr>
              <w:noProof/>
              <w:lang w:eastAsia="en-IN"/>
            </w:rPr>
            <mc:AlternateContent>
              <mc:Choice Requires="wps">
                <w:drawing>
                  <wp:anchor distT="0" distB="0" distL="114300" distR="114300" simplePos="0" relativeHeight="251661312" behindDoc="0" locked="0" layoutInCell="1" allowOverlap="1" wp14:anchorId="12D4255F" wp14:editId="73D9DE1D">
                    <wp:simplePos x="0" y="0"/>
                    <wp:positionH relativeFrom="page">
                      <wp:posOffset>217714</wp:posOffset>
                    </wp:positionH>
                    <wp:positionV relativeFrom="page">
                      <wp:posOffset>5758543</wp:posOffset>
                    </wp:positionV>
                    <wp:extent cx="7173686" cy="1273628"/>
                    <wp:effectExtent l="0" t="0" r="0" b="3175"/>
                    <wp:wrapSquare wrapText="bothSides"/>
                    <wp:docPr id="154" name="Text Box 154"/>
                    <wp:cNvGraphicFramePr/>
                    <a:graphic xmlns:a="http://schemas.openxmlformats.org/drawingml/2006/main">
                      <a:graphicData uri="http://schemas.microsoft.com/office/word/2010/wordprocessingShape">
                        <wps:wsp>
                          <wps:cNvSpPr txBox="1"/>
                          <wps:spPr>
                            <a:xfrm>
                              <a:off x="0" y="0"/>
                              <a:ext cx="7173686" cy="127362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D76CE2E" w14:textId="22496B65" w:rsidR="00125572" w:rsidRDefault="00000000">
                                <w:pPr>
                                  <w:jc w:val="right"/>
                                  <w:rPr>
                                    <w:color w:val="4472C4" w:themeColor="accent1"/>
                                    <w:sz w:val="64"/>
                                    <w:szCs w:val="64"/>
                                  </w:rPr>
                                </w:pPr>
                                <w:sdt>
                                  <w:sdtPr>
                                    <w:rPr>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Content>
                                    <w:r w:rsidR="00125572" w:rsidRPr="007C51A6">
                                      <w:rPr>
                                        <w:color w:val="4472C4" w:themeColor="accent1"/>
                                        <w:sz w:val="64"/>
                                        <w:szCs w:val="64"/>
                                      </w:rPr>
                                      <w:t>USER MANUAL</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41D073A8" w14:textId="2DB4BAC1" w:rsidR="00125572" w:rsidRDefault="00125572">
                                    <w:pPr>
                                      <w:jc w:val="right"/>
                                      <w:rPr>
                                        <w:smallCaps/>
                                        <w:color w:val="404040" w:themeColor="text1" w:themeTint="BF"/>
                                        <w:sz w:val="36"/>
                                        <w:szCs w:val="36"/>
                                      </w:rPr>
                                    </w:pPr>
                                    <w:r w:rsidRPr="00004C30">
                                      <w:rPr>
                                        <w:color w:val="404040" w:themeColor="text1" w:themeTint="BF"/>
                                        <w:sz w:val="36"/>
                                        <w:szCs w:val="36"/>
                                      </w:rPr>
                                      <w:t xml:space="preserve">AZURE </w:t>
                                    </w:r>
                                    <w:r>
                                      <w:rPr>
                                        <w:color w:val="404040" w:themeColor="text1" w:themeTint="BF"/>
                                        <w:sz w:val="36"/>
                                        <w:szCs w:val="36"/>
                                      </w:rPr>
                                      <w:t>POWERSHELL</w:t>
                                    </w:r>
                                    <w:r w:rsidRPr="00004C30">
                                      <w:rPr>
                                        <w:color w:val="404040" w:themeColor="text1" w:themeTint="BF"/>
                                        <w:sz w:val="36"/>
                                        <w:szCs w:val="36"/>
                                      </w:rPr>
                                      <w:t xml:space="preserve"> TEMPLATE 3NIC-NVM-VMSS</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12D4255F" id="Text Box 154" o:spid="_x0000_s1027" type="#_x0000_t202" style="position:absolute;margin-left:17.15pt;margin-top:453.45pt;width:564.85pt;height:100.3pt;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" filled="f" stroked="f" strokeweight=".5pt">
                    <v:textbox inset="126pt,0,54pt,0">
                      <w:txbxContent>
                        <w:p w14:paraId="2D76CE2E" w14:textId="22496B65" w:rsidR="00125572" w:rsidRDefault="00000000">
                          <w:pPr>
                            <w:jc w:val="right"/>
                            <w:rPr>
                              <w:color w:val="4472C4" w:themeColor="accent1"/>
                              <w:sz w:val="64"/>
                              <w:szCs w:val="64"/>
                            </w:rPr>
                          </w:pPr>
                          <w:sdt>
                            <w:sdtPr>
                              <w:rPr>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Content>
                              <w:r w:rsidR="00125572" w:rsidRPr="007C51A6">
                                <w:rPr>
                                  <w:color w:val="4472C4" w:themeColor="accent1"/>
                                  <w:sz w:val="64"/>
                                  <w:szCs w:val="64"/>
                                </w:rPr>
                                <w:t>USER MANUAL</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41D073A8" w14:textId="2DB4BAC1" w:rsidR="00125572" w:rsidRDefault="00125572">
                              <w:pPr>
                                <w:jc w:val="right"/>
                                <w:rPr>
                                  <w:smallCaps/>
                                  <w:color w:val="404040" w:themeColor="text1" w:themeTint="BF"/>
                                  <w:sz w:val="36"/>
                                  <w:szCs w:val="36"/>
                                </w:rPr>
                              </w:pPr>
                              <w:r w:rsidRPr="00004C30">
                                <w:rPr>
                                  <w:color w:val="404040" w:themeColor="text1" w:themeTint="BF"/>
                                  <w:sz w:val="36"/>
                                  <w:szCs w:val="36"/>
                                </w:rPr>
                                <w:t xml:space="preserve">AZURE </w:t>
                              </w:r>
                              <w:r>
                                <w:rPr>
                                  <w:color w:val="404040" w:themeColor="text1" w:themeTint="BF"/>
                                  <w:sz w:val="36"/>
                                  <w:szCs w:val="36"/>
                                </w:rPr>
                                <w:t>POWERSHELL</w:t>
                              </w:r>
                              <w:r w:rsidRPr="00004C30">
                                <w:rPr>
                                  <w:color w:val="404040" w:themeColor="text1" w:themeTint="BF"/>
                                  <w:sz w:val="36"/>
                                  <w:szCs w:val="36"/>
                                </w:rPr>
                                <w:t xml:space="preserve"> TEMPLATE 3NIC-NVM-VMSS</w:t>
                              </w:r>
                            </w:p>
                          </w:sdtContent>
                        </w:sdt>
                      </w:txbxContent>
                    </v:textbox>
                    <w10:wrap type="square" anchorx="page" anchory="page"/>
                  </v:shape>
                </w:pict>
              </mc:Fallback>
            </mc:AlternateContent>
          </w:r>
          <w:r w:rsidR="00BE587F">
            <w:br w:type="page"/>
          </w:r>
        </w:p>
      </w:sdtContent>
    </w:sdt>
    <w:bookmarkStart w:id="1" w:name="_Toc109066903" w:displacedByCustomXml="prev"/>
    <w:bookmarkStart w:id="2" w:name="_Toc99031792" w:displacedByCustomXml="prev"/>
    <w:p w14:paraId="5C0CB77F" w14:textId="7177F7CC" w:rsidR="00492EC1" w:rsidRPr="00492EC1" w:rsidRDefault="00492EC1" w:rsidP="00492EC1">
      <w:pPr>
        <w:pStyle w:val="Heading1"/>
      </w:pPr>
      <w:bookmarkStart w:id="3" w:name="_Toc125728593"/>
      <w:r w:rsidRPr="00492EC1">
        <w:lastRenderedPageBreak/>
        <w:t>PATENT PROTECTION</w:t>
      </w:r>
      <w:bookmarkEnd w:id="3"/>
      <w:r w:rsidRPr="00492EC1">
        <w:t xml:space="preserve"> </w:t>
      </w:r>
    </w:p>
    <w:p w14:paraId="601BA24E" w14:textId="6421AA23" w:rsidR="00492EC1" w:rsidRDefault="00492EC1" w:rsidP="00492EC1">
      <w:pPr>
        <w:rPr>
          <w:szCs w:val="28"/>
        </w:rPr>
      </w:pPr>
      <w:r w:rsidRPr="00492EC1">
        <w:rPr>
          <w:szCs w:val="28"/>
        </w:rPr>
        <w:t xml:space="preserve">A10 Networks, Inc. products are protected by patents in the U.S. and elsewhere. The following website is provided to satisfy the virtual patent marking provisions of various jurisdictions including the virtual patent marking provisions of the America Invents Act. A10 Networks, Inc. products, including all Thunder Series products, are protected by one or more of U.S. patents and patents pending listed at: a10-virtual-patent-marking. </w:t>
      </w:r>
    </w:p>
    <w:p w14:paraId="7A88EFD5" w14:textId="77777777" w:rsidR="006377C0" w:rsidRDefault="006377C0" w:rsidP="00492EC1">
      <w:pPr>
        <w:rPr>
          <w:szCs w:val="28"/>
        </w:rPr>
      </w:pPr>
    </w:p>
    <w:p w14:paraId="4E75E871" w14:textId="77777777" w:rsidR="00492EC1" w:rsidRDefault="00492EC1" w:rsidP="00492EC1">
      <w:pPr>
        <w:pStyle w:val="Heading1"/>
      </w:pPr>
      <w:bookmarkStart w:id="4" w:name="_Toc125728594"/>
      <w:r w:rsidRPr="00492EC1">
        <w:t>TRADEMARKS</w:t>
      </w:r>
      <w:bookmarkEnd w:id="4"/>
      <w:r w:rsidRPr="00492EC1">
        <w:t xml:space="preserve"> </w:t>
      </w:r>
    </w:p>
    <w:p w14:paraId="6C73CE3F" w14:textId="7265A687" w:rsidR="00492EC1" w:rsidRDefault="00492EC1" w:rsidP="00492EC1">
      <w:pPr>
        <w:rPr>
          <w:szCs w:val="28"/>
        </w:rPr>
      </w:pPr>
      <w:r w:rsidRPr="00492EC1">
        <w:rPr>
          <w:szCs w:val="28"/>
        </w:rPr>
        <w:t>A10 Networks, Inc. trademarks are listed at: a10-trademarks</w:t>
      </w:r>
      <w:r>
        <w:rPr>
          <w:szCs w:val="28"/>
        </w:rPr>
        <w:t>.</w:t>
      </w:r>
      <w:r w:rsidRPr="00492EC1">
        <w:rPr>
          <w:szCs w:val="28"/>
        </w:rPr>
        <w:t xml:space="preserve"> </w:t>
      </w:r>
    </w:p>
    <w:p w14:paraId="40B27577" w14:textId="77777777" w:rsidR="006377C0" w:rsidRDefault="006377C0" w:rsidP="00492EC1">
      <w:pPr>
        <w:rPr>
          <w:szCs w:val="28"/>
        </w:rPr>
      </w:pPr>
    </w:p>
    <w:p w14:paraId="177FCF46" w14:textId="522EE77F" w:rsidR="00492EC1" w:rsidRPr="00492EC1" w:rsidRDefault="00492EC1" w:rsidP="00492EC1">
      <w:pPr>
        <w:pStyle w:val="Heading1"/>
      </w:pPr>
      <w:bookmarkStart w:id="5" w:name="_Toc125728595"/>
      <w:r w:rsidRPr="00492EC1">
        <w:t>CONFIDENTIALITY</w:t>
      </w:r>
      <w:bookmarkEnd w:id="5"/>
      <w:r w:rsidRPr="00492EC1">
        <w:t xml:space="preserve"> </w:t>
      </w:r>
    </w:p>
    <w:p w14:paraId="3879811B" w14:textId="195129C7" w:rsidR="00492EC1" w:rsidRDefault="00492EC1" w:rsidP="00492EC1">
      <w:pPr>
        <w:rPr>
          <w:szCs w:val="28"/>
        </w:rPr>
      </w:pPr>
      <w:r w:rsidRPr="00492EC1">
        <w:rPr>
          <w:szCs w:val="28"/>
        </w:rPr>
        <w:t xml:space="preserve">This document contains confidential materials proprietary to A10 Networks, Inc. This document and information and ideas herein may not be disclosed, copied, </w:t>
      </w:r>
      <w:r w:rsidR="00C13813" w:rsidRPr="00492EC1">
        <w:rPr>
          <w:szCs w:val="28"/>
        </w:rPr>
        <w:t>reproduced,</w:t>
      </w:r>
      <w:r w:rsidRPr="00492EC1">
        <w:rPr>
          <w:szCs w:val="28"/>
        </w:rPr>
        <w:t xml:space="preserve"> or distributed to anyone outside A10 Networks, Inc. without prior written consent of A10 Networks, Inc. </w:t>
      </w:r>
    </w:p>
    <w:p w14:paraId="59BC7F13" w14:textId="77777777" w:rsidR="006377C0" w:rsidRDefault="006377C0" w:rsidP="00492EC1">
      <w:pPr>
        <w:rPr>
          <w:szCs w:val="28"/>
        </w:rPr>
      </w:pPr>
    </w:p>
    <w:p w14:paraId="1B1A3355" w14:textId="0760E3FC" w:rsidR="00492EC1" w:rsidRDefault="00492EC1" w:rsidP="00C13813">
      <w:pPr>
        <w:pStyle w:val="Heading1"/>
      </w:pPr>
      <w:bookmarkStart w:id="6" w:name="_Toc125728596"/>
      <w:r w:rsidRPr="00C13813">
        <w:t>DISCLAIMER</w:t>
      </w:r>
      <w:bookmarkEnd w:id="6"/>
      <w:r w:rsidRPr="00C13813">
        <w:t xml:space="preserve"> </w:t>
      </w:r>
    </w:p>
    <w:p w14:paraId="2745BCAA" w14:textId="2351F19C" w:rsidR="00492EC1" w:rsidRDefault="00492EC1" w:rsidP="00C13813">
      <w:pPr>
        <w:rPr>
          <w:szCs w:val="28"/>
        </w:rPr>
      </w:pPr>
      <w:r w:rsidRPr="00C13813">
        <w:rPr>
          <w:szCs w:val="28"/>
        </w:rPr>
        <w:t xml:space="preserve">This document does not create any express or implied warranty about A10 Networks, Inc. or about its products or services, including but not limited to fitness for a particular use and non-infringement. A10 Networks, Inc. has made reasonable efforts to verify that the information contained herein is accurate, but A10 Networks, Inc. assumes no responsibility for its use. All information is provided "as-is." The product specifications and features described in this publication are based on the latest information available; however, specifications are subject to change without notice, and certain features may not be available upon initial product release. Contact A10 </w:t>
      </w:r>
      <w:r w:rsidR="00DA7F2C" w:rsidRPr="00C13813">
        <w:rPr>
          <w:szCs w:val="28"/>
        </w:rPr>
        <w:t>Networks</w:t>
      </w:r>
      <w:r w:rsidRPr="00C13813">
        <w:rPr>
          <w:szCs w:val="28"/>
        </w:rPr>
        <w:t xml:space="preserve">, Inc. for current information regarding its products or services. A10 Networks, Inc. products and services are subject to A10 Networks, Inc. standard terms and conditions. </w:t>
      </w:r>
    </w:p>
    <w:p w14:paraId="394A464E" w14:textId="77777777" w:rsidR="00C13813" w:rsidRPr="00C13813" w:rsidRDefault="00C13813" w:rsidP="00C13813">
      <w:pPr>
        <w:rPr>
          <w:szCs w:val="28"/>
        </w:rPr>
      </w:pPr>
    </w:p>
    <w:p w14:paraId="6692EB55" w14:textId="77777777" w:rsidR="00492EC1" w:rsidRPr="001B11C0" w:rsidRDefault="00492EC1" w:rsidP="001B11C0">
      <w:pPr>
        <w:pStyle w:val="Heading1"/>
      </w:pPr>
      <w:bookmarkStart w:id="7" w:name="_Toc125728597"/>
      <w:r w:rsidRPr="001B11C0">
        <w:lastRenderedPageBreak/>
        <w:t>ENVIRONMENTAL CONSIDERATIONS</w:t>
      </w:r>
      <w:bookmarkEnd w:id="7"/>
      <w:r w:rsidRPr="001B11C0">
        <w:t xml:space="preserve"> </w:t>
      </w:r>
    </w:p>
    <w:p w14:paraId="08A60D1F" w14:textId="2F63D631" w:rsidR="00492EC1" w:rsidRDefault="00492EC1" w:rsidP="00C13813">
      <w:pPr>
        <w:rPr>
          <w:szCs w:val="28"/>
        </w:rPr>
      </w:pPr>
      <w:r w:rsidRPr="00C13813">
        <w:rPr>
          <w:szCs w:val="28"/>
        </w:rPr>
        <w:t xml:space="preserve">Some electronic components may possibly contain dangerous substances. For information on specific component types, please contact the manufacturer of that component. Always consult local authorities for regulations regarding proper disposal of electronic components in your area. </w:t>
      </w:r>
    </w:p>
    <w:p w14:paraId="241CEAEC" w14:textId="77777777" w:rsidR="006377C0" w:rsidRPr="00C13813" w:rsidRDefault="006377C0" w:rsidP="00C13813">
      <w:pPr>
        <w:rPr>
          <w:szCs w:val="28"/>
        </w:rPr>
      </w:pPr>
    </w:p>
    <w:p w14:paraId="3A0078AA" w14:textId="77777777" w:rsidR="001B11C0" w:rsidRDefault="00492EC1" w:rsidP="001B11C0">
      <w:pPr>
        <w:pStyle w:val="Heading1"/>
      </w:pPr>
      <w:bookmarkStart w:id="8" w:name="_Toc125728598"/>
      <w:r w:rsidRPr="00C13813">
        <w:rPr>
          <w:rFonts w:eastAsiaTheme="minorHAnsi"/>
        </w:rPr>
        <w:t>FURTHER INFORMATION</w:t>
      </w:r>
      <w:bookmarkEnd w:id="8"/>
      <w:r w:rsidRPr="00C13813">
        <w:rPr>
          <w:rFonts w:eastAsiaTheme="minorHAnsi"/>
        </w:rPr>
        <w:t xml:space="preserve"> </w:t>
      </w:r>
    </w:p>
    <w:p w14:paraId="3324E114" w14:textId="2B8079C8" w:rsidR="00492EC1" w:rsidRDefault="00492EC1" w:rsidP="001B11C0">
      <w:pPr>
        <w:rPr>
          <w:szCs w:val="28"/>
        </w:rPr>
      </w:pPr>
      <w:r w:rsidRPr="001B11C0">
        <w:rPr>
          <w:szCs w:val="28"/>
        </w:rPr>
        <w:t xml:space="preserve">For additional information about A10 products, terms and conditions of delivery, and pricing, contact your nearest A10 Networks, Inc. location, which can be found by visiting </w:t>
      </w:r>
      <w:hyperlink r:id="rId15" w:history="1">
        <w:r w:rsidR="001B11C0" w:rsidRPr="00BC3A82">
          <w:rPr>
            <w:rStyle w:val="Hyperlink"/>
            <w:szCs w:val="28"/>
          </w:rPr>
          <w:t>www.a10networks.com</w:t>
        </w:r>
      </w:hyperlink>
      <w:r w:rsidRPr="001B11C0">
        <w:rPr>
          <w:szCs w:val="28"/>
        </w:rPr>
        <w:t>.</w:t>
      </w:r>
    </w:p>
    <w:p w14:paraId="0C0E15C1" w14:textId="0AD035CE" w:rsidR="001B11C0" w:rsidRDefault="001B11C0" w:rsidP="001B11C0">
      <w:pPr>
        <w:rPr>
          <w:szCs w:val="28"/>
        </w:rPr>
      </w:pPr>
    </w:p>
    <w:p w14:paraId="70ACD34F" w14:textId="313375BC" w:rsidR="00E43205" w:rsidRDefault="00E43205" w:rsidP="001B11C0">
      <w:pPr>
        <w:rPr>
          <w:szCs w:val="28"/>
        </w:rPr>
      </w:pPr>
    </w:p>
    <w:p w14:paraId="1E3886D7" w14:textId="79999BE7" w:rsidR="00E43205" w:rsidRDefault="00E43205" w:rsidP="001B11C0">
      <w:pPr>
        <w:rPr>
          <w:szCs w:val="28"/>
        </w:rPr>
      </w:pPr>
    </w:p>
    <w:p w14:paraId="14FED6CB" w14:textId="0F82F68D" w:rsidR="00E43205" w:rsidRDefault="00E43205" w:rsidP="001B11C0">
      <w:pPr>
        <w:rPr>
          <w:szCs w:val="28"/>
        </w:rPr>
      </w:pPr>
    </w:p>
    <w:p w14:paraId="2E3939AB" w14:textId="646622AC" w:rsidR="00E43205" w:rsidRDefault="00E43205" w:rsidP="001B11C0">
      <w:pPr>
        <w:rPr>
          <w:szCs w:val="28"/>
        </w:rPr>
      </w:pPr>
    </w:p>
    <w:p w14:paraId="3D4CFA40" w14:textId="4D2933F4" w:rsidR="00E43205" w:rsidRDefault="00E43205" w:rsidP="001B11C0">
      <w:pPr>
        <w:rPr>
          <w:szCs w:val="28"/>
        </w:rPr>
      </w:pPr>
    </w:p>
    <w:p w14:paraId="6EA41D21" w14:textId="28FE6D68" w:rsidR="00E43205" w:rsidRDefault="00E43205" w:rsidP="001B11C0">
      <w:pPr>
        <w:rPr>
          <w:szCs w:val="28"/>
        </w:rPr>
      </w:pPr>
    </w:p>
    <w:p w14:paraId="43B7F058" w14:textId="3BDF305B" w:rsidR="00E43205" w:rsidRDefault="00E43205" w:rsidP="001B11C0">
      <w:pPr>
        <w:rPr>
          <w:szCs w:val="28"/>
        </w:rPr>
      </w:pPr>
    </w:p>
    <w:p w14:paraId="7C4EED7E" w14:textId="10C5CD89" w:rsidR="00356C1D" w:rsidRDefault="00356C1D" w:rsidP="001B11C0">
      <w:pPr>
        <w:rPr>
          <w:szCs w:val="28"/>
        </w:rPr>
      </w:pPr>
    </w:p>
    <w:p w14:paraId="0F6AAF14" w14:textId="0ACB4F7C" w:rsidR="00356C1D" w:rsidRDefault="00356C1D" w:rsidP="001B11C0">
      <w:pPr>
        <w:rPr>
          <w:szCs w:val="28"/>
        </w:rPr>
      </w:pPr>
    </w:p>
    <w:p w14:paraId="34B50AE2" w14:textId="206F5AD8" w:rsidR="00356C1D" w:rsidRDefault="00356C1D" w:rsidP="001B11C0">
      <w:pPr>
        <w:rPr>
          <w:szCs w:val="28"/>
        </w:rPr>
      </w:pPr>
    </w:p>
    <w:p w14:paraId="6AFCC2AB" w14:textId="7DC50EC8" w:rsidR="00356C1D" w:rsidRDefault="00356C1D" w:rsidP="001B11C0">
      <w:pPr>
        <w:rPr>
          <w:szCs w:val="28"/>
        </w:rPr>
      </w:pPr>
    </w:p>
    <w:p w14:paraId="0BD507D2" w14:textId="0699ABD4" w:rsidR="00356C1D" w:rsidRDefault="00356C1D" w:rsidP="001B11C0">
      <w:pPr>
        <w:rPr>
          <w:szCs w:val="28"/>
        </w:rPr>
      </w:pPr>
    </w:p>
    <w:p w14:paraId="5061A1C2" w14:textId="4C875CBA" w:rsidR="00356C1D" w:rsidRDefault="00356C1D" w:rsidP="001B11C0">
      <w:pPr>
        <w:rPr>
          <w:szCs w:val="28"/>
        </w:rPr>
      </w:pPr>
    </w:p>
    <w:p w14:paraId="0EC7F032" w14:textId="27566AB5" w:rsidR="00356C1D" w:rsidRDefault="00356C1D" w:rsidP="001B11C0">
      <w:pPr>
        <w:rPr>
          <w:szCs w:val="28"/>
        </w:rPr>
      </w:pPr>
    </w:p>
    <w:p w14:paraId="3948729A" w14:textId="2B615769" w:rsidR="00356C1D" w:rsidRDefault="00356C1D" w:rsidP="001B11C0">
      <w:pPr>
        <w:rPr>
          <w:szCs w:val="28"/>
        </w:rPr>
      </w:pPr>
    </w:p>
    <w:p w14:paraId="50632C56" w14:textId="77777777" w:rsidR="00356C1D" w:rsidRDefault="00356C1D" w:rsidP="001B11C0">
      <w:pPr>
        <w:rPr>
          <w:szCs w:val="28"/>
        </w:rPr>
      </w:pPr>
    </w:p>
    <w:sdt>
      <w:sdtPr>
        <w:rPr>
          <w:rFonts w:asciiTheme="minorHAnsi" w:eastAsiaTheme="minorHAnsi" w:hAnsiTheme="minorHAnsi" w:cstheme="minorBidi"/>
          <w:color w:val="auto"/>
          <w:sz w:val="28"/>
          <w:szCs w:val="22"/>
          <w:lang w:val="en-IN"/>
        </w:rPr>
        <w:id w:val="1171681256"/>
        <w:docPartObj>
          <w:docPartGallery w:val="Table of Contents"/>
          <w:docPartUnique/>
        </w:docPartObj>
      </w:sdtPr>
      <w:sdtEndPr>
        <w:rPr>
          <w:b/>
          <w:bCs/>
          <w:noProof/>
        </w:rPr>
      </w:sdtEndPr>
      <w:sdtContent>
        <w:p w14:paraId="6272D685" w14:textId="6E25619D" w:rsidR="00A138FF" w:rsidRDefault="00A138FF">
          <w:pPr>
            <w:pStyle w:val="TOCHeading"/>
          </w:pPr>
          <w:r>
            <w:t>Contents</w:t>
          </w:r>
        </w:p>
        <w:p w14:paraId="436E2E3C" w14:textId="2B6BD754" w:rsidR="0074166F" w:rsidRDefault="00A138FF" w:rsidP="007A5EFB">
          <w:pPr>
            <w:pStyle w:val="TOC1"/>
            <w:rPr>
              <w:ins w:id="9" w:author="Vikas Gautam" w:date="2023-01-27T16:16:00Z"/>
              <w:rFonts w:cstheme="minorBidi"/>
              <w:noProof/>
              <w:sz w:val="22"/>
              <w:lang w:val="en-IN" w:eastAsia="en-IN"/>
            </w:rPr>
          </w:pPr>
          <w:r>
            <w:fldChar w:fldCharType="begin"/>
          </w:r>
          <w:r>
            <w:instrText xml:space="preserve"> TOC \o "1-3" \h \z \u </w:instrText>
          </w:r>
          <w:r>
            <w:fldChar w:fldCharType="separate"/>
          </w:r>
          <w:ins w:id="10" w:author="Vikas Gautam" w:date="2023-01-27T16:16:00Z">
            <w:r w:rsidR="0074166F" w:rsidRPr="008228F9">
              <w:rPr>
                <w:rStyle w:val="Hyperlink"/>
                <w:noProof/>
              </w:rPr>
              <w:fldChar w:fldCharType="begin"/>
            </w:r>
            <w:r w:rsidR="0074166F" w:rsidRPr="008228F9">
              <w:rPr>
                <w:rStyle w:val="Hyperlink"/>
                <w:noProof/>
              </w:rPr>
              <w:instrText xml:space="preserve"> </w:instrText>
            </w:r>
            <w:r w:rsidR="0074166F">
              <w:rPr>
                <w:noProof/>
              </w:rPr>
              <w:instrText>HYPERLINK \l "_Toc125728593"</w:instrText>
            </w:r>
            <w:r w:rsidR="0074166F" w:rsidRPr="008228F9">
              <w:rPr>
                <w:rStyle w:val="Hyperlink"/>
                <w:noProof/>
              </w:rPr>
              <w:instrText xml:space="preserve"> </w:instrText>
            </w:r>
            <w:r w:rsidR="0074166F" w:rsidRPr="008228F9">
              <w:rPr>
                <w:rStyle w:val="Hyperlink"/>
                <w:noProof/>
              </w:rPr>
              <w:fldChar w:fldCharType="separate"/>
            </w:r>
            <w:r w:rsidR="0074166F" w:rsidRPr="008228F9">
              <w:rPr>
                <w:rStyle w:val="Hyperlink"/>
                <w:noProof/>
              </w:rPr>
              <w:t>PATENT PROTECTION</w:t>
            </w:r>
            <w:r w:rsidR="0074166F">
              <w:rPr>
                <w:noProof/>
                <w:webHidden/>
              </w:rPr>
              <w:tab/>
            </w:r>
            <w:r w:rsidR="0074166F">
              <w:rPr>
                <w:noProof/>
                <w:webHidden/>
              </w:rPr>
              <w:fldChar w:fldCharType="begin"/>
            </w:r>
            <w:r w:rsidR="0074166F">
              <w:rPr>
                <w:noProof/>
                <w:webHidden/>
              </w:rPr>
              <w:instrText xml:space="preserve"> PAGEREF _Toc125728593 \h </w:instrText>
            </w:r>
          </w:ins>
          <w:r w:rsidR="0074166F">
            <w:rPr>
              <w:noProof/>
              <w:webHidden/>
            </w:rPr>
          </w:r>
          <w:r w:rsidR="0074166F">
            <w:rPr>
              <w:noProof/>
              <w:webHidden/>
            </w:rPr>
            <w:fldChar w:fldCharType="separate"/>
          </w:r>
          <w:ins w:id="11" w:author="Vikas Gautam" w:date="2023-01-27T16:16:00Z">
            <w:r w:rsidR="0074166F">
              <w:rPr>
                <w:noProof/>
                <w:webHidden/>
              </w:rPr>
              <w:t>1</w:t>
            </w:r>
            <w:r w:rsidR="0074166F">
              <w:rPr>
                <w:noProof/>
                <w:webHidden/>
              </w:rPr>
              <w:fldChar w:fldCharType="end"/>
            </w:r>
            <w:r w:rsidR="0074166F" w:rsidRPr="008228F9">
              <w:rPr>
                <w:rStyle w:val="Hyperlink"/>
                <w:noProof/>
              </w:rPr>
              <w:fldChar w:fldCharType="end"/>
            </w:r>
          </w:ins>
        </w:p>
        <w:p w14:paraId="74F07A00" w14:textId="682661FD" w:rsidR="0074166F" w:rsidRDefault="0074166F">
          <w:pPr>
            <w:pStyle w:val="TOC1"/>
            <w:rPr>
              <w:ins w:id="12" w:author="Vikas Gautam" w:date="2023-01-27T16:16:00Z"/>
              <w:rFonts w:cstheme="minorBidi"/>
              <w:noProof/>
              <w:sz w:val="22"/>
              <w:lang w:val="en-IN" w:eastAsia="en-IN"/>
            </w:rPr>
          </w:pPr>
          <w:ins w:id="13" w:author="Vikas Gautam" w:date="2023-01-27T16:16:00Z">
            <w:r w:rsidRPr="008228F9">
              <w:rPr>
                <w:rStyle w:val="Hyperlink"/>
                <w:noProof/>
              </w:rPr>
              <w:fldChar w:fldCharType="begin"/>
            </w:r>
            <w:r w:rsidRPr="008228F9">
              <w:rPr>
                <w:rStyle w:val="Hyperlink"/>
                <w:noProof/>
              </w:rPr>
              <w:instrText xml:space="preserve"> </w:instrText>
            </w:r>
            <w:r>
              <w:rPr>
                <w:noProof/>
              </w:rPr>
              <w:instrText>HYPERLINK \l "_Toc125728594"</w:instrText>
            </w:r>
            <w:r w:rsidRPr="008228F9">
              <w:rPr>
                <w:rStyle w:val="Hyperlink"/>
                <w:noProof/>
              </w:rPr>
              <w:instrText xml:space="preserve"> </w:instrText>
            </w:r>
            <w:r w:rsidRPr="008228F9">
              <w:rPr>
                <w:rStyle w:val="Hyperlink"/>
                <w:noProof/>
              </w:rPr>
              <w:fldChar w:fldCharType="separate"/>
            </w:r>
            <w:r w:rsidRPr="008228F9">
              <w:rPr>
                <w:rStyle w:val="Hyperlink"/>
                <w:noProof/>
              </w:rPr>
              <w:t>TRADEMARKS</w:t>
            </w:r>
            <w:r>
              <w:rPr>
                <w:noProof/>
                <w:webHidden/>
              </w:rPr>
              <w:tab/>
            </w:r>
            <w:r>
              <w:rPr>
                <w:noProof/>
                <w:webHidden/>
              </w:rPr>
              <w:fldChar w:fldCharType="begin"/>
            </w:r>
            <w:r>
              <w:rPr>
                <w:noProof/>
                <w:webHidden/>
              </w:rPr>
              <w:instrText xml:space="preserve"> PAGEREF _Toc125728594 \h </w:instrText>
            </w:r>
          </w:ins>
          <w:r>
            <w:rPr>
              <w:noProof/>
              <w:webHidden/>
            </w:rPr>
          </w:r>
          <w:r>
            <w:rPr>
              <w:noProof/>
              <w:webHidden/>
            </w:rPr>
            <w:fldChar w:fldCharType="separate"/>
          </w:r>
          <w:ins w:id="14" w:author="Vikas Gautam" w:date="2023-01-27T16:16:00Z">
            <w:r>
              <w:rPr>
                <w:noProof/>
                <w:webHidden/>
              </w:rPr>
              <w:t>1</w:t>
            </w:r>
            <w:r>
              <w:rPr>
                <w:noProof/>
                <w:webHidden/>
              </w:rPr>
              <w:fldChar w:fldCharType="end"/>
            </w:r>
            <w:r w:rsidRPr="008228F9">
              <w:rPr>
                <w:rStyle w:val="Hyperlink"/>
                <w:noProof/>
              </w:rPr>
              <w:fldChar w:fldCharType="end"/>
            </w:r>
          </w:ins>
        </w:p>
        <w:p w14:paraId="488559C5" w14:textId="131E6DBE" w:rsidR="0074166F" w:rsidRDefault="0074166F">
          <w:pPr>
            <w:pStyle w:val="TOC1"/>
            <w:rPr>
              <w:ins w:id="15" w:author="Vikas Gautam" w:date="2023-01-27T16:16:00Z"/>
              <w:rFonts w:cstheme="minorBidi"/>
              <w:noProof/>
              <w:sz w:val="22"/>
              <w:lang w:val="en-IN" w:eastAsia="en-IN"/>
            </w:rPr>
          </w:pPr>
          <w:ins w:id="16" w:author="Vikas Gautam" w:date="2023-01-27T16:16:00Z">
            <w:r w:rsidRPr="008228F9">
              <w:rPr>
                <w:rStyle w:val="Hyperlink"/>
                <w:noProof/>
              </w:rPr>
              <w:fldChar w:fldCharType="begin"/>
            </w:r>
            <w:r w:rsidRPr="008228F9">
              <w:rPr>
                <w:rStyle w:val="Hyperlink"/>
                <w:noProof/>
              </w:rPr>
              <w:instrText xml:space="preserve"> </w:instrText>
            </w:r>
            <w:r>
              <w:rPr>
                <w:noProof/>
              </w:rPr>
              <w:instrText>HYPERLINK \l "_Toc125728595"</w:instrText>
            </w:r>
            <w:r w:rsidRPr="008228F9">
              <w:rPr>
                <w:rStyle w:val="Hyperlink"/>
                <w:noProof/>
              </w:rPr>
              <w:instrText xml:space="preserve"> </w:instrText>
            </w:r>
            <w:r w:rsidRPr="008228F9">
              <w:rPr>
                <w:rStyle w:val="Hyperlink"/>
                <w:noProof/>
              </w:rPr>
              <w:fldChar w:fldCharType="separate"/>
            </w:r>
            <w:r w:rsidRPr="008228F9">
              <w:rPr>
                <w:rStyle w:val="Hyperlink"/>
                <w:noProof/>
              </w:rPr>
              <w:t>CONFIDENTIALITY</w:t>
            </w:r>
            <w:r>
              <w:rPr>
                <w:noProof/>
                <w:webHidden/>
              </w:rPr>
              <w:tab/>
            </w:r>
            <w:r>
              <w:rPr>
                <w:noProof/>
                <w:webHidden/>
              </w:rPr>
              <w:fldChar w:fldCharType="begin"/>
            </w:r>
            <w:r>
              <w:rPr>
                <w:noProof/>
                <w:webHidden/>
              </w:rPr>
              <w:instrText xml:space="preserve"> PAGEREF _Toc125728595 \h </w:instrText>
            </w:r>
          </w:ins>
          <w:r>
            <w:rPr>
              <w:noProof/>
              <w:webHidden/>
            </w:rPr>
          </w:r>
          <w:r>
            <w:rPr>
              <w:noProof/>
              <w:webHidden/>
            </w:rPr>
            <w:fldChar w:fldCharType="separate"/>
          </w:r>
          <w:ins w:id="17" w:author="Vikas Gautam" w:date="2023-01-27T16:16:00Z">
            <w:r>
              <w:rPr>
                <w:noProof/>
                <w:webHidden/>
              </w:rPr>
              <w:t>1</w:t>
            </w:r>
            <w:r>
              <w:rPr>
                <w:noProof/>
                <w:webHidden/>
              </w:rPr>
              <w:fldChar w:fldCharType="end"/>
            </w:r>
            <w:r w:rsidRPr="008228F9">
              <w:rPr>
                <w:rStyle w:val="Hyperlink"/>
                <w:noProof/>
              </w:rPr>
              <w:fldChar w:fldCharType="end"/>
            </w:r>
          </w:ins>
        </w:p>
        <w:p w14:paraId="3ED1B980" w14:textId="7B191568" w:rsidR="0074166F" w:rsidRDefault="0074166F">
          <w:pPr>
            <w:pStyle w:val="TOC1"/>
            <w:rPr>
              <w:ins w:id="18" w:author="Vikas Gautam" w:date="2023-01-27T16:16:00Z"/>
              <w:rFonts w:cstheme="minorBidi"/>
              <w:noProof/>
              <w:sz w:val="22"/>
              <w:lang w:val="en-IN" w:eastAsia="en-IN"/>
            </w:rPr>
          </w:pPr>
          <w:ins w:id="19" w:author="Vikas Gautam" w:date="2023-01-27T16:16:00Z">
            <w:r w:rsidRPr="008228F9">
              <w:rPr>
                <w:rStyle w:val="Hyperlink"/>
                <w:noProof/>
              </w:rPr>
              <w:fldChar w:fldCharType="begin"/>
            </w:r>
            <w:r w:rsidRPr="008228F9">
              <w:rPr>
                <w:rStyle w:val="Hyperlink"/>
                <w:noProof/>
              </w:rPr>
              <w:instrText xml:space="preserve"> </w:instrText>
            </w:r>
            <w:r>
              <w:rPr>
                <w:noProof/>
              </w:rPr>
              <w:instrText>HYPERLINK \l "_Toc125728596"</w:instrText>
            </w:r>
            <w:r w:rsidRPr="008228F9">
              <w:rPr>
                <w:rStyle w:val="Hyperlink"/>
                <w:noProof/>
              </w:rPr>
              <w:instrText xml:space="preserve"> </w:instrText>
            </w:r>
            <w:r w:rsidRPr="008228F9">
              <w:rPr>
                <w:rStyle w:val="Hyperlink"/>
                <w:noProof/>
              </w:rPr>
              <w:fldChar w:fldCharType="separate"/>
            </w:r>
            <w:r w:rsidRPr="008228F9">
              <w:rPr>
                <w:rStyle w:val="Hyperlink"/>
                <w:noProof/>
              </w:rPr>
              <w:t>DISCLAIMER</w:t>
            </w:r>
            <w:r>
              <w:rPr>
                <w:noProof/>
                <w:webHidden/>
              </w:rPr>
              <w:tab/>
            </w:r>
            <w:r>
              <w:rPr>
                <w:noProof/>
                <w:webHidden/>
              </w:rPr>
              <w:fldChar w:fldCharType="begin"/>
            </w:r>
            <w:r>
              <w:rPr>
                <w:noProof/>
                <w:webHidden/>
              </w:rPr>
              <w:instrText xml:space="preserve"> PAGEREF _Toc125728596 \h </w:instrText>
            </w:r>
          </w:ins>
          <w:r>
            <w:rPr>
              <w:noProof/>
              <w:webHidden/>
            </w:rPr>
          </w:r>
          <w:r>
            <w:rPr>
              <w:noProof/>
              <w:webHidden/>
            </w:rPr>
            <w:fldChar w:fldCharType="separate"/>
          </w:r>
          <w:ins w:id="20" w:author="Vikas Gautam" w:date="2023-01-27T16:16:00Z">
            <w:r>
              <w:rPr>
                <w:noProof/>
                <w:webHidden/>
              </w:rPr>
              <w:t>1</w:t>
            </w:r>
            <w:r>
              <w:rPr>
                <w:noProof/>
                <w:webHidden/>
              </w:rPr>
              <w:fldChar w:fldCharType="end"/>
            </w:r>
            <w:r w:rsidRPr="008228F9">
              <w:rPr>
                <w:rStyle w:val="Hyperlink"/>
                <w:noProof/>
              </w:rPr>
              <w:fldChar w:fldCharType="end"/>
            </w:r>
          </w:ins>
        </w:p>
        <w:p w14:paraId="0EC642AA" w14:textId="6E375411" w:rsidR="0074166F" w:rsidRDefault="0074166F">
          <w:pPr>
            <w:pStyle w:val="TOC1"/>
            <w:rPr>
              <w:ins w:id="21" w:author="Vikas Gautam" w:date="2023-01-27T16:16:00Z"/>
              <w:rFonts w:cstheme="minorBidi"/>
              <w:noProof/>
              <w:sz w:val="22"/>
              <w:lang w:val="en-IN" w:eastAsia="en-IN"/>
            </w:rPr>
          </w:pPr>
          <w:ins w:id="22" w:author="Vikas Gautam" w:date="2023-01-27T16:16:00Z">
            <w:r w:rsidRPr="008228F9">
              <w:rPr>
                <w:rStyle w:val="Hyperlink"/>
                <w:noProof/>
              </w:rPr>
              <w:fldChar w:fldCharType="begin"/>
            </w:r>
            <w:r w:rsidRPr="008228F9">
              <w:rPr>
                <w:rStyle w:val="Hyperlink"/>
                <w:noProof/>
              </w:rPr>
              <w:instrText xml:space="preserve"> </w:instrText>
            </w:r>
            <w:r>
              <w:rPr>
                <w:noProof/>
              </w:rPr>
              <w:instrText>HYPERLINK \l "_Toc125728597"</w:instrText>
            </w:r>
            <w:r w:rsidRPr="008228F9">
              <w:rPr>
                <w:rStyle w:val="Hyperlink"/>
                <w:noProof/>
              </w:rPr>
              <w:instrText xml:space="preserve"> </w:instrText>
            </w:r>
            <w:r w:rsidRPr="008228F9">
              <w:rPr>
                <w:rStyle w:val="Hyperlink"/>
                <w:noProof/>
              </w:rPr>
              <w:fldChar w:fldCharType="separate"/>
            </w:r>
            <w:r w:rsidRPr="008228F9">
              <w:rPr>
                <w:rStyle w:val="Hyperlink"/>
                <w:noProof/>
              </w:rPr>
              <w:t>ENVIRONMENTAL CONSIDERATIONS</w:t>
            </w:r>
            <w:r>
              <w:rPr>
                <w:noProof/>
                <w:webHidden/>
              </w:rPr>
              <w:tab/>
            </w:r>
            <w:r>
              <w:rPr>
                <w:noProof/>
                <w:webHidden/>
              </w:rPr>
              <w:fldChar w:fldCharType="begin"/>
            </w:r>
            <w:r>
              <w:rPr>
                <w:noProof/>
                <w:webHidden/>
              </w:rPr>
              <w:instrText xml:space="preserve"> PAGEREF _Toc125728597 \h </w:instrText>
            </w:r>
          </w:ins>
          <w:r>
            <w:rPr>
              <w:noProof/>
              <w:webHidden/>
            </w:rPr>
          </w:r>
          <w:r>
            <w:rPr>
              <w:noProof/>
              <w:webHidden/>
            </w:rPr>
            <w:fldChar w:fldCharType="separate"/>
          </w:r>
          <w:ins w:id="23" w:author="Vikas Gautam" w:date="2023-01-27T16:16:00Z">
            <w:r>
              <w:rPr>
                <w:noProof/>
                <w:webHidden/>
              </w:rPr>
              <w:t>2</w:t>
            </w:r>
            <w:r>
              <w:rPr>
                <w:noProof/>
                <w:webHidden/>
              </w:rPr>
              <w:fldChar w:fldCharType="end"/>
            </w:r>
            <w:r w:rsidRPr="008228F9">
              <w:rPr>
                <w:rStyle w:val="Hyperlink"/>
                <w:noProof/>
              </w:rPr>
              <w:fldChar w:fldCharType="end"/>
            </w:r>
          </w:ins>
        </w:p>
        <w:p w14:paraId="66F81B18" w14:textId="39058192" w:rsidR="0074166F" w:rsidRDefault="0074166F">
          <w:pPr>
            <w:pStyle w:val="TOC1"/>
            <w:rPr>
              <w:ins w:id="24" w:author="Vikas Gautam" w:date="2023-01-27T16:16:00Z"/>
              <w:rFonts w:cstheme="minorBidi"/>
              <w:noProof/>
              <w:sz w:val="22"/>
              <w:lang w:val="en-IN" w:eastAsia="en-IN"/>
            </w:rPr>
          </w:pPr>
          <w:ins w:id="25" w:author="Vikas Gautam" w:date="2023-01-27T16:16:00Z">
            <w:r w:rsidRPr="008228F9">
              <w:rPr>
                <w:rStyle w:val="Hyperlink"/>
                <w:noProof/>
              </w:rPr>
              <w:fldChar w:fldCharType="begin"/>
            </w:r>
            <w:r w:rsidRPr="008228F9">
              <w:rPr>
                <w:rStyle w:val="Hyperlink"/>
                <w:noProof/>
              </w:rPr>
              <w:instrText xml:space="preserve"> </w:instrText>
            </w:r>
            <w:r>
              <w:rPr>
                <w:noProof/>
              </w:rPr>
              <w:instrText>HYPERLINK \l "_Toc125728598"</w:instrText>
            </w:r>
            <w:r w:rsidRPr="008228F9">
              <w:rPr>
                <w:rStyle w:val="Hyperlink"/>
                <w:noProof/>
              </w:rPr>
              <w:instrText xml:space="preserve"> </w:instrText>
            </w:r>
            <w:r w:rsidRPr="008228F9">
              <w:rPr>
                <w:rStyle w:val="Hyperlink"/>
                <w:noProof/>
              </w:rPr>
              <w:fldChar w:fldCharType="separate"/>
            </w:r>
            <w:r w:rsidRPr="008228F9">
              <w:rPr>
                <w:rStyle w:val="Hyperlink"/>
                <w:rFonts w:eastAsiaTheme="minorHAnsi"/>
                <w:noProof/>
              </w:rPr>
              <w:t>FURTHER INFORMATION</w:t>
            </w:r>
            <w:r>
              <w:rPr>
                <w:noProof/>
                <w:webHidden/>
              </w:rPr>
              <w:tab/>
            </w:r>
            <w:r>
              <w:rPr>
                <w:noProof/>
                <w:webHidden/>
              </w:rPr>
              <w:fldChar w:fldCharType="begin"/>
            </w:r>
            <w:r>
              <w:rPr>
                <w:noProof/>
                <w:webHidden/>
              </w:rPr>
              <w:instrText xml:space="preserve"> PAGEREF _Toc125728598 \h </w:instrText>
            </w:r>
          </w:ins>
          <w:r>
            <w:rPr>
              <w:noProof/>
              <w:webHidden/>
            </w:rPr>
          </w:r>
          <w:r>
            <w:rPr>
              <w:noProof/>
              <w:webHidden/>
            </w:rPr>
            <w:fldChar w:fldCharType="separate"/>
          </w:r>
          <w:ins w:id="26" w:author="Vikas Gautam" w:date="2023-01-27T16:16:00Z">
            <w:r>
              <w:rPr>
                <w:noProof/>
                <w:webHidden/>
              </w:rPr>
              <w:t>2</w:t>
            </w:r>
            <w:r>
              <w:rPr>
                <w:noProof/>
                <w:webHidden/>
              </w:rPr>
              <w:fldChar w:fldCharType="end"/>
            </w:r>
            <w:r w:rsidRPr="008228F9">
              <w:rPr>
                <w:rStyle w:val="Hyperlink"/>
                <w:noProof/>
              </w:rPr>
              <w:fldChar w:fldCharType="end"/>
            </w:r>
          </w:ins>
        </w:p>
        <w:p w14:paraId="57344F6B" w14:textId="7CBB9694" w:rsidR="0074166F" w:rsidRDefault="0074166F">
          <w:pPr>
            <w:pStyle w:val="TOC1"/>
            <w:rPr>
              <w:ins w:id="27" w:author="Vikas Gautam" w:date="2023-01-27T16:16:00Z"/>
              <w:rFonts w:cstheme="minorBidi"/>
              <w:noProof/>
              <w:sz w:val="22"/>
              <w:lang w:val="en-IN" w:eastAsia="en-IN"/>
            </w:rPr>
          </w:pPr>
          <w:ins w:id="28" w:author="Vikas Gautam" w:date="2023-01-27T16:16:00Z">
            <w:r w:rsidRPr="008228F9">
              <w:rPr>
                <w:rStyle w:val="Hyperlink"/>
                <w:noProof/>
              </w:rPr>
              <w:fldChar w:fldCharType="begin"/>
            </w:r>
            <w:r w:rsidRPr="008228F9">
              <w:rPr>
                <w:rStyle w:val="Hyperlink"/>
                <w:noProof/>
              </w:rPr>
              <w:instrText xml:space="preserve"> </w:instrText>
            </w:r>
            <w:r>
              <w:rPr>
                <w:noProof/>
              </w:rPr>
              <w:instrText>HYPERLINK \l "_Toc125728599"</w:instrText>
            </w:r>
            <w:r w:rsidRPr="008228F9">
              <w:rPr>
                <w:rStyle w:val="Hyperlink"/>
                <w:noProof/>
              </w:rPr>
              <w:instrText xml:space="preserve"> </w:instrText>
            </w:r>
            <w:r w:rsidRPr="008228F9">
              <w:rPr>
                <w:rStyle w:val="Hyperlink"/>
                <w:noProof/>
              </w:rPr>
              <w:fldChar w:fldCharType="separate"/>
            </w:r>
            <w:r w:rsidRPr="008228F9">
              <w:rPr>
                <w:rStyle w:val="Hyperlink"/>
                <w:noProof/>
                <w:w w:val="110"/>
              </w:rPr>
              <w:t>Introduction</w:t>
            </w:r>
            <w:r w:rsidRPr="008228F9">
              <w:rPr>
                <w:rStyle w:val="Hyperlink"/>
                <w:noProof/>
                <w:spacing w:val="-2"/>
                <w:w w:val="110"/>
              </w:rPr>
              <w:t xml:space="preserve"> </w:t>
            </w:r>
            <w:r w:rsidRPr="008228F9">
              <w:rPr>
                <w:rStyle w:val="Hyperlink"/>
                <w:noProof/>
                <w:w w:val="110"/>
              </w:rPr>
              <w:t>to</w:t>
            </w:r>
            <w:r w:rsidRPr="008228F9">
              <w:rPr>
                <w:rStyle w:val="Hyperlink"/>
                <w:noProof/>
                <w:spacing w:val="-3"/>
                <w:w w:val="110"/>
              </w:rPr>
              <w:t xml:space="preserve"> </w:t>
            </w:r>
            <w:r w:rsidRPr="008228F9">
              <w:rPr>
                <w:rStyle w:val="Hyperlink"/>
                <w:noProof/>
                <w:w w:val="110"/>
              </w:rPr>
              <w:t>Installing vThunder on Microsoft Azure</w:t>
            </w:r>
            <w:r>
              <w:rPr>
                <w:noProof/>
                <w:webHidden/>
              </w:rPr>
              <w:tab/>
            </w:r>
            <w:r>
              <w:rPr>
                <w:noProof/>
                <w:webHidden/>
              </w:rPr>
              <w:fldChar w:fldCharType="begin"/>
            </w:r>
            <w:r>
              <w:rPr>
                <w:noProof/>
                <w:webHidden/>
              </w:rPr>
              <w:instrText xml:space="preserve"> PAGEREF _Toc125728599 \h </w:instrText>
            </w:r>
          </w:ins>
          <w:r>
            <w:rPr>
              <w:noProof/>
              <w:webHidden/>
            </w:rPr>
          </w:r>
          <w:r>
            <w:rPr>
              <w:noProof/>
              <w:webHidden/>
            </w:rPr>
            <w:fldChar w:fldCharType="separate"/>
          </w:r>
          <w:ins w:id="29" w:author="Vikas Gautam" w:date="2023-01-27T16:16:00Z">
            <w:r>
              <w:rPr>
                <w:noProof/>
                <w:webHidden/>
              </w:rPr>
              <w:t>5</w:t>
            </w:r>
            <w:r>
              <w:rPr>
                <w:noProof/>
                <w:webHidden/>
              </w:rPr>
              <w:fldChar w:fldCharType="end"/>
            </w:r>
            <w:r w:rsidRPr="008228F9">
              <w:rPr>
                <w:rStyle w:val="Hyperlink"/>
                <w:noProof/>
              </w:rPr>
              <w:fldChar w:fldCharType="end"/>
            </w:r>
          </w:ins>
        </w:p>
        <w:p w14:paraId="0CD7A4B3" w14:textId="1C84C4DF" w:rsidR="0074166F" w:rsidRDefault="0074166F">
          <w:pPr>
            <w:pStyle w:val="TOC1"/>
            <w:rPr>
              <w:ins w:id="30" w:author="Vikas Gautam" w:date="2023-01-27T16:16:00Z"/>
              <w:rFonts w:cstheme="minorBidi"/>
              <w:noProof/>
              <w:sz w:val="22"/>
              <w:lang w:val="en-IN" w:eastAsia="en-IN"/>
            </w:rPr>
          </w:pPr>
          <w:ins w:id="31" w:author="Vikas Gautam" w:date="2023-01-27T16:16:00Z">
            <w:r w:rsidRPr="008228F9">
              <w:rPr>
                <w:rStyle w:val="Hyperlink"/>
                <w:noProof/>
              </w:rPr>
              <w:fldChar w:fldCharType="begin"/>
            </w:r>
            <w:r w:rsidRPr="008228F9">
              <w:rPr>
                <w:rStyle w:val="Hyperlink"/>
                <w:noProof/>
              </w:rPr>
              <w:instrText xml:space="preserve"> </w:instrText>
            </w:r>
            <w:r>
              <w:rPr>
                <w:noProof/>
              </w:rPr>
              <w:instrText>HYPERLINK \l "_Toc125728600"</w:instrText>
            </w:r>
            <w:r w:rsidRPr="008228F9">
              <w:rPr>
                <w:rStyle w:val="Hyperlink"/>
                <w:noProof/>
              </w:rPr>
              <w:instrText xml:space="preserve"> </w:instrText>
            </w:r>
            <w:r w:rsidRPr="008228F9">
              <w:rPr>
                <w:rStyle w:val="Hyperlink"/>
                <w:noProof/>
              </w:rPr>
              <w:fldChar w:fldCharType="separate"/>
            </w:r>
            <w:r w:rsidRPr="008228F9">
              <w:rPr>
                <w:rStyle w:val="Hyperlink"/>
                <w:noProof/>
              </w:rPr>
              <w:t>Overview of Microsoft Azure</w:t>
            </w:r>
            <w:r>
              <w:rPr>
                <w:noProof/>
                <w:webHidden/>
              </w:rPr>
              <w:tab/>
            </w:r>
            <w:r>
              <w:rPr>
                <w:noProof/>
                <w:webHidden/>
              </w:rPr>
              <w:fldChar w:fldCharType="begin"/>
            </w:r>
            <w:r>
              <w:rPr>
                <w:noProof/>
                <w:webHidden/>
              </w:rPr>
              <w:instrText xml:space="preserve"> PAGEREF _Toc125728600 \h </w:instrText>
            </w:r>
          </w:ins>
          <w:r>
            <w:rPr>
              <w:noProof/>
              <w:webHidden/>
            </w:rPr>
          </w:r>
          <w:r>
            <w:rPr>
              <w:noProof/>
              <w:webHidden/>
            </w:rPr>
            <w:fldChar w:fldCharType="separate"/>
          </w:r>
          <w:ins w:id="32" w:author="Vikas Gautam" w:date="2023-01-27T16:16:00Z">
            <w:r>
              <w:rPr>
                <w:noProof/>
                <w:webHidden/>
              </w:rPr>
              <w:t>5</w:t>
            </w:r>
            <w:r>
              <w:rPr>
                <w:noProof/>
                <w:webHidden/>
              </w:rPr>
              <w:fldChar w:fldCharType="end"/>
            </w:r>
            <w:r w:rsidRPr="008228F9">
              <w:rPr>
                <w:rStyle w:val="Hyperlink"/>
                <w:noProof/>
              </w:rPr>
              <w:fldChar w:fldCharType="end"/>
            </w:r>
          </w:ins>
        </w:p>
        <w:p w14:paraId="47D61EEC" w14:textId="7F968D8E" w:rsidR="0074166F" w:rsidRDefault="0074166F">
          <w:pPr>
            <w:pStyle w:val="TOC1"/>
            <w:rPr>
              <w:ins w:id="33" w:author="Vikas Gautam" w:date="2023-01-27T16:16:00Z"/>
              <w:rFonts w:cstheme="minorBidi"/>
              <w:noProof/>
              <w:sz w:val="22"/>
              <w:lang w:val="en-IN" w:eastAsia="en-IN"/>
            </w:rPr>
          </w:pPr>
          <w:ins w:id="34" w:author="Vikas Gautam" w:date="2023-01-27T16:16:00Z">
            <w:r w:rsidRPr="008228F9">
              <w:rPr>
                <w:rStyle w:val="Hyperlink"/>
                <w:noProof/>
              </w:rPr>
              <w:fldChar w:fldCharType="begin"/>
            </w:r>
            <w:r w:rsidRPr="008228F9">
              <w:rPr>
                <w:rStyle w:val="Hyperlink"/>
                <w:noProof/>
              </w:rPr>
              <w:instrText xml:space="preserve"> </w:instrText>
            </w:r>
            <w:r>
              <w:rPr>
                <w:noProof/>
              </w:rPr>
              <w:instrText>HYPERLINK \l "_Toc125728601"</w:instrText>
            </w:r>
            <w:r w:rsidRPr="008228F9">
              <w:rPr>
                <w:rStyle w:val="Hyperlink"/>
                <w:noProof/>
              </w:rPr>
              <w:instrText xml:space="preserve"> </w:instrText>
            </w:r>
            <w:r w:rsidRPr="008228F9">
              <w:rPr>
                <w:rStyle w:val="Hyperlink"/>
                <w:noProof/>
              </w:rPr>
              <w:fldChar w:fldCharType="separate"/>
            </w:r>
            <w:r w:rsidRPr="008228F9">
              <w:rPr>
                <w:rStyle w:val="Hyperlink"/>
                <w:noProof/>
              </w:rPr>
              <w:t>Azure Terminology</w:t>
            </w:r>
            <w:r>
              <w:rPr>
                <w:noProof/>
                <w:webHidden/>
              </w:rPr>
              <w:tab/>
            </w:r>
            <w:r>
              <w:rPr>
                <w:noProof/>
                <w:webHidden/>
              </w:rPr>
              <w:fldChar w:fldCharType="begin"/>
            </w:r>
            <w:r>
              <w:rPr>
                <w:noProof/>
                <w:webHidden/>
              </w:rPr>
              <w:instrText xml:space="preserve"> PAGEREF _Toc125728601 \h </w:instrText>
            </w:r>
          </w:ins>
          <w:r>
            <w:rPr>
              <w:noProof/>
              <w:webHidden/>
            </w:rPr>
          </w:r>
          <w:r>
            <w:rPr>
              <w:noProof/>
              <w:webHidden/>
            </w:rPr>
            <w:fldChar w:fldCharType="separate"/>
          </w:r>
          <w:ins w:id="35" w:author="Vikas Gautam" w:date="2023-01-27T16:16:00Z">
            <w:r>
              <w:rPr>
                <w:noProof/>
                <w:webHidden/>
              </w:rPr>
              <w:t>8</w:t>
            </w:r>
            <w:r>
              <w:rPr>
                <w:noProof/>
                <w:webHidden/>
              </w:rPr>
              <w:fldChar w:fldCharType="end"/>
            </w:r>
            <w:r w:rsidRPr="008228F9">
              <w:rPr>
                <w:rStyle w:val="Hyperlink"/>
                <w:noProof/>
              </w:rPr>
              <w:fldChar w:fldCharType="end"/>
            </w:r>
          </w:ins>
        </w:p>
        <w:p w14:paraId="7C6D30E7" w14:textId="59F98FC0" w:rsidR="0074166F" w:rsidRDefault="0074166F">
          <w:pPr>
            <w:pStyle w:val="TOC1"/>
            <w:rPr>
              <w:ins w:id="36" w:author="Vikas Gautam" w:date="2023-01-27T16:16:00Z"/>
              <w:rFonts w:cstheme="minorBidi"/>
              <w:noProof/>
              <w:sz w:val="22"/>
              <w:lang w:val="en-IN" w:eastAsia="en-IN"/>
            </w:rPr>
          </w:pPr>
          <w:ins w:id="37" w:author="Vikas Gautam" w:date="2023-01-27T16:16:00Z">
            <w:r w:rsidRPr="008228F9">
              <w:rPr>
                <w:rStyle w:val="Hyperlink"/>
                <w:noProof/>
              </w:rPr>
              <w:fldChar w:fldCharType="begin"/>
            </w:r>
            <w:r w:rsidRPr="008228F9">
              <w:rPr>
                <w:rStyle w:val="Hyperlink"/>
                <w:noProof/>
              </w:rPr>
              <w:instrText xml:space="preserve"> </w:instrText>
            </w:r>
            <w:r>
              <w:rPr>
                <w:noProof/>
              </w:rPr>
              <w:instrText>HYPERLINK \l "_Toc125728602"</w:instrText>
            </w:r>
            <w:r w:rsidRPr="008228F9">
              <w:rPr>
                <w:rStyle w:val="Hyperlink"/>
                <w:noProof/>
              </w:rPr>
              <w:instrText xml:space="preserve"> </w:instrText>
            </w:r>
            <w:r w:rsidRPr="008228F9">
              <w:rPr>
                <w:rStyle w:val="Hyperlink"/>
                <w:noProof/>
              </w:rPr>
              <w:fldChar w:fldCharType="separate"/>
            </w:r>
            <w:r w:rsidRPr="008228F9">
              <w:rPr>
                <w:rStyle w:val="Hyperlink"/>
                <w:noProof/>
              </w:rPr>
              <w:t>System Requirements</w:t>
            </w:r>
            <w:r>
              <w:rPr>
                <w:noProof/>
                <w:webHidden/>
              </w:rPr>
              <w:tab/>
            </w:r>
            <w:r>
              <w:rPr>
                <w:noProof/>
                <w:webHidden/>
              </w:rPr>
              <w:fldChar w:fldCharType="begin"/>
            </w:r>
            <w:r>
              <w:rPr>
                <w:noProof/>
                <w:webHidden/>
              </w:rPr>
              <w:instrText xml:space="preserve"> PAGEREF _Toc125728602 \h </w:instrText>
            </w:r>
          </w:ins>
          <w:r>
            <w:rPr>
              <w:noProof/>
              <w:webHidden/>
            </w:rPr>
          </w:r>
          <w:r>
            <w:rPr>
              <w:noProof/>
              <w:webHidden/>
            </w:rPr>
            <w:fldChar w:fldCharType="separate"/>
          </w:r>
          <w:ins w:id="38" w:author="Vikas Gautam" w:date="2023-01-27T16:16:00Z">
            <w:r>
              <w:rPr>
                <w:noProof/>
                <w:webHidden/>
              </w:rPr>
              <w:t>9</w:t>
            </w:r>
            <w:r>
              <w:rPr>
                <w:noProof/>
                <w:webHidden/>
              </w:rPr>
              <w:fldChar w:fldCharType="end"/>
            </w:r>
            <w:r w:rsidRPr="008228F9">
              <w:rPr>
                <w:rStyle w:val="Hyperlink"/>
                <w:noProof/>
              </w:rPr>
              <w:fldChar w:fldCharType="end"/>
            </w:r>
          </w:ins>
        </w:p>
        <w:p w14:paraId="03FA00B6" w14:textId="1D7F637E" w:rsidR="0074166F" w:rsidRDefault="0074166F">
          <w:pPr>
            <w:pStyle w:val="TOC1"/>
            <w:rPr>
              <w:ins w:id="39" w:author="Vikas Gautam" w:date="2023-01-27T16:16:00Z"/>
              <w:rFonts w:cstheme="minorBidi"/>
              <w:noProof/>
              <w:sz w:val="22"/>
              <w:lang w:val="en-IN" w:eastAsia="en-IN"/>
            </w:rPr>
          </w:pPr>
          <w:ins w:id="40" w:author="Vikas Gautam" w:date="2023-01-27T16:16:00Z">
            <w:r w:rsidRPr="008228F9">
              <w:rPr>
                <w:rStyle w:val="Hyperlink"/>
                <w:noProof/>
              </w:rPr>
              <w:fldChar w:fldCharType="begin"/>
            </w:r>
            <w:r w:rsidRPr="008228F9">
              <w:rPr>
                <w:rStyle w:val="Hyperlink"/>
                <w:noProof/>
              </w:rPr>
              <w:instrText xml:space="preserve"> </w:instrText>
            </w:r>
            <w:r>
              <w:rPr>
                <w:noProof/>
              </w:rPr>
              <w:instrText>HYPERLINK \l "_Toc125728603"</w:instrText>
            </w:r>
            <w:r w:rsidRPr="008228F9">
              <w:rPr>
                <w:rStyle w:val="Hyperlink"/>
                <w:noProof/>
              </w:rPr>
              <w:instrText xml:space="preserve"> </w:instrText>
            </w:r>
            <w:r w:rsidRPr="008228F9">
              <w:rPr>
                <w:rStyle w:val="Hyperlink"/>
                <w:noProof/>
              </w:rPr>
              <w:fldChar w:fldCharType="separate"/>
            </w:r>
            <w:r w:rsidRPr="008228F9">
              <w:rPr>
                <w:rStyle w:val="Hyperlink"/>
                <w:noProof/>
              </w:rPr>
              <w:t>Pre-requisites</w:t>
            </w:r>
            <w:r>
              <w:rPr>
                <w:noProof/>
                <w:webHidden/>
              </w:rPr>
              <w:tab/>
            </w:r>
            <w:r>
              <w:rPr>
                <w:noProof/>
                <w:webHidden/>
              </w:rPr>
              <w:fldChar w:fldCharType="begin"/>
            </w:r>
            <w:r>
              <w:rPr>
                <w:noProof/>
                <w:webHidden/>
              </w:rPr>
              <w:instrText xml:space="preserve"> PAGEREF _Toc125728603 \h </w:instrText>
            </w:r>
          </w:ins>
          <w:r>
            <w:rPr>
              <w:noProof/>
              <w:webHidden/>
            </w:rPr>
          </w:r>
          <w:r>
            <w:rPr>
              <w:noProof/>
              <w:webHidden/>
            </w:rPr>
            <w:fldChar w:fldCharType="separate"/>
          </w:r>
          <w:ins w:id="41" w:author="Vikas Gautam" w:date="2023-01-27T16:16:00Z">
            <w:r>
              <w:rPr>
                <w:noProof/>
                <w:webHidden/>
              </w:rPr>
              <w:t>14</w:t>
            </w:r>
            <w:r>
              <w:rPr>
                <w:noProof/>
                <w:webHidden/>
              </w:rPr>
              <w:fldChar w:fldCharType="end"/>
            </w:r>
            <w:r w:rsidRPr="008228F9">
              <w:rPr>
                <w:rStyle w:val="Hyperlink"/>
                <w:noProof/>
              </w:rPr>
              <w:fldChar w:fldCharType="end"/>
            </w:r>
          </w:ins>
        </w:p>
        <w:p w14:paraId="28FA0416" w14:textId="4D493179" w:rsidR="0074166F" w:rsidRDefault="0074166F">
          <w:pPr>
            <w:pStyle w:val="TOC1"/>
            <w:rPr>
              <w:ins w:id="42" w:author="Vikas Gautam" w:date="2023-01-27T16:16:00Z"/>
              <w:rFonts w:cstheme="minorBidi"/>
              <w:noProof/>
              <w:sz w:val="22"/>
              <w:lang w:val="en-IN" w:eastAsia="en-IN"/>
            </w:rPr>
          </w:pPr>
          <w:ins w:id="43" w:author="Vikas Gautam" w:date="2023-01-27T16:16:00Z">
            <w:r w:rsidRPr="008228F9">
              <w:rPr>
                <w:rStyle w:val="Hyperlink"/>
                <w:noProof/>
              </w:rPr>
              <w:fldChar w:fldCharType="begin"/>
            </w:r>
            <w:r w:rsidRPr="008228F9">
              <w:rPr>
                <w:rStyle w:val="Hyperlink"/>
                <w:noProof/>
              </w:rPr>
              <w:instrText xml:space="preserve"> </w:instrText>
            </w:r>
            <w:r>
              <w:rPr>
                <w:noProof/>
              </w:rPr>
              <w:instrText>HYPERLINK \l "_Toc125728604"</w:instrText>
            </w:r>
            <w:r w:rsidRPr="008228F9">
              <w:rPr>
                <w:rStyle w:val="Hyperlink"/>
                <w:noProof/>
              </w:rPr>
              <w:instrText xml:space="preserve"> </w:instrText>
            </w:r>
            <w:r w:rsidRPr="008228F9">
              <w:rPr>
                <w:rStyle w:val="Hyperlink"/>
                <w:noProof/>
              </w:rPr>
              <w:fldChar w:fldCharType="separate"/>
            </w:r>
            <w:r w:rsidRPr="008228F9">
              <w:rPr>
                <w:rStyle w:val="Hyperlink"/>
                <w:noProof/>
              </w:rPr>
              <w:t>Installation vThunder on Microsoft Azure</w:t>
            </w:r>
            <w:r>
              <w:rPr>
                <w:noProof/>
                <w:webHidden/>
              </w:rPr>
              <w:tab/>
            </w:r>
            <w:r>
              <w:rPr>
                <w:noProof/>
                <w:webHidden/>
              </w:rPr>
              <w:fldChar w:fldCharType="begin"/>
            </w:r>
            <w:r>
              <w:rPr>
                <w:noProof/>
                <w:webHidden/>
              </w:rPr>
              <w:instrText xml:space="preserve"> PAGEREF _Toc125728604 \h </w:instrText>
            </w:r>
          </w:ins>
          <w:r>
            <w:rPr>
              <w:noProof/>
              <w:webHidden/>
            </w:rPr>
          </w:r>
          <w:r>
            <w:rPr>
              <w:noProof/>
              <w:webHidden/>
            </w:rPr>
            <w:fldChar w:fldCharType="separate"/>
          </w:r>
          <w:ins w:id="44" w:author="Vikas Gautam" w:date="2023-01-27T16:16:00Z">
            <w:r>
              <w:rPr>
                <w:noProof/>
                <w:webHidden/>
              </w:rPr>
              <w:t>16</w:t>
            </w:r>
            <w:r>
              <w:rPr>
                <w:noProof/>
                <w:webHidden/>
              </w:rPr>
              <w:fldChar w:fldCharType="end"/>
            </w:r>
            <w:r w:rsidRPr="008228F9">
              <w:rPr>
                <w:rStyle w:val="Hyperlink"/>
                <w:noProof/>
              </w:rPr>
              <w:fldChar w:fldCharType="end"/>
            </w:r>
          </w:ins>
        </w:p>
        <w:p w14:paraId="1A7B7BCA" w14:textId="03B19E1A" w:rsidR="0074166F" w:rsidRDefault="0074166F">
          <w:pPr>
            <w:pStyle w:val="TOC2"/>
            <w:tabs>
              <w:tab w:val="right" w:leader="dot" w:pos="9016"/>
            </w:tabs>
            <w:rPr>
              <w:ins w:id="45" w:author="Vikas Gautam" w:date="2023-01-27T16:16:00Z"/>
              <w:noProof/>
              <w:sz w:val="22"/>
              <w:lang w:val="en-IN" w:eastAsia="en-IN"/>
            </w:rPr>
          </w:pPr>
          <w:ins w:id="46" w:author="Vikas Gautam" w:date="2023-01-27T16:16:00Z">
            <w:r w:rsidRPr="008228F9">
              <w:rPr>
                <w:rStyle w:val="Hyperlink"/>
                <w:noProof/>
              </w:rPr>
              <w:fldChar w:fldCharType="begin"/>
            </w:r>
            <w:r w:rsidRPr="008228F9">
              <w:rPr>
                <w:rStyle w:val="Hyperlink"/>
                <w:noProof/>
              </w:rPr>
              <w:instrText xml:space="preserve"> </w:instrText>
            </w:r>
            <w:r>
              <w:rPr>
                <w:noProof/>
              </w:rPr>
              <w:instrText>HYPERLINK \l "_Toc125728605"</w:instrText>
            </w:r>
            <w:r w:rsidRPr="008228F9">
              <w:rPr>
                <w:rStyle w:val="Hyperlink"/>
                <w:noProof/>
              </w:rPr>
              <w:instrText xml:space="preserve"> </w:instrText>
            </w:r>
            <w:r w:rsidRPr="008228F9">
              <w:rPr>
                <w:rStyle w:val="Hyperlink"/>
                <w:noProof/>
              </w:rPr>
              <w:fldChar w:fldCharType="separate"/>
            </w:r>
            <w:r w:rsidRPr="008228F9">
              <w:rPr>
                <w:rStyle w:val="Hyperlink"/>
                <w:noProof/>
              </w:rPr>
              <w:t>Chapter 1 - Core vThunder Installation &amp; Basic Setup.</w:t>
            </w:r>
            <w:r>
              <w:rPr>
                <w:noProof/>
                <w:webHidden/>
              </w:rPr>
              <w:tab/>
            </w:r>
            <w:r>
              <w:rPr>
                <w:noProof/>
                <w:webHidden/>
              </w:rPr>
              <w:fldChar w:fldCharType="begin"/>
            </w:r>
            <w:r>
              <w:rPr>
                <w:noProof/>
                <w:webHidden/>
              </w:rPr>
              <w:instrText xml:space="preserve"> PAGEREF _Toc125728605 \h </w:instrText>
            </w:r>
          </w:ins>
          <w:r>
            <w:rPr>
              <w:noProof/>
              <w:webHidden/>
            </w:rPr>
          </w:r>
          <w:r>
            <w:rPr>
              <w:noProof/>
              <w:webHidden/>
            </w:rPr>
            <w:fldChar w:fldCharType="separate"/>
          </w:r>
          <w:ins w:id="47" w:author="Vikas Gautam" w:date="2023-01-27T16:16:00Z">
            <w:r>
              <w:rPr>
                <w:noProof/>
                <w:webHidden/>
              </w:rPr>
              <w:t>16</w:t>
            </w:r>
            <w:r>
              <w:rPr>
                <w:noProof/>
                <w:webHidden/>
              </w:rPr>
              <w:fldChar w:fldCharType="end"/>
            </w:r>
            <w:r w:rsidRPr="008228F9">
              <w:rPr>
                <w:rStyle w:val="Hyperlink"/>
                <w:noProof/>
              </w:rPr>
              <w:fldChar w:fldCharType="end"/>
            </w:r>
          </w:ins>
        </w:p>
        <w:p w14:paraId="0E48A5EA" w14:textId="377D8ABE" w:rsidR="0074166F" w:rsidRDefault="0074166F">
          <w:pPr>
            <w:pStyle w:val="TOC3"/>
            <w:tabs>
              <w:tab w:val="right" w:leader="dot" w:pos="9016"/>
            </w:tabs>
            <w:rPr>
              <w:ins w:id="48" w:author="Vikas Gautam" w:date="2023-01-27T16:16:00Z"/>
              <w:rFonts w:eastAsiaTheme="minorEastAsia"/>
              <w:noProof/>
              <w:sz w:val="22"/>
              <w:lang w:eastAsia="en-IN"/>
            </w:rPr>
          </w:pPr>
          <w:ins w:id="49" w:author="Vikas Gautam" w:date="2023-01-27T16:16:00Z">
            <w:r w:rsidRPr="008228F9">
              <w:rPr>
                <w:rStyle w:val="Hyperlink"/>
                <w:noProof/>
              </w:rPr>
              <w:fldChar w:fldCharType="begin"/>
            </w:r>
            <w:r w:rsidRPr="008228F9">
              <w:rPr>
                <w:rStyle w:val="Hyperlink"/>
                <w:noProof/>
              </w:rPr>
              <w:instrText xml:space="preserve"> </w:instrText>
            </w:r>
            <w:r>
              <w:rPr>
                <w:noProof/>
              </w:rPr>
              <w:instrText>HYPERLINK \l "_Toc125728606"</w:instrText>
            </w:r>
            <w:r w:rsidRPr="008228F9">
              <w:rPr>
                <w:rStyle w:val="Hyperlink"/>
                <w:noProof/>
              </w:rPr>
              <w:instrText xml:space="preserve"> </w:instrText>
            </w:r>
            <w:r w:rsidRPr="008228F9">
              <w:rPr>
                <w:rStyle w:val="Hyperlink"/>
                <w:noProof/>
              </w:rPr>
              <w:fldChar w:fldCharType="separate"/>
            </w:r>
            <w:r w:rsidRPr="008228F9">
              <w:rPr>
                <w:rStyle w:val="Hyperlink"/>
                <w:noProof/>
              </w:rPr>
              <w:t>Configure</w:t>
            </w:r>
            <w:r>
              <w:rPr>
                <w:noProof/>
                <w:webHidden/>
              </w:rPr>
              <w:tab/>
            </w:r>
            <w:r>
              <w:rPr>
                <w:noProof/>
                <w:webHidden/>
              </w:rPr>
              <w:fldChar w:fldCharType="begin"/>
            </w:r>
            <w:r>
              <w:rPr>
                <w:noProof/>
                <w:webHidden/>
              </w:rPr>
              <w:instrText xml:space="preserve"> PAGEREF _Toc125728606 \h </w:instrText>
            </w:r>
          </w:ins>
          <w:r>
            <w:rPr>
              <w:noProof/>
              <w:webHidden/>
            </w:rPr>
          </w:r>
          <w:r>
            <w:rPr>
              <w:noProof/>
              <w:webHidden/>
            </w:rPr>
            <w:fldChar w:fldCharType="separate"/>
          </w:r>
          <w:ins w:id="50" w:author="Vikas Gautam" w:date="2023-01-27T16:16:00Z">
            <w:r>
              <w:rPr>
                <w:noProof/>
                <w:webHidden/>
              </w:rPr>
              <w:t>16</w:t>
            </w:r>
            <w:r>
              <w:rPr>
                <w:noProof/>
                <w:webHidden/>
              </w:rPr>
              <w:fldChar w:fldCharType="end"/>
            </w:r>
            <w:r w:rsidRPr="008228F9">
              <w:rPr>
                <w:rStyle w:val="Hyperlink"/>
                <w:noProof/>
              </w:rPr>
              <w:fldChar w:fldCharType="end"/>
            </w:r>
          </w:ins>
        </w:p>
        <w:p w14:paraId="1411B7F6" w14:textId="51671749" w:rsidR="0074166F" w:rsidRDefault="0074166F">
          <w:pPr>
            <w:pStyle w:val="TOC3"/>
            <w:tabs>
              <w:tab w:val="right" w:leader="dot" w:pos="9016"/>
            </w:tabs>
            <w:rPr>
              <w:ins w:id="51" w:author="Vikas Gautam" w:date="2023-01-27T16:16:00Z"/>
              <w:rFonts w:eastAsiaTheme="minorEastAsia"/>
              <w:noProof/>
              <w:sz w:val="22"/>
              <w:lang w:eastAsia="en-IN"/>
            </w:rPr>
          </w:pPr>
          <w:ins w:id="52" w:author="Vikas Gautam" w:date="2023-01-27T16:16:00Z">
            <w:r w:rsidRPr="008228F9">
              <w:rPr>
                <w:rStyle w:val="Hyperlink"/>
                <w:noProof/>
              </w:rPr>
              <w:fldChar w:fldCharType="begin"/>
            </w:r>
            <w:r w:rsidRPr="008228F9">
              <w:rPr>
                <w:rStyle w:val="Hyperlink"/>
                <w:noProof/>
              </w:rPr>
              <w:instrText xml:space="preserve"> </w:instrText>
            </w:r>
            <w:r>
              <w:rPr>
                <w:noProof/>
              </w:rPr>
              <w:instrText>HYPERLINK \l "_Toc125728607"</w:instrText>
            </w:r>
            <w:r w:rsidRPr="008228F9">
              <w:rPr>
                <w:rStyle w:val="Hyperlink"/>
                <w:noProof/>
              </w:rPr>
              <w:instrText xml:space="preserve"> </w:instrText>
            </w:r>
            <w:r w:rsidRPr="008228F9">
              <w:rPr>
                <w:rStyle w:val="Hyperlink"/>
                <w:noProof/>
              </w:rPr>
              <w:fldChar w:fldCharType="separate"/>
            </w:r>
            <w:r w:rsidRPr="008228F9">
              <w:rPr>
                <w:rStyle w:val="Hyperlink"/>
                <w:noProof/>
              </w:rPr>
              <w:t>Install</w:t>
            </w:r>
            <w:r>
              <w:rPr>
                <w:noProof/>
                <w:webHidden/>
              </w:rPr>
              <w:tab/>
            </w:r>
            <w:r>
              <w:rPr>
                <w:noProof/>
                <w:webHidden/>
              </w:rPr>
              <w:fldChar w:fldCharType="begin"/>
            </w:r>
            <w:r>
              <w:rPr>
                <w:noProof/>
                <w:webHidden/>
              </w:rPr>
              <w:instrText xml:space="preserve"> PAGEREF _Toc125728607 \h </w:instrText>
            </w:r>
          </w:ins>
          <w:r>
            <w:rPr>
              <w:noProof/>
              <w:webHidden/>
            </w:rPr>
          </w:r>
          <w:r>
            <w:rPr>
              <w:noProof/>
              <w:webHidden/>
            </w:rPr>
            <w:fldChar w:fldCharType="separate"/>
          </w:r>
          <w:ins w:id="53" w:author="Vikas Gautam" w:date="2023-01-27T16:16:00Z">
            <w:r>
              <w:rPr>
                <w:noProof/>
                <w:webHidden/>
              </w:rPr>
              <w:t>19</w:t>
            </w:r>
            <w:r>
              <w:rPr>
                <w:noProof/>
                <w:webHidden/>
              </w:rPr>
              <w:fldChar w:fldCharType="end"/>
            </w:r>
            <w:r w:rsidRPr="008228F9">
              <w:rPr>
                <w:rStyle w:val="Hyperlink"/>
                <w:noProof/>
              </w:rPr>
              <w:fldChar w:fldCharType="end"/>
            </w:r>
          </w:ins>
        </w:p>
        <w:p w14:paraId="06CB0374" w14:textId="05B06E58" w:rsidR="0074166F" w:rsidRDefault="0074166F">
          <w:pPr>
            <w:pStyle w:val="TOC3"/>
            <w:tabs>
              <w:tab w:val="right" w:leader="dot" w:pos="9016"/>
            </w:tabs>
            <w:rPr>
              <w:ins w:id="54" w:author="Vikas Gautam" w:date="2023-01-27T16:16:00Z"/>
              <w:rFonts w:eastAsiaTheme="minorEastAsia"/>
              <w:noProof/>
              <w:sz w:val="22"/>
              <w:lang w:eastAsia="en-IN"/>
            </w:rPr>
          </w:pPr>
          <w:ins w:id="55" w:author="Vikas Gautam" w:date="2023-01-27T16:16:00Z">
            <w:r w:rsidRPr="008228F9">
              <w:rPr>
                <w:rStyle w:val="Hyperlink"/>
                <w:noProof/>
              </w:rPr>
              <w:fldChar w:fldCharType="begin"/>
            </w:r>
            <w:r w:rsidRPr="008228F9">
              <w:rPr>
                <w:rStyle w:val="Hyperlink"/>
                <w:noProof/>
              </w:rPr>
              <w:instrText xml:space="preserve"> </w:instrText>
            </w:r>
            <w:r>
              <w:rPr>
                <w:noProof/>
              </w:rPr>
              <w:instrText>HYPERLINK \l "_Toc125728608"</w:instrText>
            </w:r>
            <w:r w:rsidRPr="008228F9">
              <w:rPr>
                <w:rStyle w:val="Hyperlink"/>
                <w:noProof/>
              </w:rPr>
              <w:instrText xml:space="preserve"> </w:instrText>
            </w:r>
            <w:r w:rsidRPr="008228F9">
              <w:rPr>
                <w:rStyle w:val="Hyperlink"/>
                <w:noProof/>
              </w:rPr>
              <w:fldChar w:fldCharType="separate"/>
            </w:r>
            <w:r w:rsidRPr="008228F9">
              <w:rPr>
                <w:rStyle w:val="Hyperlink"/>
                <w:noProof/>
              </w:rPr>
              <w:t>Verify</w:t>
            </w:r>
            <w:r>
              <w:rPr>
                <w:noProof/>
                <w:webHidden/>
              </w:rPr>
              <w:tab/>
            </w:r>
            <w:r>
              <w:rPr>
                <w:noProof/>
                <w:webHidden/>
              </w:rPr>
              <w:fldChar w:fldCharType="begin"/>
            </w:r>
            <w:r>
              <w:rPr>
                <w:noProof/>
                <w:webHidden/>
              </w:rPr>
              <w:instrText xml:space="preserve"> PAGEREF _Toc125728608 \h </w:instrText>
            </w:r>
          </w:ins>
          <w:r>
            <w:rPr>
              <w:noProof/>
              <w:webHidden/>
            </w:rPr>
          </w:r>
          <w:r>
            <w:rPr>
              <w:noProof/>
              <w:webHidden/>
            </w:rPr>
            <w:fldChar w:fldCharType="separate"/>
          </w:r>
          <w:ins w:id="56" w:author="Vikas Gautam" w:date="2023-01-27T16:16:00Z">
            <w:r>
              <w:rPr>
                <w:noProof/>
                <w:webHidden/>
              </w:rPr>
              <w:t>20</w:t>
            </w:r>
            <w:r>
              <w:rPr>
                <w:noProof/>
                <w:webHidden/>
              </w:rPr>
              <w:fldChar w:fldCharType="end"/>
            </w:r>
            <w:r w:rsidRPr="008228F9">
              <w:rPr>
                <w:rStyle w:val="Hyperlink"/>
                <w:noProof/>
              </w:rPr>
              <w:fldChar w:fldCharType="end"/>
            </w:r>
          </w:ins>
        </w:p>
        <w:p w14:paraId="35503DA0" w14:textId="7182A290" w:rsidR="0074166F" w:rsidRDefault="0074166F">
          <w:pPr>
            <w:pStyle w:val="TOC3"/>
            <w:tabs>
              <w:tab w:val="right" w:leader="dot" w:pos="9016"/>
            </w:tabs>
            <w:rPr>
              <w:ins w:id="57" w:author="Vikas Gautam" w:date="2023-01-27T16:16:00Z"/>
              <w:rFonts w:eastAsiaTheme="minorEastAsia"/>
              <w:noProof/>
              <w:sz w:val="22"/>
              <w:lang w:eastAsia="en-IN"/>
            </w:rPr>
          </w:pPr>
          <w:ins w:id="58" w:author="Vikas Gautam" w:date="2023-01-27T16:16:00Z">
            <w:r w:rsidRPr="008228F9">
              <w:rPr>
                <w:rStyle w:val="Hyperlink"/>
                <w:noProof/>
              </w:rPr>
              <w:fldChar w:fldCharType="begin"/>
            </w:r>
            <w:r w:rsidRPr="008228F9">
              <w:rPr>
                <w:rStyle w:val="Hyperlink"/>
                <w:noProof/>
              </w:rPr>
              <w:instrText xml:space="preserve"> </w:instrText>
            </w:r>
            <w:r>
              <w:rPr>
                <w:noProof/>
              </w:rPr>
              <w:instrText>HYPERLINK \l "_Toc125728609"</w:instrText>
            </w:r>
            <w:r w:rsidRPr="008228F9">
              <w:rPr>
                <w:rStyle w:val="Hyperlink"/>
                <w:noProof/>
              </w:rPr>
              <w:instrText xml:space="preserve"> </w:instrText>
            </w:r>
            <w:r w:rsidRPr="008228F9">
              <w:rPr>
                <w:rStyle w:val="Hyperlink"/>
                <w:noProof/>
              </w:rPr>
              <w:fldChar w:fldCharType="separate"/>
            </w:r>
            <w:r w:rsidRPr="008228F9">
              <w:rPr>
                <w:rStyle w:val="Hyperlink"/>
                <w:noProof/>
              </w:rPr>
              <w:t>Configure – Client Servers VMSS Setup</w:t>
            </w:r>
            <w:r>
              <w:rPr>
                <w:noProof/>
                <w:webHidden/>
              </w:rPr>
              <w:tab/>
            </w:r>
            <w:r>
              <w:rPr>
                <w:noProof/>
                <w:webHidden/>
              </w:rPr>
              <w:fldChar w:fldCharType="begin"/>
            </w:r>
            <w:r>
              <w:rPr>
                <w:noProof/>
                <w:webHidden/>
              </w:rPr>
              <w:instrText xml:space="preserve"> PAGEREF _Toc125728609 \h </w:instrText>
            </w:r>
          </w:ins>
          <w:r>
            <w:rPr>
              <w:noProof/>
              <w:webHidden/>
            </w:rPr>
          </w:r>
          <w:r>
            <w:rPr>
              <w:noProof/>
              <w:webHidden/>
            </w:rPr>
            <w:fldChar w:fldCharType="separate"/>
          </w:r>
          <w:ins w:id="59" w:author="Vikas Gautam" w:date="2023-01-27T16:16:00Z">
            <w:r>
              <w:rPr>
                <w:noProof/>
                <w:webHidden/>
              </w:rPr>
              <w:t>22</w:t>
            </w:r>
            <w:r>
              <w:rPr>
                <w:noProof/>
                <w:webHidden/>
              </w:rPr>
              <w:fldChar w:fldCharType="end"/>
            </w:r>
            <w:r w:rsidRPr="008228F9">
              <w:rPr>
                <w:rStyle w:val="Hyperlink"/>
                <w:noProof/>
              </w:rPr>
              <w:fldChar w:fldCharType="end"/>
            </w:r>
          </w:ins>
        </w:p>
        <w:p w14:paraId="6258FDB6" w14:textId="7970E3B8" w:rsidR="0074166F" w:rsidRDefault="0074166F">
          <w:pPr>
            <w:pStyle w:val="TOC3"/>
            <w:tabs>
              <w:tab w:val="right" w:leader="dot" w:pos="9016"/>
            </w:tabs>
            <w:rPr>
              <w:ins w:id="60" w:author="Vikas Gautam" w:date="2023-01-27T16:16:00Z"/>
              <w:rFonts w:eastAsiaTheme="minorEastAsia"/>
              <w:noProof/>
              <w:sz w:val="22"/>
              <w:lang w:eastAsia="en-IN"/>
            </w:rPr>
          </w:pPr>
          <w:ins w:id="61" w:author="Vikas Gautam" w:date="2023-01-27T16:16:00Z">
            <w:r w:rsidRPr="008228F9">
              <w:rPr>
                <w:rStyle w:val="Hyperlink"/>
                <w:noProof/>
              </w:rPr>
              <w:fldChar w:fldCharType="begin"/>
            </w:r>
            <w:r w:rsidRPr="008228F9">
              <w:rPr>
                <w:rStyle w:val="Hyperlink"/>
                <w:noProof/>
              </w:rPr>
              <w:instrText xml:space="preserve"> </w:instrText>
            </w:r>
            <w:r>
              <w:rPr>
                <w:noProof/>
              </w:rPr>
              <w:instrText>HYPERLINK \l "_Toc125728610"</w:instrText>
            </w:r>
            <w:r w:rsidRPr="008228F9">
              <w:rPr>
                <w:rStyle w:val="Hyperlink"/>
                <w:noProof/>
              </w:rPr>
              <w:instrText xml:space="preserve"> </w:instrText>
            </w:r>
            <w:r w:rsidRPr="008228F9">
              <w:rPr>
                <w:rStyle w:val="Hyperlink"/>
                <w:noProof/>
              </w:rPr>
              <w:fldChar w:fldCharType="separate"/>
            </w:r>
            <w:r w:rsidRPr="008228F9">
              <w:rPr>
                <w:rStyle w:val="Hyperlink"/>
                <w:noProof/>
              </w:rPr>
              <w:t>Verify</w:t>
            </w:r>
            <w:r>
              <w:rPr>
                <w:noProof/>
                <w:webHidden/>
              </w:rPr>
              <w:tab/>
            </w:r>
            <w:r>
              <w:rPr>
                <w:noProof/>
                <w:webHidden/>
              </w:rPr>
              <w:fldChar w:fldCharType="begin"/>
            </w:r>
            <w:r>
              <w:rPr>
                <w:noProof/>
                <w:webHidden/>
              </w:rPr>
              <w:instrText xml:space="preserve"> PAGEREF _Toc125728610 \h </w:instrText>
            </w:r>
          </w:ins>
          <w:r>
            <w:rPr>
              <w:noProof/>
              <w:webHidden/>
            </w:rPr>
          </w:r>
          <w:r>
            <w:rPr>
              <w:noProof/>
              <w:webHidden/>
            </w:rPr>
            <w:fldChar w:fldCharType="separate"/>
          </w:r>
          <w:ins w:id="62" w:author="Vikas Gautam" w:date="2023-01-27T16:16:00Z">
            <w:r>
              <w:rPr>
                <w:noProof/>
                <w:webHidden/>
              </w:rPr>
              <w:t>28</w:t>
            </w:r>
            <w:r>
              <w:rPr>
                <w:noProof/>
                <w:webHidden/>
              </w:rPr>
              <w:fldChar w:fldCharType="end"/>
            </w:r>
            <w:r w:rsidRPr="008228F9">
              <w:rPr>
                <w:rStyle w:val="Hyperlink"/>
                <w:noProof/>
              </w:rPr>
              <w:fldChar w:fldCharType="end"/>
            </w:r>
          </w:ins>
        </w:p>
        <w:p w14:paraId="0B0A201D" w14:textId="4008B780" w:rsidR="0074166F" w:rsidRDefault="0074166F">
          <w:pPr>
            <w:pStyle w:val="TOC2"/>
            <w:tabs>
              <w:tab w:val="right" w:leader="dot" w:pos="9016"/>
            </w:tabs>
            <w:rPr>
              <w:ins w:id="63" w:author="Vikas Gautam" w:date="2023-01-27T16:16:00Z"/>
              <w:noProof/>
              <w:sz w:val="22"/>
              <w:lang w:val="en-IN" w:eastAsia="en-IN"/>
            </w:rPr>
          </w:pPr>
          <w:ins w:id="64" w:author="Vikas Gautam" w:date="2023-01-27T16:16:00Z">
            <w:r w:rsidRPr="008228F9">
              <w:rPr>
                <w:rStyle w:val="Hyperlink"/>
                <w:noProof/>
              </w:rPr>
              <w:fldChar w:fldCharType="begin"/>
            </w:r>
            <w:r w:rsidRPr="008228F9">
              <w:rPr>
                <w:rStyle w:val="Hyperlink"/>
                <w:noProof/>
              </w:rPr>
              <w:instrText xml:space="preserve"> </w:instrText>
            </w:r>
            <w:r>
              <w:rPr>
                <w:noProof/>
              </w:rPr>
              <w:instrText>HYPERLINK \l "_Toc125728611"</w:instrText>
            </w:r>
            <w:r w:rsidRPr="008228F9">
              <w:rPr>
                <w:rStyle w:val="Hyperlink"/>
                <w:noProof/>
              </w:rPr>
              <w:instrText xml:space="preserve"> </w:instrText>
            </w:r>
            <w:r w:rsidRPr="008228F9">
              <w:rPr>
                <w:rStyle w:val="Hyperlink"/>
                <w:noProof/>
              </w:rPr>
              <w:fldChar w:fldCharType="separate"/>
            </w:r>
            <w:r w:rsidRPr="008228F9">
              <w:rPr>
                <w:rStyle w:val="Hyperlink"/>
                <w:noProof/>
              </w:rPr>
              <w:t>Chapter 2 - Automation Account Setup.</w:t>
            </w:r>
            <w:r>
              <w:rPr>
                <w:noProof/>
                <w:webHidden/>
              </w:rPr>
              <w:tab/>
            </w:r>
            <w:r>
              <w:rPr>
                <w:noProof/>
                <w:webHidden/>
              </w:rPr>
              <w:fldChar w:fldCharType="begin"/>
            </w:r>
            <w:r>
              <w:rPr>
                <w:noProof/>
                <w:webHidden/>
              </w:rPr>
              <w:instrText xml:space="preserve"> PAGEREF _Toc125728611 \h </w:instrText>
            </w:r>
          </w:ins>
          <w:r>
            <w:rPr>
              <w:noProof/>
              <w:webHidden/>
            </w:rPr>
          </w:r>
          <w:r>
            <w:rPr>
              <w:noProof/>
              <w:webHidden/>
            </w:rPr>
            <w:fldChar w:fldCharType="separate"/>
          </w:r>
          <w:ins w:id="65" w:author="Vikas Gautam" w:date="2023-01-27T16:16:00Z">
            <w:r>
              <w:rPr>
                <w:noProof/>
                <w:webHidden/>
              </w:rPr>
              <w:t>28</w:t>
            </w:r>
            <w:r>
              <w:rPr>
                <w:noProof/>
                <w:webHidden/>
              </w:rPr>
              <w:fldChar w:fldCharType="end"/>
            </w:r>
            <w:r w:rsidRPr="008228F9">
              <w:rPr>
                <w:rStyle w:val="Hyperlink"/>
                <w:noProof/>
              </w:rPr>
              <w:fldChar w:fldCharType="end"/>
            </w:r>
          </w:ins>
        </w:p>
        <w:p w14:paraId="1E7EA8B7" w14:textId="1C186817" w:rsidR="0074166F" w:rsidRDefault="0074166F">
          <w:pPr>
            <w:pStyle w:val="TOC3"/>
            <w:tabs>
              <w:tab w:val="right" w:leader="dot" w:pos="9016"/>
            </w:tabs>
            <w:rPr>
              <w:ins w:id="66" w:author="Vikas Gautam" w:date="2023-01-27T16:16:00Z"/>
              <w:rFonts w:eastAsiaTheme="minorEastAsia"/>
              <w:noProof/>
              <w:sz w:val="22"/>
              <w:lang w:eastAsia="en-IN"/>
            </w:rPr>
          </w:pPr>
          <w:ins w:id="67" w:author="Vikas Gautam" w:date="2023-01-27T16:16:00Z">
            <w:r w:rsidRPr="008228F9">
              <w:rPr>
                <w:rStyle w:val="Hyperlink"/>
                <w:noProof/>
              </w:rPr>
              <w:fldChar w:fldCharType="begin"/>
            </w:r>
            <w:r w:rsidRPr="008228F9">
              <w:rPr>
                <w:rStyle w:val="Hyperlink"/>
                <w:noProof/>
              </w:rPr>
              <w:instrText xml:space="preserve"> </w:instrText>
            </w:r>
            <w:r>
              <w:rPr>
                <w:noProof/>
              </w:rPr>
              <w:instrText>HYPERLINK \l "_Toc125728612"</w:instrText>
            </w:r>
            <w:r w:rsidRPr="008228F9">
              <w:rPr>
                <w:rStyle w:val="Hyperlink"/>
                <w:noProof/>
              </w:rPr>
              <w:instrText xml:space="preserve"> </w:instrText>
            </w:r>
            <w:r w:rsidRPr="008228F9">
              <w:rPr>
                <w:rStyle w:val="Hyperlink"/>
                <w:noProof/>
              </w:rPr>
              <w:fldChar w:fldCharType="separate"/>
            </w:r>
            <w:r w:rsidRPr="008228F9">
              <w:rPr>
                <w:rStyle w:val="Hyperlink"/>
                <w:noProof/>
              </w:rPr>
              <w:t>Configure Azure Access Key</w:t>
            </w:r>
            <w:r>
              <w:rPr>
                <w:noProof/>
                <w:webHidden/>
              </w:rPr>
              <w:tab/>
            </w:r>
            <w:r>
              <w:rPr>
                <w:noProof/>
                <w:webHidden/>
              </w:rPr>
              <w:fldChar w:fldCharType="begin"/>
            </w:r>
            <w:r>
              <w:rPr>
                <w:noProof/>
                <w:webHidden/>
              </w:rPr>
              <w:instrText xml:space="preserve"> PAGEREF _Toc125728612 \h </w:instrText>
            </w:r>
          </w:ins>
          <w:r>
            <w:rPr>
              <w:noProof/>
              <w:webHidden/>
            </w:rPr>
          </w:r>
          <w:r>
            <w:rPr>
              <w:noProof/>
              <w:webHidden/>
            </w:rPr>
            <w:fldChar w:fldCharType="separate"/>
          </w:r>
          <w:ins w:id="68" w:author="Vikas Gautam" w:date="2023-01-27T16:16:00Z">
            <w:r>
              <w:rPr>
                <w:noProof/>
                <w:webHidden/>
              </w:rPr>
              <w:t>28</w:t>
            </w:r>
            <w:r>
              <w:rPr>
                <w:noProof/>
                <w:webHidden/>
              </w:rPr>
              <w:fldChar w:fldCharType="end"/>
            </w:r>
            <w:r w:rsidRPr="008228F9">
              <w:rPr>
                <w:rStyle w:val="Hyperlink"/>
                <w:noProof/>
              </w:rPr>
              <w:fldChar w:fldCharType="end"/>
            </w:r>
          </w:ins>
        </w:p>
        <w:p w14:paraId="7C1B4673" w14:textId="23D95444" w:rsidR="0074166F" w:rsidRDefault="0074166F">
          <w:pPr>
            <w:pStyle w:val="TOC3"/>
            <w:tabs>
              <w:tab w:val="right" w:leader="dot" w:pos="9016"/>
            </w:tabs>
            <w:rPr>
              <w:ins w:id="69" w:author="Vikas Gautam" w:date="2023-01-27T16:16:00Z"/>
              <w:rFonts w:eastAsiaTheme="minorEastAsia"/>
              <w:noProof/>
              <w:sz w:val="22"/>
              <w:lang w:eastAsia="en-IN"/>
            </w:rPr>
          </w:pPr>
          <w:ins w:id="70" w:author="Vikas Gautam" w:date="2023-01-27T16:16:00Z">
            <w:r w:rsidRPr="008228F9">
              <w:rPr>
                <w:rStyle w:val="Hyperlink"/>
                <w:noProof/>
              </w:rPr>
              <w:fldChar w:fldCharType="begin"/>
            </w:r>
            <w:r w:rsidRPr="008228F9">
              <w:rPr>
                <w:rStyle w:val="Hyperlink"/>
                <w:noProof/>
              </w:rPr>
              <w:instrText xml:space="preserve"> </w:instrText>
            </w:r>
            <w:r>
              <w:rPr>
                <w:noProof/>
              </w:rPr>
              <w:instrText>HYPERLINK \l "_Toc125728613"</w:instrText>
            </w:r>
            <w:r w:rsidRPr="008228F9">
              <w:rPr>
                <w:rStyle w:val="Hyperlink"/>
                <w:noProof/>
              </w:rPr>
              <w:instrText xml:space="preserve"> </w:instrText>
            </w:r>
            <w:r w:rsidRPr="008228F9">
              <w:rPr>
                <w:rStyle w:val="Hyperlink"/>
                <w:noProof/>
              </w:rPr>
              <w:fldChar w:fldCharType="separate"/>
            </w:r>
            <w:r w:rsidRPr="008228F9">
              <w:rPr>
                <w:rStyle w:val="Hyperlink"/>
                <w:noProof/>
              </w:rPr>
              <w:t>Configure</w:t>
            </w:r>
            <w:r>
              <w:rPr>
                <w:noProof/>
                <w:webHidden/>
              </w:rPr>
              <w:tab/>
            </w:r>
            <w:r>
              <w:rPr>
                <w:noProof/>
                <w:webHidden/>
              </w:rPr>
              <w:fldChar w:fldCharType="begin"/>
            </w:r>
            <w:r>
              <w:rPr>
                <w:noProof/>
                <w:webHidden/>
              </w:rPr>
              <w:instrText xml:space="preserve"> PAGEREF _Toc125728613 \h </w:instrText>
            </w:r>
          </w:ins>
          <w:r>
            <w:rPr>
              <w:noProof/>
              <w:webHidden/>
            </w:rPr>
          </w:r>
          <w:r>
            <w:rPr>
              <w:noProof/>
              <w:webHidden/>
            </w:rPr>
            <w:fldChar w:fldCharType="separate"/>
          </w:r>
          <w:ins w:id="71" w:author="Vikas Gautam" w:date="2023-01-27T16:16:00Z">
            <w:r>
              <w:rPr>
                <w:noProof/>
                <w:webHidden/>
              </w:rPr>
              <w:t>45</w:t>
            </w:r>
            <w:r>
              <w:rPr>
                <w:noProof/>
                <w:webHidden/>
              </w:rPr>
              <w:fldChar w:fldCharType="end"/>
            </w:r>
            <w:r w:rsidRPr="008228F9">
              <w:rPr>
                <w:rStyle w:val="Hyperlink"/>
                <w:noProof/>
              </w:rPr>
              <w:fldChar w:fldCharType="end"/>
            </w:r>
          </w:ins>
        </w:p>
        <w:p w14:paraId="3D6A9F0A" w14:textId="2E9239AA" w:rsidR="0074166F" w:rsidRDefault="0074166F">
          <w:pPr>
            <w:pStyle w:val="TOC3"/>
            <w:tabs>
              <w:tab w:val="right" w:leader="dot" w:pos="9016"/>
            </w:tabs>
            <w:rPr>
              <w:ins w:id="72" w:author="Vikas Gautam" w:date="2023-01-27T16:16:00Z"/>
              <w:rFonts w:eastAsiaTheme="minorEastAsia"/>
              <w:noProof/>
              <w:sz w:val="22"/>
              <w:lang w:eastAsia="en-IN"/>
            </w:rPr>
          </w:pPr>
          <w:ins w:id="73" w:author="Vikas Gautam" w:date="2023-01-27T16:16:00Z">
            <w:r w:rsidRPr="008228F9">
              <w:rPr>
                <w:rStyle w:val="Hyperlink"/>
                <w:noProof/>
              </w:rPr>
              <w:fldChar w:fldCharType="begin"/>
            </w:r>
            <w:r w:rsidRPr="008228F9">
              <w:rPr>
                <w:rStyle w:val="Hyperlink"/>
                <w:noProof/>
              </w:rPr>
              <w:instrText xml:space="preserve"> </w:instrText>
            </w:r>
            <w:r>
              <w:rPr>
                <w:noProof/>
              </w:rPr>
              <w:instrText>HYPERLINK \l "_Toc125728614"</w:instrText>
            </w:r>
            <w:r w:rsidRPr="008228F9">
              <w:rPr>
                <w:rStyle w:val="Hyperlink"/>
                <w:noProof/>
              </w:rPr>
              <w:instrText xml:space="preserve"> </w:instrText>
            </w:r>
            <w:r w:rsidRPr="008228F9">
              <w:rPr>
                <w:rStyle w:val="Hyperlink"/>
                <w:noProof/>
              </w:rPr>
              <w:fldChar w:fldCharType="separate"/>
            </w:r>
            <w:r w:rsidRPr="008228F9">
              <w:rPr>
                <w:rStyle w:val="Hyperlink"/>
                <w:noProof/>
              </w:rPr>
              <w:t>Install</w:t>
            </w:r>
            <w:r>
              <w:rPr>
                <w:noProof/>
                <w:webHidden/>
              </w:rPr>
              <w:tab/>
            </w:r>
            <w:r>
              <w:rPr>
                <w:noProof/>
                <w:webHidden/>
              </w:rPr>
              <w:fldChar w:fldCharType="begin"/>
            </w:r>
            <w:r>
              <w:rPr>
                <w:noProof/>
                <w:webHidden/>
              </w:rPr>
              <w:instrText xml:space="preserve"> PAGEREF _Toc125728614 \h </w:instrText>
            </w:r>
          </w:ins>
          <w:r>
            <w:rPr>
              <w:noProof/>
              <w:webHidden/>
            </w:rPr>
          </w:r>
          <w:r>
            <w:rPr>
              <w:noProof/>
              <w:webHidden/>
            </w:rPr>
            <w:fldChar w:fldCharType="separate"/>
          </w:r>
          <w:ins w:id="74" w:author="Vikas Gautam" w:date="2023-01-27T16:16:00Z">
            <w:r>
              <w:rPr>
                <w:noProof/>
                <w:webHidden/>
              </w:rPr>
              <w:t>49</w:t>
            </w:r>
            <w:r>
              <w:rPr>
                <w:noProof/>
                <w:webHidden/>
              </w:rPr>
              <w:fldChar w:fldCharType="end"/>
            </w:r>
            <w:r w:rsidRPr="008228F9">
              <w:rPr>
                <w:rStyle w:val="Hyperlink"/>
                <w:noProof/>
              </w:rPr>
              <w:fldChar w:fldCharType="end"/>
            </w:r>
          </w:ins>
        </w:p>
        <w:p w14:paraId="3E6426D0" w14:textId="3E129992" w:rsidR="0074166F" w:rsidRDefault="0074166F">
          <w:pPr>
            <w:pStyle w:val="TOC3"/>
            <w:tabs>
              <w:tab w:val="right" w:leader="dot" w:pos="9016"/>
            </w:tabs>
            <w:rPr>
              <w:ins w:id="75" w:author="Vikas Gautam" w:date="2023-01-27T16:16:00Z"/>
              <w:rFonts w:eastAsiaTheme="minorEastAsia"/>
              <w:noProof/>
              <w:sz w:val="22"/>
              <w:lang w:eastAsia="en-IN"/>
            </w:rPr>
          </w:pPr>
          <w:ins w:id="76" w:author="Vikas Gautam" w:date="2023-01-27T16:16:00Z">
            <w:r w:rsidRPr="008228F9">
              <w:rPr>
                <w:rStyle w:val="Hyperlink"/>
                <w:noProof/>
              </w:rPr>
              <w:fldChar w:fldCharType="begin"/>
            </w:r>
            <w:r w:rsidRPr="008228F9">
              <w:rPr>
                <w:rStyle w:val="Hyperlink"/>
                <w:noProof/>
              </w:rPr>
              <w:instrText xml:space="preserve"> </w:instrText>
            </w:r>
            <w:r>
              <w:rPr>
                <w:noProof/>
              </w:rPr>
              <w:instrText>HYPERLINK \l "_Toc125728615"</w:instrText>
            </w:r>
            <w:r w:rsidRPr="008228F9">
              <w:rPr>
                <w:rStyle w:val="Hyperlink"/>
                <w:noProof/>
              </w:rPr>
              <w:instrText xml:space="preserve"> </w:instrText>
            </w:r>
            <w:r w:rsidRPr="008228F9">
              <w:rPr>
                <w:rStyle w:val="Hyperlink"/>
                <w:noProof/>
              </w:rPr>
              <w:fldChar w:fldCharType="separate"/>
            </w:r>
            <w:r w:rsidRPr="008228F9">
              <w:rPr>
                <w:rStyle w:val="Hyperlink"/>
                <w:noProof/>
              </w:rPr>
              <w:t>Verify</w:t>
            </w:r>
            <w:r>
              <w:rPr>
                <w:noProof/>
                <w:webHidden/>
              </w:rPr>
              <w:tab/>
            </w:r>
            <w:r>
              <w:rPr>
                <w:noProof/>
                <w:webHidden/>
              </w:rPr>
              <w:fldChar w:fldCharType="begin"/>
            </w:r>
            <w:r>
              <w:rPr>
                <w:noProof/>
                <w:webHidden/>
              </w:rPr>
              <w:instrText xml:space="preserve"> PAGEREF _Toc125728615 \h </w:instrText>
            </w:r>
          </w:ins>
          <w:r>
            <w:rPr>
              <w:noProof/>
              <w:webHidden/>
            </w:rPr>
          </w:r>
          <w:r>
            <w:rPr>
              <w:noProof/>
              <w:webHidden/>
            </w:rPr>
            <w:fldChar w:fldCharType="separate"/>
          </w:r>
          <w:ins w:id="77" w:author="Vikas Gautam" w:date="2023-01-27T16:16:00Z">
            <w:r>
              <w:rPr>
                <w:noProof/>
                <w:webHidden/>
              </w:rPr>
              <w:t>50</w:t>
            </w:r>
            <w:r>
              <w:rPr>
                <w:noProof/>
                <w:webHidden/>
              </w:rPr>
              <w:fldChar w:fldCharType="end"/>
            </w:r>
            <w:r w:rsidRPr="008228F9">
              <w:rPr>
                <w:rStyle w:val="Hyperlink"/>
                <w:noProof/>
              </w:rPr>
              <w:fldChar w:fldCharType="end"/>
            </w:r>
          </w:ins>
        </w:p>
        <w:p w14:paraId="2331CDC9" w14:textId="130DF039" w:rsidR="0074166F" w:rsidRDefault="0074166F">
          <w:pPr>
            <w:pStyle w:val="TOC2"/>
            <w:tabs>
              <w:tab w:val="right" w:leader="dot" w:pos="9016"/>
            </w:tabs>
            <w:rPr>
              <w:ins w:id="78" w:author="Vikas Gautam" w:date="2023-01-27T16:16:00Z"/>
              <w:noProof/>
              <w:sz w:val="22"/>
              <w:lang w:val="en-IN" w:eastAsia="en-IN"/>
            </w:rPr>
          </w:pPr>
          <w:ins w:id="79" w:author="Vikas Gautam" w:date="2023-01-27T16:16:00Z">
            <w:r w:rsidRPr="008228F9">
              <w:rPr>
                <w:rStyle w:val="Hyperlink"/>
                <w:noProof/>
              </w:rPr>
              <w:fldChar w:fldCharType="begin"/>
            </w:r>
            <w:r w:rsidRPr="008228F9">
              <w:rPr>
                <w:rStyle w:val="Hyperlink"/>
                <w:noProof/>
              </w:rPr>
              <w:instrText xml:space="preserve"> </w:instrText>
            </w:r>
            <w:r>
              <w:rPr>
                <w:noProof/>
              </w:rPr>
              <w:instrText>HYPERLINK \l "_Toc125728616"</w:instrText>
            </w:r>
            <w:r w:rsidRPr="008228F9">
              <w:rPr>
                <w:rStyle w:val="Hyperlink"/>
                <w:noProof/>
              </w:rPr>
              <w:instrText xml:space="preserve"> </w:instrText>
            </w:r>
            <w:r w:rsidRPr="008228F9">
              <w:rPr>
                <w:rStyle w:val="Hyperlink"/>
                <w:noProof/>
              </w:rPr>
              <w:fldChar w:fldCharType="separate"/>
            </w:r>
            <w:r w:rsidRPr="008228F9">
              <w:rPr>
                <w:rStyle w:val="Hyperlink"/>
                <w:noProof/>
              </w:rPr>
              <w:t>Chapter 3 - Automation Account Webhook Setup.</w:t>
            </w:r>
            <w:r>
              <w:rPr>
                <w:noProof/>
                <w:webHidden/>
              </w:rPr>
              <w:tab/>
            </w:r>
            <w:r>
              <w:rPr>
                <w:noProof/>
                <w:webHidden/>
              </w:rPr>
              <w:fldChar w:fldCharType="begin"/>
            </w:r>
            <w:r>
              <w:rPr>
                <w:noProof/>
                <w:webHidden/>
              </w:rPr>
              <w:instrText xml:space="preserve"> PAGEREF _Toc125728616 \h </w:instrText>
            </w:r>
          </w:ins>
          <w:r>
            <w:rPr>
              <w:noProof/>
              <w:webHidden/>
            </w:rPr>
          </w:r>
          <w:r>
            <w:rPr>
              <w:noProof/>
              <w:webHidden/>
            </w:rPr>
            <w:fldChar w:fldCharType="separate"/>
          </w:r>
          <w:ins w:id="80" w:author="Vikas Gautam" w:date="2023-01-27T16:16:00Z">
            <w:r>
              <w:rPr>
                <w:noProof/>
                <w:webHidden/>
              </w:rPr>
              <w:t>50</w:t>
            </w:r>
            <w:r>
              <w:rPr>
                <w:noProof/>
                <w:webHidden/>
              </w:rPr>
              <w:fldChar w:fldCharType="end"/>
            </w:r>
            <w:r w:rsidRPr="008228F9">
              <w:rPr>
                <w:rStyle w:val="Hyperlink"/>
                <w:noProof/>
              </w:rPr>
              <w:fldChar w:fldCharType="end"/>
            </w:r>
          </w:ins>
        </w:p>
        <w:p w14:paraId="48B051CA" w14:textId="1969D6D2" w:rsidR="0074166F" w:rsidRDefault="0074166F">
          <w:pPr>
            <w:pStyle w:val="TOC3"/>
            <w:tabs>
              <w:tab w:val="right" w:leader="dot" w:pos="9016"/>
            </w:tabs>
            <w:rPr>
              <w:ins w:id="81" w:author="Vikas Gautam" w:date="2023-01-27T16:16:00Z"/>
              <w:rFonts w:eastAsiaTheme="minorEastAsia"/>
              <w:noProof/>
              <w:sz w:val="22"/>
              <w:lang w:eastAsia="en-IN"/>
            </w:rPr>
          </w:pPr>
          <w:ins w:id="82" w:author="Vikas Gautam" w:date="2023-01-27T16:16:00Z">
            <w:r w:rsidRPr="008228F9">
              <w:rPr>
                <w:rStyle w:val="Hyperlink"/>
                <w:noProof/>
              </w:rPr>
              <w:fldChar w:fldCharType="begin"/>
            </w:r>
            <w:r w:rsidRPr="008228F9">
              <w:rPr>
                <w:rStyle w:val="Hyperlink"/>
                <w:noProof/>
              </w:rPr>
              <w:instrText xml:space="preserve"> </w:instrText>
            </w:r>
            <w:r>
              <w:rPr>
                <w:noProof/>
              </w:rPr>
              <w:instrText>HYPERLINK \l "_Toc125728617"</w:instrText>
            </w:r>
            <w:r w:rsidRPr="008228F9">
              <w:rPr>
                <w:rStyle w:val="Hyperlink"/>
                <w:noProof/>
              </w:rPr>
              <w:instrText xml:space="preserve"> </w:instrText>
            </w:r>
            <w:r w:rsidRPr="008228F9">
              <w:rPr>
                <w:rStyle w:val="Hyperlink"/>
                <w:noProof/>
              </w:rPr>
              <w:fldChar w:fldCharType="separate"/>
            </w:r>
            <w:r w:rsidRPr="008228F9">
              <w:rPr>
                <w:rStyle w:val="Hyperlink"/>
                <w:noProof/>
              </w:rPr>
              <w:t>Install</w:t>
            </w:r>
            <w:r>
              <w:rPr>
                <w:noProof/>
                <w:webHidden/>
              </w:rPr>
              <w:tab/>
            </w:r>
            <w:r>
              <w:rPr>
                <w:noProof/>
                <w:webHidden/>
              </w:rPr>
              <w:fldChar w:fldCharType="begin"/>
            </w:r>
            <w:r>
              <w:rPr>
                <w:noProof/>
                <w:webHidden/>
              </w:rPr>
              <w:instrText xml:space="preserve"> PAGEREF _Toc125728617 \h </w:instrText>
            </w:r>
          </w:ins>
          <w:r>
            <w:rPr>
              <w:noProof/>
              <w:webHidden/>
            </w:rPr>
          </w:r>
          <w:r>
            <w:rPr>
              <w:noProof/>
              <w:webHidden/>
            </w:rPr>
            <w:fldChar w:fldCharType="separate"/>
          </w:r>
          <w:ins w:id="83" w:author="Vikas Gautam" w:date="2023-01-27T16:16:00Z">
            <w:r>
              <w:rPr>
                <w:noProof/>
                <w:webHidden/>
              </w:rPr>
              <w:t>51</w:t>
            </w:r>
            <w:r>
              <w:rPr>
                <w:noProof/>
                <w:webHidden/>
              </w:rPr>
              <w:fldChar w:fldCharType="end"/>
            </w:r>
            <w:r w:rsidRPr="008228F9">
              <w:rPr>
                <w:rStyle w:val="Hyperlink"/>
                <w:noProof/>
              </w:rPr>
              <w:fldChar w:fldCharType="end"/>
            </w:r>
          </w:ins>
        </w:p>
        <w:p w14:paraId="2F3E8DF2" w14:textId="473DCF9C" w:rsidR="0074166F" w:rsidRDefault="0074166F">
          <w:pPr>
            <w:pStyle w:val="TOC3"/>
            <w:tabs>
              <w:tab w:val="right" w:leader="dot" w:pos="9016"/>
            </w:tabs>
            <w:rPr>
              <w:ins w:id="84" w:author="Vikas Gautam" w:date="2023-01-27T16:16:00Z"/>
              <w:rFonts w:eastAsiaTheme="minorEastAsia"/>
              <w:noProof/>
              <w:sz w:val="22"/>
              <w:lang w:eastAsia="en-IN"/>
            </w:rPr>
          </w:pPr>
          <w:ins w:id="85" w:author="Vikas Gautam" w:date="2023-01-27T16:16:00Z">
            <w:r w:rsidRPr="008228F9">
              <w:rPr>
                <w:rStyle w:val="Hyperlink"/>
                <w:noProof/>
              </w:rPr>
              <w:fldChar w:fldCharType="begin"/>
            </w:r>
            <w:r w:rsidRPr="008228F9">
              <w:rPr>
                <w:rStyle w:val="Hyperlink"/>
                <w:noProof/>
              </w:rPr>
              <w:instrText xml:space="preserve"> </w:instrText>
            </w:r>
            <w:r>
              <w:rPr>
                <w:noProof/>
              </w:rPr>
              <w:instrText>HYPERLINK \l "_Toc125728618"</w:instrText>
            </w:r>
            <w:r w:rsidRPr="008228F9">
              <w:rPr>
                <w:rStyle w:val="Hyperlink"/>
                <w:noProof/>
              </w:rPr>
              <w:instrText xml:space="preserve"> </w:instrText>
            </w:r>
            <w:r w:rsidRPr="008228F9">
              <w:rPr>
                <w:rStyle w:val="Hyperlink"/>
                <w:noProof/>
              </w:rPr>
              <w:fldChar w:fldCharType="separate"/>
            </w:r>
            <w:r w:rsidRPr="008228F9">
              <w:rPr>
                <w:rStyle w:val="Hyperlink"/>
                <w:noProof/>
              </w:rPr>
              <w:t>Verify</w:t>
            </w:r>
            <w:r>
              <w:rPr>
                <w:noProof/>
                <w:webHidden/>
              </w:rPr>
              <w:tab/>
            </w:r>
            <w:r>
              <w:rPr>
                <w:noProof/>
                <w:webHidden/>
              </w:rPr>
              <w:fldChar w:fldCharType="begin"/>
            </w:r>
            <w:r>
              <w:rPr>
                <w:noProof/>
                <w:webHidden/>
              </w:rPr>
              <w:instrText xml:space="preserve"> PAGEREF _Toc125728618 \h </w:instrText>
            </w:r>
          </w:ins>
          <w:r>
            <w:rPr>
              <w:noProof/>
              <w:webHidden/>
            </w:rPr>
          </w:r>
          <w:r>
            <w:rPr>
              <w:noProof/>
              <w:webHidden/>
            </w:rPr>
            <w:fldChar w:fldCharType="separate"/>
          </w:r>
          <w:ins w:id="86" w:author="Vikas Gautam" w:date="2023-01-27T16:16:00Z">
            <w:r>
              <w:rPr>
                <w:noProof/>
                <w:webHidden/>
              </w:rPr>
              <w:t>52</w:t>
            </w:r>
            <w:r>
              <w:rPr>
                <w:noProof/>
                <w:webHidden/>
              </w:rPr>
              <w:fldChar w:fldCharType="end"/>
            </w:r>
            <w:r w:rsidRPr="008228F9">
              <w:rPr>
                <w:rStyle w:val="Hyperlink"/>
                <w:noProof/>
              </w:rPr>
              <w:fldChar w:fldCharType="end"/>
            </w:r>
          </w:ins>
        </w:p>
        <w:p w14:paraId="0DD85568" w14:textId="3D9DD0DB" w:rsidR="0074166F" w:rsidRDefault="0074166F">
          <w:pPr>
            <w:pStyle w:val="TOC2"/>
            <w:tabs>
              <w:tab w:val="right" w:leader="dot" w:pos="9016"/>
            </w:tabs>
            <w:rPr>
              <w:ins w:id="87" w:author="Vikas Gautam" w:date="2023-01-27T16:16:00Z"/>
              <w:noProof/>
              <w:sz w:val="22"/>
              <w:lang w:val="en-IN" w:eastAsia="en-IN"/>
            </w:rPr>
          </w:pPr>
          <w:ins w:id="88" w:author="Vikas Gautam" w:date="2023-01-27T16:16:00Z">
            <w:r w:rsidRPr="008228F9">
              <w:rPr>
                <w:rStyle w:val="Hyperlink"/>
                <w:noProof/>
              </w:rPr>
              <w:fldChar w:fldCharType="begin"/>
            </w:r>
            <w:r w:rsidRPr="008228F9">
              <w:rPr>
                <w:rStyle w:val="Hyperlink"/>
                <w:noProof/>
              </w:rPr>
              <w:instrText xml:space="preserve"> </w:instrText>
            </w:r>
            <w:r>
              <w:rPr>
                <w:noProof/>
              </w:rPr>
              <w:instrText>HYPERLINK \l "_Toc125728619"</w:instrText>
            </w:r>
            <w:r w:rsidRPr="008228F9">
              <w:rPr>
                <w:rStyle w:val="Hyperlink"/>
                <w:noProof/>
              </w:rPr>
              <w:instrText xml:space="preserve"> </w:instrText>
            </w:r>
            <w:r w:rsidRPr="008228F9">
              <w:rPr>
                <w:rStyle w:val="Hyperlink"/>
                <w:noProof/>
              </w:rPr>
              <w:fldChar w:fldCharType="separate"/>
            </w:r>
            <w:r w:rsidRPr="008228F9">
              <w:rPr>
                <w:rStyle w:val="Hyperlink"/>
                <w:noProof/>
              </w:rPr>
              <w:t>Chapter 4 – On Demand Password Change</w:t>
            </w:r>
            <w:r>
              <w:rPr>
                <w:noProof/>
                <w:webHidden/>
              </w:rPr>
              <w:tab/>
            </w:r>
            <w:r>
              <w:rPr>
                <w:noProof/>
                <w:webHidden/>
              </w:rPr>
              <w:fldChar w:fldCharType="begin"/>
            </w:r>
            <w:r>
              <w:rPr>
                <w:noProof/>
                <w:webHidden/>
              </w:rPr>
              <w:instrText xml:space="preserve"> PAGEREF _Toc125728619 \h </w:instrText>
            </w:r>
          </w:ins>
          <w:r>
            <w:rPr>
              <w:noProof/>
              <w:webHidden/>
            </w:rPr>
          </w:r>
          <w:r>
            <w:rPr>
              <w:noProof/>
              <w:webHidden/>
            </w:rPr>
            <w:fldChar w:fldCharType="separate"/>
          </w:r>
          <w:ins w:id="89" w:author="Vikas Gautam" w:date="2023-01-27T16:16:00Z">
            <w:r>
              <w:rPr>
                <w:noProof/>
                <w:webHidden/>
              </w:rPr>
              <w:t>55</w:t>
            </w:r>
            <w:r>
              <w:rPr>
                <w:noProof/>
                <w:webHidden/>
              </w:rPr>
              <w:fldChar w:fldCharType="end"/>
            </w:r>
            <w:r w:rsidRPr="008228F9">
              <w:rPr>
                <w:rStyle w:val="Hyperlink"/>
                <w:noProof/>
              </w:rPr>
              <w:fldChar w:fldCharType="end"/>
            </w:r>
          </w:ins>
        </w:p>
        <w:p w14:paraId="3F513E1D" w14:textId="37FC1BAD" w:rsidR="0074166F" w:rsidRDefault="0074166F">
          <w:pPr>
            <w:pStyle w:val="TOC3"/>
            <w:tabs>
              <w:tab w:val="right" w:leader="dot" w:pos="9016"/>
            </w:tabs>
            <w:rPr>
              <w:ins w:id="90" w:author="Vikas Gautam" w:date="2023-01-27T16:16:00Z"/>
              <w:rFonts w:eastAsiaTheme="minorEastAsia"/>
              <w:noProof/>
              <w:sz w:val="22"/>
              <w:lang w:eastAsia="en-IN"/>
            </w:rPr>
          </w:pPr>
          <w:ins w:id="91" w:author="Vikas Gautam" w:date="2023-01-27T16:16:00Z">
            <w:r w:rsidRPr="008228F9">
              <w:rPr>
                <w:rStyle w:val="Hyperlink"/>
                <w:noProof/>
              </w:rPr>
              <w:fldChar w:fldCharType="begin"/>
            </w:r>
            <w:r w:rsidRPr="008228F9">
              <w:rPr>
                <w:rStyle w:val="Hyperlink"/>
                <w:noProof/>
              </w:rPr>
              <w:instrText xml:space="preserve"> </w:instrText>
            </w:r>
            <w:r>
              <w:rPr>
                <w:noProof/>
              </w:rPr>
              <w:instrText>HYPERLINK \l "_Toc125728620"</w:instrText>
            </w:r>
            <w:r w:rsidRPr="008228F9">
              <w:rPr>
                <w:rStyle w:val="Hyperlink"/>
                <w:noProof/>
              </w:rPr>
              <w:instrText xml:space="preserve"> </w:instrText>
            </w:r>
            <w:r w:rsidRPr="008228F9">
              <w:rPr>
                <w:rStyle w:val="Hyperlink"/>
                <w:noProof/>
              </w:rPr>
              <w:fldChar w:fldCharType="separate"/>
            </w:r>
            <w:r w:rsidRPr="008228F9">
              <w:rPr>
                <w:rStyle w:val="Hyperlink"/>
                <w:noProof/>
              </w:rPr>
              <w:t>Configure</w:t>
            </w:r>
            <w:r>
              <w:rPr>
                <w:noProof/>
                <w:webHidden/>
              </w:rPr>
              <w:tab/>
            </w:r>
            <w:r>
              <w:rPr>
                <w:noProof/>
                <w:webHidden/>
              </w:rPr>
              <w:fldChar w:fldCharType="begin"/>
            </w:r>
            <w:r>
              <w:rPr>
                <w:noProof/>
                <w:webHidden/>
              </w:rPr>
              <w:instrText xml:space="preserve"> PAGEREF _Toc125728620 \h </w:instrText>
            </w:r>
          </w:ins>
          <w:r>
            <w:rPr>
              <w:noProof/>
              <w:webHidden/>
            </w:rPr>
          </w:r>
          <w:r>
            <w:rPr>
              <w:noProof/>
              <w:webHidden/>
            </w:rPr>
            <w:fldChar w:fldCharType="separate"/>
          </w:r>
          <w:ins w:id="92" w:author="Vikas Gautam" w:date="2023-01-27T16:16:00Z">
            <w:r>
              <w:rPr>
                <w:noProof/>
                <w:webHidden/>
              </w:rPr>
              <w:t>55</w:t>
            </w:r>
            <w:r>
              <w:rPr>
                <w:noProof/>
                <w:webHidden/>
              </w:rPr>
              <w:fldChar w:fldCharType="end"/>
            </w:r>
            <w:r w:rsidRPr="008228F9">
              <w:rPr>
                <w:rStyle w:val="Hyperlink"/>
                <w:noProof/>
              </w:rPr>
              <w:fldChar w:fldCharType="end"/>
            </w:r>
          </w:ins>
        </w:p>
        <w:p w14:paraId="2AC8B561" w14:textId="0EFB6397" w:rsidR="0074166F" w:rsidRDefault="0074166F">
          <w:pPr>
            <w:pStyle w:val="TOC3"/>
            <w:tabs>
              <w:tab w:val="right" w:leader="dot" w:pos="9016"/>
            </w:tabs>
            <w:rPr>
              <w:ins w:id="93" w:author="Vikas Gautam" w:date="2023-01-27T16:16:00Z"/>
              <w:rFonts w:eastAsiaTheme="minorEastAsia"/>
              <w:noProof/>
              <w:sz w:val="22"/>
              <w:lang w:eastAsia="en-IN"/>
            </w:rPr>
          </w:pPr>
          <w:ins w:id="94" w:author="Vikas Gautam" w:date="2023-01-27T16:16:00Z">
            <w:r w:rsidRPr="008228F9">
              <w:rPr>
                <w:rStyle w:val="Hyperlink"/>
                <w:noProof/>
              </w:rPr>
              <w:lastRenderedPageBreak/>
              <w:fldChar w:fldCharType="begin"/>
            </w:r>
            <w:r w:rsidRPr="008228F9">
              <w:rPr>
                <w:rStyle w:val="Hyperlink"/>
                <w:noProof/>
              </w:rPr>
              <w:instrText xml:space="preserve"> </w:instrText>
            </w:r>
            <w:r>
              <w:rPr>
                <w:noProof/>
              </w:rPr>
              <w:instrText>HYPERLINK \l "_Toc125728621"</w:instrText>
            </w:r>
            <w:r w:rsidRPr="008228F9">
              <w:rPr>
                <w:rStyle w:val="Hyperlink"/>
                <w:noProof/>
              </w:rPr>
              <w:instrText xml:space="preserve"> </w:instrText>
            </w:r>
            <w:r w:rsidRPr="008228F9">
              <w:rPr>
                <w:rStyle w:val="Hyperlink"/>
                <w:noProof/>
              </w:rPr>
              <w:fldChar w:fldCharType="separate"/>
            </w:r>
            <w:r w:rsidRPr="008228F9">
              <w:rPr>
                <w:rStyle w:val="Hyperlink"/>
                <w:noProof/>
              </w:rPr>
              <w:t>Install</w:t>
            </w:r>
            <w:r>
              <w:rPr>
                <w:noProof/>
                <w:webHidden/>
              </w:rPr>
              <w:tab/>
            </w:r>
            <w:r>
              <w:rPr>
                <w:noProof/>
                <w:webHidden/>
              </w:rPr>
              <w:fldChar w:fldCharType="begin"/>
            </w:r>
            <w:r>
              <w:rPr>
                <w:noProof/>
                <w:webHidden/>
              </w:rPr>
              <w:instrText xml:space="preserve"> PAGEREF _Toc125728621 \h </w:instrText>
            </w:r>
          </w:ins>
          <w:r>
            <w:rPr>
              <w:noProof/>
              <w:webHidden/>
            </w:rPr>
          </w:r>
          <w:r>
            <w:rPr>
              <w:noProof/>
              <w:webHidden/>
            </w:rPr>
            <w:fldChar w:fldCharType="separate"/>
          </w:r>
          <w:ins w:id="95" w:author="Vikas Gautam" w:date="2023-01-27T16:16:00Z">
            <w:r>
              <w:rPr>
                <w:noProof/>
                <w:webHidden/>
              </w:rPr>
              <w:t>55</w:t>
            </w:r>
            <w:r>
              <w:rPr>
                <w:noProof/>
                <w:webHidden/>
              </w:rPr>
              <w:fldChar w:fldCharType="end"/>
            </w:r>
            <w:r w:rsidRPr="008228F9">
              <w:rPr>
                <w:rStyle w:val="Hyperlink"/>
                <w:noProof/>
              </w:rPr>
              <w:fldChar w:fldCharType="end"/>
            </w:r>
          </w:ins>
        </w:p>
        <w:p w14:paraId="70E311B8" w14:textId="2D77694E" w:rsidR="0074166F" w:rsidRDefault="0074166F">
          <w:pPr>
            <w:pStyle w:val="TOC3"/>
            <w:tabs>
              <w:tab w:val="right" w:leader="dot" w:pos="9016"/>
            </w:tabs>
            <w:rPr>
              <w:ins w:id="96" w:author="Vikas Gautam" w:date="2023-01-27T16:16:00Z"/>
              <w:rFonts w:eastAsiaTheme="minorEastAsia"/>
              <w:noProof/>
              <w:sz w:val="22"/>
              <w:lang w:eastAsia="en-IN"/>
            </w:rPr>
          </w:pPr>
          <w:ins w:id="97" w:author="Vikas Gautam" w:date="2023-01-27T16:16:00Z">
            <w:r w:rsidRPr="008228F9">
              <w:rPr>
                <w:rStyle w:val="Hyperlink"/>
                <w:noProof/>
              </w:rPr>
              <w:fldChar w:fldCharType="begin"/>
            </w:r>
            <w:r w:rsidRPr="008228F9">
              <w:rPr>
                <w:rStyle w:val="Hyperlink"/>
                <w:noProof/>
              </w:rPr>
              <w:instrText xml:space="preserve"> </w:instrText>
            </w:r>
            <w:r>
              <w:rPr>
                <w:noProof/>
              </w:rPr>
              <w:instrText>HYPERLINK \l "_Toc125728622"</w:instrText>
            </w:r>
            <w:r w:rsidRPr="008228F9">
              <w:rPr>
                <w:rStyle w:val="Hyperlink"/>
                <w:noProof/>
              </w:rPr>
              <w:instrText xml:space="preserve"> </w:instrText>
            </w:r>
            <w:r w:rsidRPr="008228F9">
              <w:rPr>
                <w:rStyle w:val="Hyperlink"/>
                <w:noProof/>
              </w:rPr>
              <w:fldChar w:fldCharType="separate"/>
            </w:r>
            <w:r w:rsidRPr="008228F9">
              <w:rPr>
                <w:rStyle w:val="Hyperlink"/>
                <w:noProof/>
              </w:rPr>
              <w:t>Verify</w:t>
            </w:r>
            <w:r>
              <w:rPr>
                <w:noProof/>
                <w:webHidden/>
              </w:rPr>
              <w:tab/>
            </w:r>
            <w:r>
              <w:rPr>
                <w:noProof/>
                <w:webHidden/>
              </w:rPr>
              <w:fldChar w:fldCharType="begin"/>
            </w:r>
            <w:r>
              <w:rPr>
                <w:noProof/>
                <w:webHidden/>
              </w:rPr>
              <w:instrText xml:space="preserve"> PAGEREF _Toc125728622 \h </w:instrText>
            </w:r>
          </w:ins>
          <w:r>
            <w:rPr>
              <w:noProof/>
              <w:webHidden/>
            </w:rPr>
          </w:r>
          <w:r>
            <w:rPr>
              <w:noProof/>
              <w:webHidden/>
            </w:rPr>
            <w:fldChar w:fldCharType="separate"/>
          </w:r>
          <w:ins w:id="98" w:author="Vikas Gautam" w:date="2023-01-27T16:16:00Z">
            <w:r>
              <w:rPr>
                <w:noProof/>
                <w:webHidden/>
              </w:rPr>
              <w:t>56</w:t>
            </w:r>
            <w:r>
              <w:rPr>
                <w:noProof/>
                <w:webHidden/>
              </w:rPr>
              <w:fldChar w:fldCharType="end"/>
            </w:r>
            <w:r w:rsidRPr="008228F9">
              <w:rPr>
                <w:rStyle w:val="Hyperlink"/>
                <w:noProof/>
              </w:rPr>
              <w:fldChar w:fldCharType="end"/>
            </w:r>
          </w:ins>
        </w:p>
        <w:p w14:paraId="522BA49F" w14:textId="470954AA" w:rsidR="0074166F" w:rsidRDefault="0074166F">
          <w:pPr>
            <w:pStyle w:val="TOC3"/>
            <w:tabs>
              <w:tab w:val="right" w:leader="dot" w:pos="9016"/>
            </w:tabs>
            <w:rPr>
              <w:ins w:id="99" w:author="Vikas Gautam" w:date="2023-01-27T16:16:00Z"/>
              <w:rFonts w:eastAsiaTheme="minorEastAsia"/>
              <w:noProof/>
              <w:sz w:val="22"/>
              <w:lang w:eastAsia="en-IN"/>
            </w:rPr>
          </w:pPr>
          <w:ins w:id="100" w:author="Vikas Gautam" w:date="2023-01-27T16:16:00Z">
            <w:r w:rsidRPr="008228F9">
              <w:rPr>
                <w:rStyle w:val="Hyperlink"/>
                <w:noProof/>
              </w:rPr>
              <w:fldChar w:fldCharType="begin"/>
            </w:r>
            <w:r w:rsidRPr="008228F9">
              <w:rPr>
                <w:rStyle w:val="Hyperlink"/>
                <w:noProof/>
              </w:rPr>
              <w:instrText xml:space="preserve"> </w:instrText>
            </w:r>
            <w:r>
              <w:rPr>
                <w:noProof/>
              </w:rPr>
              <w:instrText>HYPERLINK \l "_Toc125728623"</w:instrText>
            </w:r>
            <w:r w:rsidRPr="008228F9">
              <w:rPr>
                <w:rStyle w:val="Hyperlink"/>
                <w:noProof/>
              </w:rPr>
              <w:instrText xml:space="preserve"> </w:instrText>
            </w:r>
            <w:r w:rsidRPr="008228F9">
              <w:rPr>
                <w:rStyle w:val="Hyperlink"/>
                <w:noProof/>
              </w:rPr>
              <w:fldChar w:fldCharType="separate"/>
            </w:r>
            <w:r w:rsidRPr="008228F9">
              <w:rPr>
                <w:rStyle w:val="Hyperlink"/>
                <w:noProof/>
              </w:rPr>
              <w:t>Cases</w:t>
            </w:r>
            <w:r>
              <w:rPr>
                <w:noProof/>
                <w:webHidden/>
              </w:rPr>
              <w:tab/>
            </w:r>
            <w:r>
              <w:rPr>
                <w:noProof/>
                <w:webHidden/>
              </w:rPr>
              <w:fldChar w:fldCharType="begin"/>
            </w:r>
            <w:r>
              <w:rPr>
                <w:noProof/>
                <w:webHidden/>
              </w:rPr>
              <w:instrText xml:space="preserve"> PAGEREF _Toc125728623 \h </w:instrText>
            </w:r>
          </w:ins>
          <w:r>
            <w:rPr>
              <w:noProof/>
              <w:webHidden/>
            </w:rPr>
          </w:r>
          <w:r>
            <w:rPr>
              <w:noProof/>
              <w:webHidden/>
            </w:rPr>
            <w:fldChar w:fldCharType="separate"/>
          </w:r>
          <w:ins w:id="101" w:author="Vikas Gautam" w:date="2023-01-27T16:16:00Z">
            <w:r>
              <w:rPr>
                <w:noProof/>
                <w:webHidden/>
              </w:rPr>
              <w:t>56</w:t>
            </w:r>
            <w:r>
              <w:rPr>
                <w:noProof/>
                <w:webHidden/>
              </w:rPr>
              <w:fldChar w:fldCharType="end"/>
            </w:r>
            <w:r w:rsidRPr="008228F9">
              <w:rPr>
                <w:rStyle w:val="Hyperlink"/>
                <w:noProof/>
              </w:rPr>
              <w:fldChar w:fldCharType="end"/>
            </w:r>
          </w:ins>
        </w:p>
        <w:p w14:paraId="6F574D70" w14:textId="24C8E1DB" w:rsidR="0074166F" w:rsidRDefault="0074166F">
          <w:pPr>
            <w:pStyle w:val="TOC2"/>
            <w:tabs>
              <w:tab w:val="right" w:leader="dot" w:pos="9016"/>
            </w:tabs>
            <w:rPr>
              <w:ins w:id="102" w:author="Vikas Gautam" w:date="2023-01-27T16:16:00Z"/>
              <w:noProof/>
              <w:sz w:val="22"/>
              <w:lang w:val="en-IN" w:eastAsia="en-IN"/>
            </w:rPr>
          </w:pPr>
          <w:ins w:id="103" w:author="Vikas Gautam" w:date="2023-01-27T16:16:00Z">
            <w:r w:rsidRPr="008228F9">
              <w:rPr>
                <w:rStyle w:val="Hyperlink"/>
                <w:noProof/>
              </w:rPr>
              <w:fldChar w:fldCharType="begin"/>
            </w:r>
            <w:r w:rsidRPr="008228F9">
              <w:rPr>
                <w:rStyle w:val="Hyperlink"/>
                <w:noProof/>
              </w:rPr>
              <w:instrText xml:space="preserve"> </w:instrText>
            </w:r>
            <w:r>
              <w:rPr>
                <w:noProof/>
              </w:rPr>
              <w:instrText>HYPERLINK \l "_Toc125728624"</w:instrText>
            </w:r>
            <w:r w:rsidRPr="008228F9">
              <w:rPr>
                <w:rStyle w:val="Hyperlink"/>
                <w:noProof/>
              </w:rPr>
              <w:instrText xml:space="preserve"> </w:instrText>
            </w:r>
            <w:r w:rsidRPr="008228F9">
              <w:rPr>
                <w:rStyle w:val="Hyperlink"/>
                <w:noProof/>
              </w:rPr>
              <w:fldChar w:fldCharType="separate"/>
            </w:r>
            <w:r w:rsidRPr="008228F9">
              <w:rPr>
                <w:rStyle w:val="Hyperlink"/>
                <w:noProof/>
              </w:rPr>
              <w:t>Chapter 5 – Enable Autoscaling</w:t>
            </w:r>
            <w:r>
              <w:rPr>
                <w:noProof/>
                <w:webHidden/>
              </w:rPr>
              <w:tab/>
            </w:r>
            <w:r>
              <w:rPr>
                <w:noProof/>
                <w:webHidden/>
              </w:rPr>
              <w:fldChar w:fldCharType="begin"/>
            </w:r>
            <w:r>
              <w:rPr>
                <w:noProof/>
                <w:webHidden/>
              </w:rPr>
              <w:instrText xml:space="preserve"> PAGEREF _Toc125728624 \h </w:instrText>
            </w:r>
          </w:ins>
          <w:r>
            <w:rPr>
              <w:noProof/>
              <w:webHidden/>
            </w:rPr>
          </w:r>
          <w:r>
            <w:rPr>
              <w:noProof/>
              <w:webHidden/>
            </w:rPr>
            <w:fldChar w:fldCharType="separate"/>
          </w:r>
          <w:ins w:id="104" w:author="Vikas Gautam" w:date="2023-01-27T16:16:00Z">
            <w:r>
              <w:rPr>
                <w:noProof/>
                <w:webHidden/>
              </w:rPr>
              <w:t>57</w:t>
            </w:r>
            <w:r>
              <w:rPr>
                <w:noProof/>
                <w:webHidden/>
              </w:rPr>
              <w:fldChar w:fldCharType="end"/>
            </w:r>
            <w:r w:rsidRPr="008228F9">
              <w:rPr>
                <w:rStyle w:val="Hyperlink"/>
                <w:noProof/>
              </w:rPr>
              <w:fldChar w:fldCharType="end"/>
            </w:r>
          </w:ins>
        </w:p>
        <w:p w14:paraId="0342AE30" w14:textId="4AB37312" w:rsidR="0074166F" w:rsidRDefault="0074166F">
          <w:pPr>
            <w:pStyle w:val="TOC3"/>
            <w:tabs>
              <w:tab w:val="right" w:leader="dot" w:pos="9016"/>
            </w:tabs>
            <w:rPr>
              <w:ins w:id="105" w:author="Vikas Gautam" w:date="2023-01-27T16:16:00Z"/>
              <w:rFonts w:eastAsiaTheme="minorEastAsia"/>
              <w:noProof/>
              <w:sz w:val="22"/>
              <w:lang w:eastAsia="en-IN"/>
            </w:rPr>
          </w:pPr>
          <w:ins w:id="106" w:author="Vikas Gautam" w:date="2023-01-27T16:16:00Z">
            <w:r w:rsidRPr="008228F9">
              <w:rPr>
                <w:rStyle w:val="Hyperlink"/>
                <w:noProof/>
              </w:rPr>
              <w:fldChar w:fldCharType="begin"/>
            </w:r>
            <w:r w:rsidRPr="008228F9">
              <w:rPr>
                <w:rStyle w:val="Hyperlink"/>
                <w:noProof/>
              </w:rPr>
              <w:instrText xml:space="preserve"> </w:instrText>
            </w:r>
            <w:r>
              <w:rPr>
                <w:noProof/>
              </w:rPr>
              <w:instrText>HYPERLINK \l "_Toc125728625"</w:instrText>
            </w:r>
            <w:r w:rsidRPr="008228F9">
              <w:rPr>
                <w:rStyle w:val="Hyperlink"/>
                <w:noProof/>
              </w:rPr>
              <w:instrText xml:space="preserve"> </w:instrText>
            </w:r>
            <w:r w:rsidRPr="008228F9">
              <w:rPr>
                <w:rStyle w:val="Hyperlink"/>
                <w:noProof/>
              </w:rPr>
              <w:fldChar w:fldCharType="separate"/>
            </w:r>
            <w:r w:rsidRPr="008228F9">
              <w:rPr>
                <w:rStyle w:val="Hyperlink"/>
                <w:noProof/>
              </w:rPr>
              <w:t>1. Autoscaling &amp; Log Monitoring using Agent Setup.</w:t>
            </w:r>
            <w:r>
              <w:rPr>
                <w:noProof/>
                <w:webHidden/>
              </w:rPr>
              <w:tab/>
            </w:r>
            <w:r>
              <w:rPr>
                <w:noProof/>
                <w:webHidden/>
              </w:rPr>
              <w:fldChar w:fldCharType="begin"/>
            </w:r>
            <w:r>
              <w:rPr>
                <w:noProof/>
                <w:webHidden/>
              </w:rPr>
              <w:instrText xml:space="preserve"> PAGEREF _Toc125728625 \h </w:instrText>
            </w:r>
          </w:ins>
          <w:r>
            <w:rPr>
              <w:noProof/>
              <w:webHidden/>
            </w:rPr>
          </w:r>
          <w:r>
            <w:rPr>
              <w:noProof/>
              <w:webHidden/>
            </w:rPr>
            <w:fldChar w:fldCharType="separate"/>
          </w:r>
          <w:ins w:id="107" w:author="Vikas Gautam" w:date="2023-01-27T16:16:00Z">
            <w:r>
              <w:rPr>
                <w:noProof/>
                <w:webHidden/>
              </w:rPr>
              <w:t>57</w:t>
            </w:r>
            <w:r>
              <w:rPr>
                <w:noProof/>
                <w:webHidden/>
              </w:rPr>
              <w:fldChar w:fldCharType="end"/>
            </w:r>
            <w:r w:rsidRPr="008228F9">
              <w:rPr>
                <w:rStyle w:val="Hyperlink"/>
                <w:noProof/>
              </w:rPr>
              <w:fldChar w:fldCharType="end"/>
            </w:r>
          </w:ins>
        </w:p>
        <w:p w14:paraId="30211B84" w14:textId="0B2CFEF1" w:rsidR="0074166F" w:rsidRDefault="0074166F">
          <w:pPr>
            <w:pStyle w:val="TOC3"/>
            <w:tabs>
              <w:tab w:val="right" w:leader="dot" w:pos="9016"/>
            </w:tabs>
            <w:rPr>
              <w:ins w:id="108" w:author="Vikas Gautam" w:date="2023-01-27T16:16:00Z"/>
              <w:rFonts w:eastAsiaTheme="minorEastAsia"/>
              <w:noProof/>
              <w:sz w:val="22"/>
              <w:lang w:eastAsia="en-IN"/>
            </w:rPr>
          </w:pPr>
          <w:ins w:id="109" w:author="Vikas Gautam" w:date="2023-01-27T16:16:00Z">
            <w:r w:rsidRPr="008228F9">
              <w:rPr>
                <w:rStyle w:val="Hyperlink"/>
                <w:noProof/>
              </w:rPr>
              <w:fldChar w:fldCharType="begin"/>
            </w:r>
            <w:r w:rsidRPr="008228F9">
              <w:rPr>
                <w:rStyle w:val="Hyperlink"/>
                <w:noProof/>
              </w:rPr>
              <w:instrText xml:space="preserve"> </w:instrText>
            </w:r>
            <w:r>
              <w:rPr>
                <w:noProof/>
              </w:rPr>
              <w:instrText>HYPERLINK \l "_Toc125728626"</w:instrText>
            </w:r>
            <w:r w:rsidRPr="008228F9">
              <w:rPr>
                <w:rStyle w:val="Hyperlink"/>
                <w:noProof/>
              </w:rPr>
              <w:instrText xml:space="preserve"> </w:instrText>
            </w:r>
            <w:r w:rsidRPr="008228F9">
              <w:rPr>
                <w:rStyle w:val="Hyperlink"/>
                <w:noProof/>
              </w:rPr>
              <w:fldChar w:fldCharType="separate"/>
            </w:r>
            <w:r w:rsidRPr="008228F9">
              <w:rPr>
                <w:rStyle w:val="Hyperlink"/>
                <w:noProof/>
              </w:rPr>
              <w:t>2. Autoscaling using Azure Functions Setup</w:t>
            </w:r>
            <w:r>
              <w:rPr>
                <w:noProof/>
                <w:webHidden/>
              </w:rPr>
              <w:tab/>
            </w:r>
            <w:r>
              <w:rPr>
                <w:noProof/>
                <w:webHidden/>
              </w:rPr>
              <w:fldChar w:fldCharType="begin"/>
            </w:r>
            <w:r>
              <w:rPr>
                <w:noProof/>
                <w:webHidden/>
              </w:rPr>
              <w:instrText xml:space="preserve"> PAGEREF _Toc125728626 \h </w:instrText>
            </w:r>
          </w:ins>
          <w:r>
            <w:rPr>
              <w:noProof/>
              <w:webHidden/>
            </w:rPr>
          </w:r>
          <w:r>
            <w:rPr>
              <w:noProof/>
              <w:webHidden/>
            </w:rPr>
            <w:fldChar w:fldCharType="separate"/>
          </w:r>
          <w:ins w:id="110" w:author="Vikas Gautam" w:date="2023-01-27T16:16:00Z">
            <w:r>
              <w:rPr>
                <w:noProof/>
                <w:webHidden/>
              </w:rPr>
              <w:t>70</w:t>
            </w:r>
            <w:r>
              <w:rPr>
                <w:noProof/>
                <w:webHidden/>
              </w:rPr>
              <w:fldChar w:fldCharType="end"/>
            </w:r>
            <w:r w:rsidRPr="008228F9">
              <w:rPr>
                <w:rStyle w:val="Hyperlink"/>
                <w:noProof/>
              </w:rPr>
              <w:fldChar w:fldCharType="end"/>
            </w:r>
          </w:ins>
        </w:p>
        <w:p w14:paraId="012953A7" w14:textId="5E6D9C49" w:rsidR="0074166F" w:rsidRDefault="0074166F">
          <w:pPr>
            <w:pStyle w:val="TOC3"/>
            <w:tabs>
              <w:tab w:val="right" w:leader="dot" w:pos="9016"/>
            </w:tabs>
            <w:rPr>
              <w:ins w:id="111" w:author="Vikas Gautam" w:date="2023-01-27T16:16:00Z"/>
              <w:rFonts w:eastAsiaTheme="minorEastAsia"/>
              <w:noProof/>
              <w:sz w:val="22"/>
              <w:lang w:eastAsia="en-IN"/>
            </w:rPr>
          </w:pPr>
          <w:ins w:id="112" w:author="Vikas Gautam" w:date="2023-01-27T16:16:00Z">
            <w:r w:rsidRPr="008228F9">
              <w:rPr>
                <w:rStyle w:val="Hyperlink"/>
                <w:noProof/>
              </w:rPr>
              <w:fldChar w:fldCharType="begin"/>
            </w:r>
            <w:r w:rsidRPr="008228F9">
              <w:rPr>
                <w:rStyle w:val="Hyperlink"/>
                <w:noProof/>
              </w:rPr>
              <w:instrText xml:space="preserve"> </w:instrText>
            </w:r>
            <w:r>
              <w:rPr>
                <w:noProof/>
              </w:rPr>
              <w:instrText>HYPERLINK \l "_Toc125728627"</w:instrText>
            </w:r>
            <w:r w:rsidRPr="008228F9">
              <w:rPr>
                <w:rStyle w:val="Hyperlink"/>
                <w:noProof/>
              </w:rPr>
              <w:instrText xml:space="preserve"> </w:instrText>
            </w:r>
            <w:r w:rsidRPr="008228F9">
              <w:rPr>
                <w:rStyle w:val="Hyperlink"/>
                <w:noProof/>
              </w:rPr>
              <w:fldChar w:fldCharType="separate"/>
            </w:r>
            <w:r w:rsidRPr="008228F9">
              <w:rPr>
                <w:rStyle w:val="Hyperlink"/>
                <w:noProof/>
              </w:rPr>
              <w:t>Cases</w:t>
            </w:r>
            <w:r>
              <w:rPr>
                <w:noProof/>
                <w:webHidden/>
              </w:rPr>
              <w:tab/>
            </w:r>
            <w:r>
              <w:rPr>
                <w:noProof/>
                <w:webHidden/>
              </w:rPr>
              <w:fldChar w:fldCharType="begin"/>
            </w:r>
            <w:r>
              <w:rPr>
                <w:noProof/>
                <w:webHidden/>
              </w:rPr>
              <w:instrText xml:space="preserve"> PAGEREF _Toc125728627 \h </w:instrText>
            </w:r>
          </w:ins>
          <w:r>
            <w:rPr>
              <w:noProof/>
              <w:webHidden/>
            </w:rPr>
          </w:r>
          <w:r>
            <w:rPr>
              <w:noProof/>
              <w:webHidden/>
            </w:rPr>
            <w:fldChar w:fldCharType="separate"/>
          </w:r>
          <w:ins w:id="113" w:author="Vikas Gautam" w:date="2023-01-27T16:16:00Z">
            <w:r>
              <w:rPr>
                <w:noProof/>
                <w:webHidden/>
              </w:rPr>
              <w:t>73</w:t>
            </w:r>
            <w:r>
              <w:rPr>
                <w:noProof/>
                <w:webHidden/>
              </w:rPr>
              <w:fldChar w:fldCharType="end"/>
            </w:r>
            <w:r w:rsidRPr="008228F9">
              <w:rPr>
                <w:rStyle w:val="Hyperlink"/>
                <w:noProof/>
              </w:rPr>
              <w:fldChar w:fldCharType="end"/>
            </w:r>
          </w:ins>
        </w:p>
        <w:p w14:paraId="297AD6BB" w14:textId="000D21AA" w:rsidR="0074166F" w:rsidRDefault="0074166F">
          <w:pPr>
            <w:pStyle w:val="TOC2"/>
            <w:tabs>
              <w:tab w:val="right" w:leader="dot" w:pos="9016"/>
            </w:tabs>
            <w:rPr>
              <w:ins w:id="114" w:author="Vikas Gautam" w:date="2023-01-27T16:16:00Z"/>
              <w:noProof/>
              <w:sz w:val="22"/>
              <w:lang w:val="en-IN" w:eastAsia="en-IN"/>
            </w:rPr>
          </w:pPr>
          <w:ins w:id="115" w:author="Vikas Gautam" w:date="2023-01-27T16:16:00Z">
            <w:r w:rsidRPr="008228F9">
              <w:rPr>
                <w:rStyle w:val="Hyperlink"/>
                <w:noProof/>
              </w:rPr>
              <w:fldChar w:fldCharType="begin"/>
            </w:r>
            <w:r w:rsidRPr="008228F9">
              <w:rPr>
                <w:rStyle w:val="Hyperlink"/>
                <w:noProof/>
              </w:rPr>
              <w:instrText xml:space="preserve"> </w:instrText>
            </w:r>
            <w:r>
              <w:rPr>
                <w:noProof/>
              </w:rPr>
              <w:instrText>HYPERLINK \l "_Toc125728628"</w:instrText>
            </w:r>
            <w:r w:rsidRPr="008228F9">
              <w:rPr>
                <w:rStyle w:val="Hyperlink"/>
                <w:noProof/>
              </w:rPr>
              <w:instrText xml:space="preserve"> </w:instrText>
            </w:r>
            <w:r w:rsidRPr="008228F9">
              <w:rPr>
                <w:rStyle w:val="Hyperlink"/>
                <w:noProof/>
              </w:rPr>
              <w:fldChar w:fldCharType="separate"/>
            </w:r>
            <w:r w:rsidRPr="008228F9">
              <w:rPr>
                <w:rStyle w:val="Hyperlink"/>
                <w:noProof/>
              </w:rPr>
              <w:t>Chapter 6 - Let us Verify.</w:t>
            </w:r>
            <w:r>
              <w:rPr>
                <w:noProof/>
                <w:webHidden/>
              </w:rPr>
              <w:tab/>
            </w:r>
            <w:r>
              <w:rPr>
                <w:noProof/>
                <w:webHidden/>
              </w:rPr>
              <w:fldChar w:fldCharType="begin"/>
            </w:r>
            <w:r>
              <w:rPr>
                <w:noProof/>
                <w:webHidden/>
              </w:rPr>
              <w:instrText xml:space="preserve"> PAGEREF _Toc125728628 \h </w:instrText>
            </w:r>
          </w:ins>
          <w:r>
            <w:rPr>
              <w:noProof/>
              <w:webHidden/>
            </w:rPr>
          </w:r>
          <w:r>
            <w:rPr>
              <w:noProof/>
              <w:webHidden/>
            </w:rPr>
            <w:fldChar w:fldCharType="separate"/>
          </w:r>
          <w:ins w:id="116" w:author="Vikas Gautam" w:date="2023-01-27T16:16:00Z">
            <w:r>
              <w:rPr>
                <w:noProof/>
                <w:webHidden/>
              </w:rPr>
              <w:t>73</w:t>
            </w:r>
            <w:r>
              <w:rPr>
                <w:noProof/>
                <w:webHidden/>
              </w:rPr>
              <w:fldChar w:fldCharType="end"/>
            </w:r>
            <w:r w:rsidRPr="008228F9">
              <w:rPr>
                <w:rStyle w:val="Hyperlink"/>
                <w:noProof/>
              </w:rPr>
              <w:fldChar w:fldCharType="end"/>
            </w:r>
          </w:ins>
        </w:p>
        <w:p w14:paraId="688C8C17" w14:textId="35CE4A44" w:rsidR="0074166F" w:rsidRDefault="0074166F">
          <w:pPr>
            <w:pStyle w:val="TOC3"/>
            <w:tabs>
              <w:tab w:val="right" w:leader="dot" w:pos="9016"/>
            </w:tabs>
            <w:rPr>
              <w:ins w:id="117" w:author="Vikas Gautam" w:date="2023-01-27T16:16:00Z"/>
              <w:rFonts w:eastAsiaTheme="minorEastAsia"/>
              <w:noProof/>
              <w:sz w:val="22"/>
              <w:lang w:eastAsia="en-IN"/>
            </w:rPr>
          </w:pPr>
          <w:ins w:id="118" w:author="Vikas Gautam" w:date="2023-01-27T16:16:00Z">
            <w:r w:rsidRPr="008228F9">
              <w:rPr>
                <w:rStyle w:val="Hyperlink"/>
                <w:noProof/>
              </w:rPr>
              <w:fldChar w:fldCharType="begin"/>
            </w:r>
            <w:r w:rsidRPr="008228F9">
              <w:rPr>
                <w:rStyle w:val="Hyperlink"/>
                <w:noProof/>
              </w:rPr>
              <w:instrText xml:space="preserve"> </w:instrText>
            </w:r>
            <w:r>
              <w:rPr>
                <w:noProof/>
              </w:rPr>
              <w:instrText>HYPERLINK \l "_Toc125728629"</w:instrText>
            </w:r>
            <w:r w:rsidRPr="008228F9">
              <w:rPr>
                <w:rStyle w:val="Hyperlink"/>
                <w:noProof/>
              </w:rPr>
              <w:instrText xml:space="preserve"> </w:instrText>
            </w:r>
            <w:r w:rsidRPr="008228F9">
              <w:rPr>
                <w:rStyle w:val="Hyperlink"/>
                <w:noProof/>
              </w:rPr>
              <w:fldChar w:fldCharType="separate"/>
            </w:r>
            <w:r w:rsidRPr="008228F9">
              <w:rPr>
                <w:rStyle w:val="Hyperlink"/>
                <w:noProof/>
              </w:rPr>
              <w:t>Login to vThunder</w:t>
            </w:r>
            <w:r>
              <w:rPr>
                <w:noProof/>
                <w:webHidden/>
              </w:rPr>
              <w:tab/>
            </w:r>
            <w:r>
              <w:rPr>
                <w:noProof/>
                <w:webHidden/>
              </w:rPr>
              <w:fldChar w:fldCharType="begin"/>
            </w:r>
            <w:r>
              <w:rPr>
                <w:noProof/>
                <w:webHidden/>
              </w:rPr>
              <w:instrText xml:space="preserve"> PAGEREF _Toc125728629 \h </w:instrText>
            </w:r>
          </w:ins>
          <w:r>
            <w:rPr>
              <w:noProof/>
              <w:webHidden/>
            </w:rPr>
          </w:r>
          <w:r>
            <w:rPr>
              <w:noProof/>
              <w:webHidden/>
            </w:rPr>
            <w:fldChar w:fldCharType="separate"/>
          </w:r>
          <w:ins w:id="119" w:author="Vikas Gautam" w:date="2023-01-27T16:16:00Z">
            <w:r>
              <w:rPr>
                <w:noProof/>
                <w:webHidden/>
              </w:rPr>
              <w:t>73</w:t>
            </w:r>
            <w:r>
              <w:rPr>
                <w:noProof/>
                <w:webHidden/>
              </w:rPr>
              <w:fldChar w:fldCharType="end"/>
            </w:r>
            <w:r w:rsidRPr="008228F9">
              <w:rPr>
                <w:rStyle w:val="Hyperlink"/>
                <w:noProof/>
              </w:rPr>
              <w:fldChar w:fldCharType="end"/>
            </w:r>
          </w:ins>
        </w:p>
        <w:p w14:paraId="4A7C6006" w14:textId="72E7309F" w:rsidR="0051077A" w:rsidDel="00237919" w:rsidRDefault="0051077A">
          <w:pPr>
            <w:pStyle w:val="TOC1"/>
            <w:rPr>
              <w:del w:id="120" w:author="Vikas Gautam" w:date="2023-01-11T15:59:00Z"/>
              <w:rFonts w:cstheme="minorBidi"/>
              <w:noProof/>
              <w:sz w:val="22"/>
              <w:lang w:val="en-IN" w:eastAsia="en-IN"/>
            </w:rPr>
          </w:pPr>
          <w:del w:id="121" w:author="Vikas Gautam" w:date="2023-01-11T15:59:00Z">
            <w:r w:rsidRPr="00237919" w:rsidDel="00237919">
              <w:rPr>
                <w:rPrChange w:id="122" w:author="Vikas Gautam" w:date="2023-01-11T15:59:00Z">
                  <w:rPr>
                    <w:rStyle w:val="Hyperlink"/>
                    <w:noProof/>
                  </w:rPr>
                </w:rPrChange>
              </w:rPr>
              <w:delText>PATENT PROTECTION</w:delText>
            </w:r>
            <w:r w:rsidDel="00237919">
              <w:rPr>
                <w:noProof/>
                <w:webHidden/>
              </w:rPr>
              <w:tab/>
              <w:delText>1</w:delText>
            </w:r>
          </w:del>
        </w:p>
        <w:p w14:paraId="207C97EE" w14:textId="7FFA1EA6" w:rsidR="0051077A" w:rsidDel="00237919" w:rsidRDefault="0051077A">
          <w:pPr>
            <w:pStyle w:val="TOC1"/>
            <w:rPr>
              <w:del w:id="123" w:author="Vikas Gautam" w:date="2023-01-11T15:59:00Z"/>
              <w:rFonts w:cstheme="minorBidi"/>
              <w:noProof/>
              <w:sz w:val="22"/>
              <w:lang w:val="en-IN" w:eastAsia="en-IN"/>
            </w:rPr>
          </w:pPr>
          <w:del w:id="124" w:author="Vikas Gautam" w:date="2023-01-11T15:59:00Z">
            <w:r w:rsidRPr="00237919" w:rsidDel="00237919">
              <w:rPr>
                <w:rPrChange w:id="125" w:author="Vikas Gautam" w:date="2023-01-11T15:59:00Z">
                  <w:rPr>
                    <w:rStyle w:val="Hyperlink"/>
                    <w:noProof/>
                  </w:rPr>
                </w:rPrChange>
              </w:rPr>
              <w:delText>TRADEMARKS</w:delText>
            </w:r>
            <w:r w:rsidDel="00237919">
              <w:rPr>
                <w:noProof/>
                <w:webHidden/>
              </w:rPr>
              <w:tab/>
              <w:delText>1</w:delText>
            </w:r>
          </w:del>
        </w:p>
        <w:p w14:paraId="66DD3F74" w14:textId="258EAD54" w:rsidR="0051077A" w:rsidDel="00237919" w:rsidRDefault="0051077A">
          <w:pPr>
            <w:pStyle w:val="TOC1"/>
            <w:rPr>
              <w:del w:id="126" w:author="Vikas Gautam" w:date="2023-01-11T15:59:00Z"/>
              <w:rFonts w:cstheme="minorBidi"/>
              <w:noProof/>
              <w:sz w:val="22"/>
              <w:lang w:val="en-IN" w:eastAsia="en-IN"/>
            </w:rPr>
          </w:pPr>
          <w:del w:id="127" w:author="Vikas Gautam" w:date="2023-01-11T15:59:00Z">
            <w:r w:rsidRPr="00237919" w:rsidDel="00237919">
              <w:rPr>
                <w:rPrChange w:id="128" w:author="Vikas Gautam" w:date="2023-01-11T15:59:00Z">
                  <w:rPr>
                    <w:rStyle w:val="Hyperlink"/>
                    <w:noProof/>
                  </w:rPr>
                </w:rPrChange>
              </w:rPr>
              <w:delText>CONFIDENTIALITY</w:delText>
            </w:r>
            <w:r w:rsidDel="00237919">
              <w:rPr>
                <w:noProof/>
                <w:webHidden/>
              </w:rPr>
              <w:tab/>
              <w:delText>1</w:delText>
            </w:r>
          </w:del>
        </w:p>
        <w:p w14:paraId="50D8359B" w14:textId="75D10939" w:rsidR="0051077A" w:rsidDel="00237919" w:rsidRDefault="0051077A">
          <w:pPr>
            <w:pStyle w:val="TOC1"/>
            <w:rPr>
              <w:del w:id="129" w:author="Vikas Gautam" w:date="2023-01-11T15:59:00Z"/>
              <w:rFonts w:cstheme="minorBidi"/>
              <w:noProof/>
              <w:sz w:val="22"/>
              <w:lang w:val="en-IN" w:eastAsia="en-IN"/>
            </w:rPr>
          </w:pPr>
          <w:del w:id="130" w:author="Vikas Gautam" w:date="2023-01-11T15:59:00Z">
            <w:r w:rsidRPr="00237919" w:rsidDel="00237919">
              <w:rPr>
                <w:rPrChange w:id="131" w:author="Vikas Gautam" w:date="2023-01-11T15:59:00Z">
                  <w:rPr>
                    <w:rStyle w:val="Hyperlink"/>
                    <w:noProof/>
                  </w:rPr>
                </w:rPrChange>
              </w:rPr>
              <w:delText>DISCLAIMER</w:delText>
            </w:r>
            <w:r w:rsidDel="00237919">
              <w:rPr>
                <w:noProof/>
                <w:webHidden/>
              </w:rPr>
              <w:tab/>
              <w:delText>1</w:delText>
            </w:r>
          </w:del>
        </w:p>
        <w:p w14:paraId="118D6DCD" w14:textId="19A0EC36" w:rsidR="0051077A" w:rsidDel="00237919" w:rsidRDefault="0051077A">
          <w:pPr>
            <w:pStyle w:val="TOC1"/>
            <w:rPr>
              <w:del w:id="132" w:author="Vikas Gautam" w:date="2023-01-11T15:59:00Z"/>
              <w:rFonts w:cstheme="minorBidi"/>
              <w:noProof/>
              <w:sz w:val="22"/>
              <w:lang w:val="en-IN" w:eastAsia="en-IN"/>
            </w:rPr>
          </w:pPr>
          <w:del w:id="133" w:author="Vikas Gautam" w:date="2023-01-11T15:59:00Z">
            <w:r w:rsidRPr="00237919" w:rsidDel="00237919">
              <w:rPr>
                <w:rPrChange w:id="134" w:author="Vikas Gautam" w:date="2023-01-11T15:59:00Z">
                  <w:rPr>
                    <w:rStyle w:val="Hyperlink"/>
                    <w:noProof/>
                  </w:rPr>
                </w:rPrChange>
              </w:rPr>
              <w:delText>ENVIRONMENTAL CONSIDERATIONS</w:delText>
            </w:r>
            <w:r w:rsidDel="00237919">
              <w:rPr>
                <w:noProof/>
                <w:webHidden/>
              </w:rPr>
              <w:tab/>
              <w:delText>2</w:delText>
            </w:r>
          </w:del>
        </w:p>
        <w:p w14:paraId="79BA19ED" w14:textId="65A550AC" w:rsidR="0051077A" w:rsidDel="00237919" w:rsidRDefault="0051077A">
          <w:pPr>
            <w:pStyle w:val="TOC1"/>
            <w:rPr>
              <w:del w:id="135" w:author="Vikas Gautam" w:date="2023-01-11T15:59:00Z"/>
              <w:rFonts w:cstheme="minorBidi"/>
              <w:noProof/>
              <w:sz w:val="22"/>
              <w:lang w:val="en-IN" w:eastAsia="en-IN"/>
            </w:rPr>
          </w:pPr>
          <w:del w:id="136" w:author="Vikas Gautam" w:date="2023-01-11T15:59:00Z">
            <w:r w:rsidRPr="00237919" w:rsidDel="00237919">
              <w:rPr>
                <w:rPrChange w:id="137" w:author="Vikas Gautam" w:date="2023-01-11T15:59:00Z">
                  <w:rPr>
                    <w:rStyle w:val="Hyperlink"/>
                    <w:noProof/>
                  </w:rPr>
                </w:rPrChange>
              </w:rPr>
              <w:delText>FURTHER INFORMATION</w:delText>
            </w:r>
            <w:r w:rsidDel="00237919">
              <w:rPr>
                <w:noProof/>
                <w:webHidden/>
              </w:rPr>
              <w:tab/>
              <w:delText>2</w:delText>
            </w:r>
          </w:del>
        </w:p>
        <w:p w14:paraId="73818BBC" w14:textId="7E193317" w:rsidR="0051077A" w:rsidDel="00237919" w:rsidRDefault="0051077A">
          <w:pPr>
            <w:pStyle w:val="TOC1"/>
            <w:rPr>
              <w:del w:id="138" w:author="Vikas Gautam" w:date="2023-01-11T15:59:00Z"/>
              <w:rFonts w:cstheme="minorBidi"/>
              <w:noProof/>
              <w:sz w:val="22"/>
              <w:lang w:val="en-IN" w:eastAsia="en-IN"/>
            </w:rPr>
          </w:pPr>
          <w:del w:id="139" w:author="Vikas Gautam" w:date="2023-01-11T15:59:00Z">
            <w:r w:rsidRPr="00237919" w:rsidDel="00237919">
              <w:rPr>
                <w:rPrChange w:id="140" w:author="Vikas Gautam" w:date="2023-01-11T15:59:00Z">
                  <w:rPr>
                    <w:rStyle w:val="Hyperlink"/>
                    <w:noProof/>
                    <w:w w:val="110"/>
                  </w:rPr>
                </w:rPrChange>
              </w:rPr>
              <w:delText>Introduction</w:delText>
            </w:r>
            <w:r w:rsidRPr="00237919" w:rsidDel="00237919">
              <w:rPr>
                <w:rPrChange w:id="141" w:author="Vikas Gautam" w:date="2023-01-11T15:59:00Z">
                  <w:rPr>
                    <w:rStyle w:val="Hyperlink"/>
                    <w:noProof/>
                    <w:spacing w:val="-2"/>
                    <w:w w:val="110"/>
                  </w:rPr>
                </w:rPrChange>
              </w:rPr>
              <w:delText xml:space="preserve"> </w:delText>
            </w:r>
            <w:r w:rsidRPr="00237919" w:rsidDel="00237919">
              <w:rPr>
                <w:rPrChange w:id="142" w:author="Vikas Gautam" w:date="2023-01-11T15:59:00Z">
                  <w:rPr>
                    <w:rStyle w:val="Hyperlink"/>
                    <w:noProof/>
                    <w:w w:val="110"/>
                  </w:rPr>
                </w:rPrChange>
              </w:rPr>
              <w:delText>to</w:delText>
            </w:r>
            <w:r w:rsidRPr="00237919" w:rsidDel="00237919">
              <w:rPr>
                <w:rPrChange w:id="143" w:author="Vikas Gautam" w:date="2023-01-11T15:59:00Z">
                  <w:rPr>
                    <w:rStyle w:val="Hyperlink"/>
                    <w:noProof/>
                    <w:spacing w:val="-3"/>
                    <w:w w:val="110"/>
                  </w:rPr>
                </w:rPrChange>
              </w:rPr>
              <w:delText xml:space="preserve"> </w:delText>
            </w:r>
            <w:r w:rsidRPr="00237919" w:rsidDel="00237919">
              <w:rPr>
                <w:rPrChange w:id="144" w:author="Vikas Gautam" w:date="2023-01-11T15:59:00Z">
                  <w:rPr>
                    <w:rStyle w:val="Hyperlink"/>
                    <w:noProof/>
                    <w:w w:val="110"/>
                  </w:rPr>
                </w:rPrChange>
              </w:rPr>
              <w:delText>Installing vThunder on Microsoft Azure</w:delText>
            </w:r>
            <w:r w:rsidDel="00237919">
              <w:rPr>
                <w:noProof/>
                <w:webHidden/>
              </w:rPr>
              <w:tab/>
              <w:delText>4</w:delText>
            </w:r>
          </w:del>
        </w:p>
        <w:p w14:paraId="4BDAA834" w14:textId="228FEEF7" w:rsidR="0051077A" w:rsidDel="00237919" w:rsidRDefault="0051077A">
          <w:pPr>
            <w:pStyle w:val="TOC1"/>
            <w:rPr>
              <w:del w:id="145" w:author="Vikas Gautam" w:date="2023-01-11T15:59:00Z"/>
              <w:rFonts w:cstheme="minorBidi"/>
              <w:noProof/>
              <w:sz w:val="22"/>
              <w:lang w:val="en-IN" w:eastAsia="en-IN"/>
            </w:rPr>
          </w:pPr>
          <w:del w:id="146" w:author="Vikas Gautam" w:date="2023-01-11T15:59:00Z">
            <w:r w:rsidRPr="00237919" w:rsidDel="00237919">
              <w:rPr>
                <w:rPrChange w:id="147" w:author="Vikas Gautam" w:date="2023-01-11T15:59:00Z">
                  <w:rPr>
                    <w:rStyle w:val="Hyperlink"/>
                    <w:noProof/>
                  </w:rPr>
                </w:rPrChange>
              </w:rPr>
              <w:delText>Overview of Microsoft Azure</w:delText>
            </w:r>
            <w:r w:rsidDel="00237919">
              <w:rPr>
                <w:noProof/>
                <w:webHidden/>
              </w:rPr>
              <w:tab/>
              <w:delText>5</w:delText>
            </w:r>
          </w:del>
        </w:p>
        <w:p w14:paraId="1E73A4F1" w14:textId="0EBFF151" w:rsidR="0051077A" w:rsidDel="00237919" w:rsidRDefault="0051077A">
          <w:pPr>
            <w:pStyle w:val="TOC1"/>
            <w:rPr>
              <w:del w:id="148" w:author="Vikas Gautam" w:date="2023-01-11T15:59:00Z"/>
              <w:rFonts w:cstheme="minorBidi"/>
              <w:noProof/>
              <w:sz w:val="22"/>
              <w:lang w:val="en-IN" w:eastAsia="en-IN"/>
            </w:rPr>
          </w:pPr>
          <w:del w:id="149" w:author="Vikas Gautam" w:date="2023-01-11T15:59:00Z">
            <w:r w:rsidRPr="00237919" w:rsidDel="00237919">
              <w:rPr>
                <w:rPrChange w:id="150" w:author="Vikas Gautam" w:date="2023-01-11T15:59:00Z">
                  <w:rPr>
                    <w:rStyle w:val="Hyperlink"/>
                    <w:noProof/>
                  </w:rPr>
                </w:rPrChange>
              </w:rPr>
              <w:delText>Azure Terminology</w:delText>
            </w:r>
            <w:r w:rsidDel="00237919">
              <w:rPr>
                <w:noProof/>
                <w:webHidden/>
              </w:rPr>
              <w:tab/>
              <w:delText>8</w:delText>
            </w:r>
          </w:del>
        </w:p>
        <w:p w14:paraId="558B610E" w14:textId="12D6C23C" w:rsidR="0051077A" w:rsidDel="00237919" w:rsidRDefault="0051077A">
          <w:pPr>
            <w:pStyle w:val="TOC1"/>
            <w:rPr>
              <w:del w:id="151" w:author="Vikas Gautam" w:date="2023-01-11T15:59:00Z"/>
              <w:rFonts w:cstheme="minorBidi"/>
              <w:noProof/>
              <w:sz w:val="22"/>
              <w:lang w:val="en-IN" w:eastAsia="en-IN"/>
            </w:rPr>
          </w:pPr>
          <w:del w:id="152" w:author="Vikas Gautam" w:date="2023-01-11T15:59:00Z">
            <w:r w:rsidRPr="00237919" w:rsidDel="00237919">
              <w:rPr>
                <w:rPrChange w:id="153" w:author="Vikas Gautam" w:date="2023-01-11T15:59:00Z">
                  <w:rPr>
                    <w:rStyle w:val="Hyperlink"/>
                    <w:noProof/>
                  </w:rPr>
                </w:rPrChange>
              </w:rPr>
              <w:delText>System Requirements</w:delText>
            </w:r>
            <w:r w:rsidDel="00237919">
              <w:rPr>
                <w:noProof/>
                <w:webHidden/>
              </w:rPr>
              <w:tab/>
              <w:delText>9</w:delText>
            </w:r>
          </w:del>
        </w:p>
        <w:p w14:paraId="5F173611" w14:textId="6669B1D0" w:rsidR="0051077A" w:rsidDel="00237919" w:rsidRDefault="0051077A">
          <w:pPr>
            <w:pStyle w:val="TOC1"/>
            <w:rPr>
              <w:del w:id="154" w:author="Vikas Gautam" w:date="2023-01-11T15:59:00Z"/>
              <w:rFonts w:cstheme="minorBidi"/>
              <w:noProof/>
              <w:sz w:val="22"/>
              <w:lang w:val="en-IN" w:eastAsia="en-IN"/>
            </w:rPr>
          </w:pPr>
          <w:del w:id="155" w:author="Vikas Gautam" w:date="2023-01-11T15:59:00Z">
            <w:r w:rsidRPr="00237919" w:rsidDel="00237919">
              <w:rPr>
                <w:rPrChange w:id="156" w:author="Vikas Gautam" w:date="2023-01-11T15:59:00Z">
                  <w:rPr>
                    <w:rStyle w:val="Hyperlink"/>
                    <w:noProof/>
                  </w:rPr>
                </w:rPrChange>
              </w:rPr>
              <w:delText>Pre-requisites</w:delText>
            </w:r>
            <w:r w:rsidDel="00237919">
              <w:rPr>
                <w:noProof/>
                <w:webHidden/>
              </w:rPr>
              <w:tab/>
              <w:delText>14</w:delText>
            </w:r>
          </w:del>
        </w:p>
        <w:p w14:paraId="18821E2B" w14:textId="125146D9" w:rsidR="0051077A" w:rsidDel="00237919" w:rsidRDefault="0051077A">
          <w:pPr>
            <w:pStyle w:val="TOC1"/>
            <w:rPr>
              <w:del w:id="157" w:author="Vikas Gautam" w:date="2023-01-11T15:59:00Z"/>
              <w:rFonts w:cstheme="minorBidi"/>
              <w:noProof/>
              <w:sz w:val="22"/>
              <w:lang w:val="en-IN" w:eastAsia="en-IN"/>
            </w:rPr>
          </w:pPr>
          <w:del w:id="158" w:author="Vikas Gautam" w:date="2023-01-11T15:59:00Z">
            <w:r w:rsidRPr="00237919" w:rsidDel="00237919">
              <w:rPr>
                <w:rPrChange w:id="159" w:author="Vikas Gautam" w:date="2023-01-11T15:59:00Z">
                  <w:rPr>
                    <w:rStyle w:val="Hyperlink"/>
                    <w:noProof/>
                  </w:rPr>
                </w:rPrChange>
              </w:rPr>
              <w:delText>Installation vThunder on Microsoft Azure</w:delText>
            </w:r>
            <w:r w:rsidDel="00237919">
              <w:rPr>
                <w:noProof/>
                <w:webHidden/>
              </w:rPr>
              <w:tab/>
              <w:delText>16</w:delText>
            </w:r>
          </w:del>
        </w:p>
        <w:p w14:paraId="52CC11FD" w14:textId="545F8655" w:rsidR="0051077A" w:rsidDel="00237919" w:rsidRDefault="0051077A">
          <w:pPr>
            <w:pStyle w:val="TOC2"/>
            <w:tabs>
              <w:tab w:val="right" w:leader="dot" w:pos="9016"/>
            </w:tabs>
            <w:rPr>
              <w:del w:id="160" w:author="Vikas Gautam" w:date="2023-01-11T15:59:00Z"/>
              <w:noProof/>
              <w:sz w:val="22"/>
              <w:lang w:val="en-IN" w:eastAsia="en-IN"/>
            </w:rPr>
          </w:pPr>
          <w:del w:id="161" w:author="Vikas Gautam" w:date="2023-01-11T15:59:00Z">
            <w:r w:rsidRPr="00237919" w:rsidDel="00237919">
              <w:rPr>
                <w:rPrChange w:id="162" w:author="Vikas Gautam" w:date="2023-01-11T15:59:00Z">
                  <w:rPr>
                    <w:rStyle w:val="Hyperlink"/>
                    <w:noProof/>
                  </w:rPr>
                </w:rPrChange>
              </w:rPr>
              <w:delText>Chapter 1 - Core vThunder Installation &amp; Basic Setup.</w:delText>
            </w:r>
            <w:r w:rsidDel="00237919">
              <w:rPr>
                <w:noProof/>
                <w:webHidden/>
              </w:rPr>
              <w:tab/>
              <w:delText>16</w:delText>
            </w:r>
          </w:del>
        </w:p>
        <w:p w14:paraId="79DB03DA" w14:textId="35054371" w:rsidR="0051077A" w:rsidDel="00237919" w:rsidRDefault="0051077A">
          <w:pPr>
            <w:pStyle w:val="TOC3"/>
            <w:tabs>
              <w:tab w:val="right" w:leader="dot" w:pos="9016"/>
            </w:tabs>
            <w:rPr>
              <w:del w:id="163" w:author="Vikas Gautam" w:date="2023-01-11T15:59:00Z"/>
              <w:rFonts w:eastAsiaTheme="minorEastAsia"/>
              <w:noProof/>
              <w:sz w:val="22"/>
              <w:lang w:eastAsia="en-IN"/>
            </w:rPr>
          </w:pPr>
          <w:del w:id="164" w:author="Vikas Gautam" w:date="2023-01-11T15:59:00Z">
            <w:r w:rsidRPr="00237919" w:rsidDel="00237919">
              <w:rPr>
                <w:rPrChange w:id="165" w:author="Vikas Gautam" w:date="2023-01-11T15:59:00Z">
                  <w:rPr>
                    <w:rStyle w:val="Hyperlink"/>
                    <w:noProof/>
                  </w:rPr>
                </w:rPrChange>
              </w:rPr>
              <w:delText>Configure</w:delText>
            </w:r>
            <w:r w:rsidDel="00237919">
              <w:rPr>
                <w:noProof/>
                <w:webHidden/>
              </w:rPr>
              <w:tab/>
              <w:delText>16</w:delText>
            </w:r>
          </w:del>
        </w:p>
        <w:p w14:paraId="622FC671" w14:textId="45E2F9F9" w:rsidR="0051077A" w:rsidDel="00237919" w:rsidRDefault="0051077A">
          <w:pPr>
            <w:pStyle w:val="TOC3"/>
            <w:tabs>
              <w:tab w:val="right" w:leader="dot" w:pos="9016"/>
            </w:tabs>
            <w:rPr>
              <w:del w:id="166" w:author="Vikas Gautam" w:date="2023-01-11T15:59:00Z"/>
              <w:rFonts w:eastAsiaTheme="minorEastAsia"/>
              <w:noProof/>
              <w:sz w:val="22"/>
              <w:lang w:eastAsia="en-IN"/>
            </w:rPr>
          </w:pPr>
          <w:del w:id="167" w:author="Vikas Gautam" w:date="2023-01-11T15:59:00Z">
            <w:r w:rsidRPr="00237919" w:rsidDel="00237919">
              <w:rPr>
                <w:rPrChange w:id="168" w:author="Vikas Gautam" w:date="2023-01-11T15:59:00Z">
                  <w:rPr>
                    <w:rStyle w:val="Hyperlink"/>
                    <w:noProof/>
                  </w:rPr>
                </w:rPrChange>
              </w:rPr>
              <w:delText>Install</w:delText>
            </w:r>
            <w:r w:rsidDel="00237919">
              <w:rPr>
                <w:noProof/>
                <w:webHidden/>
              </w:rPr>
              <w:tab/>
              <w:delText>19</w:delText>
            </w:r>
          </w:del>
        </w:p>
        <w:p w14:paraId="5DDCCDD1" w14:textId="01E95954" w:rsidR="0051077A" w:rsidDel="00237919" w:rsidRDefault="0051077A">
          <w:pPr>
            <w:pStyle w:val="TOC3"/>
            <w:tabs>
              <w:tab w:val="right" w:leader="dot" w:pos="9016"/>
            </w:tabs>
            <w:rPr>
              <w:del w:id="169" w:author="Vikas Gautam" w:date="2023-01-11T15:59:00Z"/>
              <w:rFonts w:eastAsiaTheme="minorEastAsia"/>
              <w:noProof/>
              <w:sz w:val="22"/>
              <w:lang w:eastAsia="en-IN"/>
            </w:rPr>
          </w:pPr>
          <w:del w:id="170" w:author="Vikas Gautam" w:date="2023-01-11T15:59:00Z">
            <w:r w:rsidRPr="00237919" w:rsidDel="00237919">
              <w:rPr>
                <w:rPrChange w:id="171" w:author="Vikas Gautam" w:date="2023-01-11T15:59:00Z">
                  <w:rPr>
                    <w:rStyle w:val="Hyperlink"/>
                    <w:noProof/>
                  </w:rPr>
                </w:rPrChange>
              </w:rPr>
              <w:delText>Verify</w:delText>
            </w:r>
            <w:r w:rsidDel="00237919">
              <w:rPr>
                <w:noProof/>
                <w:webHidden/>
              </w:rPr>
              <w:tab/>
              <w:delText>20</w:delText>
            </w:r>
          </w:del>
        </w:p>
        <w:p w14:paraId="7AD0B2EC" w14:textId="58FF0FBE" w:rsidR="0051077A" w:rsidDel="00237919" w:rsidRDefault="0051077A">
          <w:pPr>
            <w:pStyle w:val="TOC3"/>
            <w:tabs>
              <w:tab w:val="right" w:leader="dot" w:pos="9016"/>
            </w:tabs>
            <w:rPr>
              <w:del w:id="172" w:author="Vikas Gautam" w:date="2023-01-11T15:59:00Z"/>
              <w:rFonts w:eastAsiaTheme="minorEastAsia"/>
              <w:noProof/>
              <w:sz w:val="22"/>
              <w:lang w:eastAsia="en-IN"/>
            </w:rPr>
          </w:pPr>
          <w:del w:id="173" w:author="Vikas Gautam" w:date="2023-01-11T15:59:00Z">
            <w:r w:rsidRPr="00237919" w:rsidDel="00237919">
              <w:rPr>
                <w:rPrChange w:id="174" w:author="Vikas Gautam" w:date="2023-01-11T15:59:00Z">
                  <w:rPr>
                    <w:rStyle w:val="Hyperlink"/>
                    <w:noProof/>
                  </w:rPr>
                </w:rPrChange>
              </w:rPr>
              <w:delText>Configure – Client Servers VMSS Setup</w:delText>
            </w:r>
            <w:r w:rsidDel="00237919">
              <w:rPr>
                <w:noProof/>
                <w:webHidden/>
              </w:rPr>
              <w:tab/>
              <w:delText>22</w:delText>
            </w:r>
          </w:del>
        </w:p>
        <w:p w14:paraId="336D0C6F" w14:textId="067E6651" w:rsidR="0051077A" w:rsidDel="00237919" w:rsidRDefault="0051077A">
          <w:pPr>
            <w:pStyle w:val="TOC3"/>
            <w:tabs>
              <w:tab w:val="right" w:leader="dot" w:pos="9016"/>
            </w:tabs>
            <w:rPr>
              <w:del w:id="175" w:author="Vikas Gautam" w:date="2023-01-11T15:59:00Z"/>
              <w:rFonts w:eastAsiaTheme="minorEastAsia"/>
              <w:noProof/>
              <w:sz w:val="22"/>
              <w:lang w:eastAsia="en-IN"/>
            </w:rPr>
          </w:pPr>
          <w:del w:id="176" w:author="Vikas Gautam" w:date="2023-01-11T15:59:00Z">
            <w:r w:rsidRPr="00237919" w:rsidDel="00237919">
              <w:rPr>
                <w:rPrChange w:id="177" w:author="Vikas Gautam" w:date="2023-01-11T15:59:00Z">
                  <w:rPr>
                    <w:rStyle w:val="Hyperlink"/>
                    <w:noProof/>
                  </w:rPr>
                </w:rPrChange>
              </w:rPr>
              <w:delText>Verify</w:delText>
            </w:r>
            <w:r w:rsidDel="00237919">
              <w:rPr>
                <w:noProof/>
                <w:webHidden/>
              </w:rPr>
              <w:tab/>
              <w:delText>28</w:delText>
            </w:r>
          </w:del>
        </w:p>
        <w:p w14:paraId="7982CC2C" w14:textId="519CFFB6" w:rsidR="0051077A" w:rsidDel="00237919" w:rsidRDefault="0051077A">
          <w:pPr>
            <w:pStyle w:val="TOC2"/>
            <w:tabs>
              <w:tab w:val="right" w:leader="dot" w:pos="9016"/>
            </w:tabs>
            <w:rPr>
              <w:del w:id="178" w:author="Vikas Gautam" w:date="2023-01-11T15:59:00Z"/>
              <w:noProof/>
              <w:sz w:val="22"/>
              <w:lang w:val="en-IN" w:eastAsia="en-IN"/>
            </w:rPr>
          </w:pPr>
          <w:del w:id="179" w:author="Vikas Gautam" w:date="2023-01-11T15:59:00Z">
            <w:r w:rsidRPr="00237919" w:rsidDel="00237919">
              <w:rPr>
                <w:rPrChange w:id="180" w:author="Vikas Gautam" w:date="2023-01-11T15:59:00Z">
                  <w:rPr>
                    <w:rStyle w:val="Hyperlink"/>
                    <w:noProof/>
                  </w:rPr>
                </w:rPrChange>
              </w:rPr>
              <w:delText>Chapter 2 - Automation Account Setup.</w:delText>
            </w:r>
            <w:r w:rsidDel="00237919">
              <w:rPr>
                <w:noProof/>
                <w:webHidden/>
              </w:rPr>
              <w:tab/>
              <w:delText>28</w:delText>
            </w:r>
          </w:del>
        </w:p>
        <w:p w14:paraId="29DFA9A0" w14:textId="69FC3308" w:rsidR="0051077A" w:rsidDel="00237919" w:rsidRDefault="0051077A">
          <w:pPr>
            <w:pStyle w:val="TOC3"/>
            <w:tabs>
              <w:tab w:val="right" w:leader="dot" w:pos="9016"/>
            </w:tabs>
            <w:rPr>
              <w:del w:id="181" w:author="Vikas Gautam" w:date="2023-01-11T15:59:00Z"/>
              <w:rFonts w:eastAsiaTheme="minorEastAsia"/>
              <w:noProof/>
              <w:sz w:val="22"/>
              <w:lang w:eastAsia="en-IN"/>
            </w:rPr>
          </w:pPr>
          <w:del w:id="182" w:author="Vikas Gautam" w:date="2023-01-11T15:59:00Z">
            <w:r w:rsidRPr="00237919" w:rsidDel="00237919">
              <w:rPr>
                <w:rPrChange w:id="183" w:author="Vikas Gautam" w:date="2023-01-11T15:59:00Z">
                  <w:rPr>
                    <w:rStyle w:val="Hyperlink"/>
                    <w:noProof/>
                  </w:rPr>
                </w:rPrChange>
              </w:rPr>
              <w:delText>Configure Azure Access Key</w:delText>
            </w:r>
            <w:r w:rsidDel="00237919">
              <w:rPr>
                <w:noProof/>
                <w:webHidden/>
              </w:rPr>
              <w:tab/>
              <w:delText>28</w:delText>
            </w:r>
          </w:del>
        </w:p>
        <w:p w14:paraId="047B1980" w14:textId="19715FB7" w:rsidR="0051077A" w:rsidDel="00237919" w:rsidRDefault="0051077A">
          <w:pPr>
            <w:pStyle w:val="TOC3"/>
            <w:tabs>
              <w:tab w:val="right" w:leader="dot" w:pos="9016"/>
            </w:tabs>
            <w:rPr>
              <w:del w:id="184" w:author="Vikas Gautam" w:date="2023-01-11T15:59:00Z"/>
              <w:rFonts w:eastAsiaTheme="minorEastAsia"/>
              <w:noProof/>
              <w:sz w:val="22"/>
              <w:lang w:eastAsia="en-IN"/>
            </w:rPr>
          </w:pPr>
          <w:del w:id="185" w:author="Vikas Gautam" w:date="2023-01-11T15:59:00Z">
            <w:r w:rsidRPr="00237919" w:rsidDel="00237919">
              <w:rPr>
                <w:rPrChange w:id="186" w:author="Vikas Gautam" w:date="2023-01-11T15:59:00Z">
                  <w:rPr>
                    <w:rStyle w:val="Hyperlink"/>
                    <w:noProof/>
                  </w:rPr>
                </w:rPrChange>
              </w:rPr>
              <w:delText>Configure</w:delText>
            </w:r>
            <w:r w:rsidDel="00237919">
              <w:rPr>
                <w:noProof/>
                <w:webHidden/>
              </w:rPr>
              <w:tab/>
              <w:delText>45</w:delText>
            </w:r>
          </w:del>
        </w:p>
        <w:p w14:paraId="018DE3B9" w14:textId="7CCE17FF" w:rsidR="0051077A" w:rsidDel="00237919" w:rsidRDefault="0051077A">
          <w:pPr>
            <w:pStyle w:val="TOC3"/>
            <w:tabs>
              <w:tab w:val="right" w:leader="dot" w:pos="9016"/>
            </w:tabs>
            <w:rPr>
              <w:del w:id="187" w:author="Vikas Gautam" w:date="2023-01-11T15:59:00Z"/>
              <w:rFonts w:eastAsiaTheme="minorEastAsia"/>
              <w:noProof/>
              <w:sz w:val="22"/>
              <w:lang w:eastAsia="en-IN"/>
            </w:rPr>
          </w:pPr>
          <w:del w:id="188" w:author="Vikas Gautam" w:date="2023-01-11T15:59:00Z">
            <w:r w:rsidRPr="00237919" w:rsidDel="00237919">
              <w:rPr>
                <w:rPrChange w:id="189" w:author="Vikas Gautam" w:date="2023-01-11T15:59:00Z">
                  <w:rPr>
                    <w:rStyle w:val="Hyperlink"/>
                    <w:noProof/>
                  </w:rPr>
                </w:rPrChange>
              </w:rPr>
              <w:delText>Install</w:delText>
            </w:r>
            <w:r w:rsidDel="00237919">
              <w:rPr>
                <w:noProof/>
                <w:webHidden/>
              </w:rPr>
              <w:tab/>
              <w:delText>50</w:delText>
            </w:r>
          </w:del>
        </w:p>
        <w:p w14:paraId="3B65E7BB" w14:textId="28CB87DC" w:rsidR="0051077A" w:rsidDel="00237919" w:rsidRDefault="0051077A">
          <w:pPr>
            <w:pStyle w:val="TOC3"/>
            <w:tabs>
              <w:tab w:val="right" w:leader="dot" w:pos="9016"/>
            </w:tabs>
            <w:rPr>
              <w:del w:id="190" w:author="Vikas Gautam" w:date="2023-01-11T15:59:00Z"/>
              <w:rFonts w:eastAsiaTheme="minorEastAsia"/>
              <w:noProof/>
              <w:sz w:val="22"/>
              <w:lang w:eastAsia="en-IN"/>
            </w:rPr>
          </w:pPr>
          <w:del w:id="191" w:author="Vikas Gautam" w:date="2023-01-11T15:59:00Z">
            <w:r w:rsidRPr="00237919" w:rsidDel="00237919">
              <w:rPr>
                <w:rPrChange w:id="192" w:author="Vikas Gautam" w:date="2023-01-11T15:59:00Z">
                  <w:rPr>
                    <w:rStyle w:val="Hyperlink"/>
                    <w:noProof/>
                  </w:rPr>
                </w:rPrChange>
              </w:rPr>
              <w:delText>Verify</w:delText>
            </w:r>
            <w:r w:rsidDel="00237919">
              <w:rPr>
                <w:noProof/>
                <w:webHidden/>
              </w:rPr>
              <w:tab/>
              <w:delText>50</w:delText>
            </w:r>
          </w:del>
        </w:p>
        <w:p w14:paraId="4F77BB43" w14:textId="662C36B8" w:rsidR="0051077A" w:rsidDel="00237919" w:rsidRDefault="0051077A">
          <w:pPr>
            <w:pStyle w:val="TOC2"/>
            <w:tabs>
              <w:tab w:val="right" w:leader="dot" w:pos="9016"/>
            </w:tabs>
            <w:rPr>
              <w:del w:id="193" w:author="Vikas Gautam" w:date="2023-01-11T15:59:00Z"/>
              <w:noProof/>
              <w:sz w:val="22"/>
              <w:lang w:val="en-IN" w:eastAsia="en-IN"/>
            </w:rPr>
          </w:pPr>
          <w:del w:id="194" w:author="Vikas Gautam" w:date="2023-01-11T15:59:00Z">
            <w:r w:rsidRPr="00237919" w:rsidDel="00237919">
              <w:rPr>
                <w:rPrChange w:id="195" w:author="Vikas Gautam" w:date="2023-01-11T15:59:00Z">
                  <w:rPr>
                    <w:rStyle w:val="Hyperlink"/>
                    <w:noProof/>
                  </w:rPr>
                </w:rPrChange>
              </w:rPr>
              <w:delText>Chapter 3 - Automation Account Webhook Setup.</w:delText>
            </w:r>
            <w:r w:rsidDel="00237919">
              <w:rPr>
                <w:noProof/>
                <w:webHidden/>
              </w:rPr>
              <w:tab/>
              <w:delText>50</w:delText>
            </w:r>
          </w:del>
        </w:p>
        <w:p w14:paraId="3F57E5D6" w14:textId="3C9EAFED" w:rsidR="0051077A" w:rsidDel="00237919" w:rsidRDefault="0051077A">
          <w:pPr>
            <w:pStyle w:val="TOC3"/>
            <w:tabs>
              <w:tab w:val="right" w:leader="dot" w:pos="9016"/>
            </w:tabs>
            <w:rPr>
              <w:del w:id="196" w:author="Vikas Gautam" w:date="2023-01-11T15:59:00Z"/>
              <w:rFonts w:eastAsiaTheme="minorEastAsia"/>
              <w:noProof/>
              <w:sz w:val="22"/>
              <w:lang w:eastAsia="en-IN"/>
            </w:rPr>
          </w:pPr>
          <w:del w:id="197" w:author="Vikas Gautam" w:date="2023-01-11T15:59:00Z">
            <w:r w:rsidRPr="00237919" w:rsidDel="00237919">
              <w:rPr>
                <w:rPrChange w:id="198" w:author="Vikas Gautam" w:date="2023-01-11T15:59:00Z">
                  <w:rPr>
                    <w:rStyle w:val="Hyperlink"/>
                    <w:noProof/>
                  </w:rPr>
                </w:rPrChange>
              </w:rPr>
              <w:delText>Install</w:delText>
            </w:r>
            <w:r w:rsidDel="00237919">
              <w:rPr>
                <w:noProof/>
                <w:webHidden/>
              </w:rPr>
              <w:tab/>
              <w:delText>51</w:delText>
            </w:r>
          </w:del>
        </w:p>
        <w:p w14:paraId="2A191D2F" w14:textId="56A3D4EE" w:rsidR="0051077A" w:rsidDel="00237919" w:rsidRDefault="0051077A">
          <w:pPr>
            <w:pStyle w:val="TOC3"/>
            <w:tabs>
              <w:tab w:val="right" w:leader="dot" w:pos="9016"/>
            </w:tabs>
            <w:rPr>
              <w:del w:id="199" w:author="Vikas Gautam" w:date="2023-01-11T15:59:00Z"/>
              <w:rFonts w:eastAsiaTheme="minorEastAsia"/>
              <w:noProof/>
              <w:sz w:val="22"/>
              <w:lang w:eastAsia="en-IN"/>
            </w:rPr>
          </w:pPr>
          <w:del w:id="200" w:author="Vikas Gautam" w:date="2023-01-11T15:59:00Z">
            <w:r w:rsidRPr="00237919" w:rsidDel="00237919">
              <w:rPr>
                <w:rPrChange w:id="201" w:author="Vikas Gautam" w:date="2023-01-11T15:59:00Z">
                  <w:rPr>
                    <w:rStyle w:val="Hyperlink"/>
                    <w:noProof/>
                  </w:rPr>
                </w:rPrChange>
              </w:rPr>
              <w:delText>Verify</w:delText>
            </w:r>
            <w:r w:rsidDel="00237919">
              <w:rPr>
                <w:noProof/>
                <w:webHidden/>
              </w:rPr>
              <w:tab/>
              <w:delText>52</w:delText>
            </w:r>
          </w:del>
        </w:p>
        <w:p w14:paraId="208150C5" w14:textId="3CC2E18E" w:rsidR="0051077A" w:rsidDel="00237919" w:rsidRDefault="0051077A">
          <w:pPr>
            <w:pStyle w:val="TOC2"/>
            <w:tabs>
              <w:tab w:val="right" w:leader="dot" w:pos="9016"/>
            </w:tabs>
            <w:rPr>
              <w:del w:id="202" w:author="Vikas Gautam" w:date="2023-01-11T15:59:00Z"/>
              <w:noProof/>
              <w:sz w:val="22"/>
              <w:lang w:val="en-IN" w:eastAsia="en-IN"/>
            </w:rPr>
          </w:pPr>
          <w:del w:id="203" w:author="Vikas Gautam" w:date="2023-01-11T15:59:00Z">
            <w:r w:rsidRPr="00237919" w:rsidDel="00237919">
              <w:rPr>
                <w:rPrChange w:id="204" w:author="Vikas Gautam" w:date="2023-01-11T15:59:00Z">
                  <w:rPr>
                    <w:rStyle w:val="Hyperlink"/>
                    <w:noProof/>
                  </w:rPr>
                </w:rPrChange>
              </w:rPr>
              <w:delText>Chapter 4 – Enable Autoscaling</w:delText>
            </w:r>
            <w:r w:rsidDel="00237919">
              <w:rPr>
                <w:noProof/>
                <w:webHidden/>
              </w:rPr>
              <w:tab/>
              <w:delText>55</w:delText>
            </w:r>
          </w:del>
        </w:p>
        <w:p w14:paraId="1C044DFD" w14:textId="0E06D848" w:rsidR="0051077A" w:rsidDel="00237919" w:rsidRDefault="0051077A">
          <w:pPr>
            <w:pStyle w:val="TOC3"/>
            <w:tabs>
              <w:tab w:val="right" w:leader="dot" w:pos="9016"/>
            </w:tabs>
            <w:rPr>
              <w:del w:id="205" w:author="Vikas Gautam" w:date="2023-01-11T15:59:00Z"/>
              <w:rFonts w:eastAsiaTheme="minorEastAsia"/>
              <w:noProof/>
              <w:sz w:val="22"/>
              <w:lang w:eastAsia="en-IN"/>
            </w:rPr>
          </w:pPr>
          <w:del w:id="206" w:author="Vikas Gautam" w:date="2023-01-11T15:59:00Z">
            <w:r w:rsidRPr="00237919" w:rsidDel="00237919">
              <w:rPr>
                <w:rPrChange w:id="207" w:author="Vikas Gautam" w:date="2023-01-11T15:59:00Z">
                  <w:rPr>
                    <w:rStyle w:val="Hyperlink"/>
                    <w:noProof/>
                  </w:rPr>
                </w:rPrChange>
              </w:rPr>
              <w:delText>1. Autoscaling &amp; Log Monitoring using Agent Setup.</w:delText>
            </w:r>
            <w:r w:rsidDel="00237919">
              <w:rPr>
                <w:noProof/>
                <w:webHidden/>
              </w:rPr>
              <w:tab/>
              <w:delText>56</w:delText>
            </w:r>
          </w:del>
        </w:p>
        <w:p w14:paraId="6C30B421" w14:textId="637013F9" w:rsidR="0051077A" w:rsidDel="00237919" w:rsidRDefault="0051077A">
          <w:pPr>
            <w:pStyle w:val="TOC3"/>
            <w:tabs>
              <w:tab w:val="right" w:leader="dot" w:pos="9016"/>
            </w:tabs>
            <w:rPr>
              <w:del w:id="208" w:author="Vikas Gautam" w:date="2023-01-11T15:59:00Z"/>
              <w:rFonts w:eastAsiaTheme="minorEastAsia"/>
              <w:noProof/>
              <w:sz w:val="22"/>
              <w:lang w:eastAsia="en-IN"/>
            </w:rPr>
          </w:pPr>
          <w:del w:id="209" w:author="Vikas Gautam" w:date="2023-01-11T15:59:00Z">
            <w:r w:rsidRPr="00237919" w:rsidDel="00237919">
              <w:rPr>
                <w:rPrChange w:id="210" w:author="Vikas Gautam" w:date="2023-01-11T15:59:00Z">
                  <w:rPr>
                    <w:rStyle w:val="Hyperlink"/>
                    <w:noProof/>
                  </w:rPr>
                </w:rPrChange>
              </w:rPr>
              <w:delText>2. Autoscaling using Azure Functions Setup</w:delText>
            </w:r>
            <w:r w:rsidDel="00237919">
              <w:rPr>
                <w:noProof/>
                <w:webHidden/>
              </w:rPr>
              <w:tab/>
              <w:delText>68</w:delText>
            </w:r>
          </w:del>
        </w:p>
        <w:p w14:paraId="237B524C" w14:textId="4ECAD30C" w:rsidR="0051077A" w:rsidDel="00237919" w:rsidRDefault="0051077A">
          <w:pPr>
            <w:pStyle w:val="TOC2"/>
            <w:tabs>
              <w:tab w:val="right" w:leader="dot" w:pos="9016"/>
            </w:tabs>
            <w:rPr>
              <w:del w:id="211" w:author="Vikas Gautam" w:date="2023-01-11T15:59:00Z"/>
              <w:noProof/>
              <w:sz w:val="22"/>
              <w:lang w:val="en-IN" w:eastAsia="en-IN"/>
            </w:rPr>
          </w:pPr>
          <w:del w:id="212" w:author="Vikas Gautam" w:date="2023-01-11T15:59:00Z">
            <w:r w:rsidRPr="00237919" w:rsidDel="00237919">
              <w:rPr>
                <w:rPrChange w:id="213" w:author="Vikas Gautam" w:date="2023-01-11T15:59:00Z">
                  <w:rPr>
                    <w:rStyle w:val="Hyperlink"/>
                    <w:noProof/>
                  </w:rPr>
                </w:rPrChange>
              </w:rPr>
              <w:delText>Chapter 5 - Let us Verify.</w:delText>
            </w:r>
            <w:r w:rsidDel="00237919">
              <w:rPr>
                <w:noProof/>
                <w:webHidden/>
              </w:rPr>
              <w:tab/>
              <w:delText>70</w:delText>
            </w:r>
          </w:del>
        </w:p>
        <w:p w14:paraId="4D10EE46" w14:textId="62F3A1F1" w:rsidR="0051077A" w:rsidDel="00237919" w:rsidRDefault="0051077A">
          <w:pPr>
            <w:pStyle w:val="TOC3"/>
            <w:tabs>
              <w:tab w:val="right" w:leader="dot" w:pos="9016"/>
            </w:tabs>
            <w:rPr>
              <w:del w:id="214" w:author="Vikas Gautam" w:date="2023-01-11T15:59:00Z"/>
              <w:rFonts w:eastAsiaTheme="minorEastAsia"/>
              <w:noProof/>
              <w:sz w:val="22"/>
              <w:lang w:eastAsia="en-IN"/>
            </w:rPr>
          </w:pPr>
          <w:del w:id="215" w:author="Vikas Gautam" w:date="2023-01-11T15:59:00Z">
            <w:r w:rsidRPr="00237919" w:rsidDel="00237919">
              <w:rPr>
                <w:rPrChange w:id="216" w:author="Vikas Gautam" w:date="2023-01-11T15:59:00Z">
                  <w:rPr>
                    <w:rStyle w:val="Hyperlink"/>
                    <w:noProof/>
                  </w:rPr>
                </w:rPrChange>
              </w:rPr>
              <w:delText>Login to vThunder</w:delText>
            </w:r>
            <w:r w:rsidDel="00237919">
              <w:rPr>
                <w:noProof/>
                <w:webHidden/>
              </w:rPr>
              <w:tab/>
              <w:delText>70</w:delText>
            </w:r>
          </w:del>
        </w:p>
        <w:p w14:paraId="6A9C8C4C" w14:textId="50CEC697" w:rsidR="00A138FF" w:rsidRDefault="00A138FF">
          <w:r>
            <w:rPr>
              <w:b/>
              <w:bCs/>
              <w:noProof/>
            </w:rPr>
            <w:fldChar w:fldCharType="end"/>
          </w:r>
        </w:p>
      </w:sdtContent>
    </w:sdt>
    <w:p w14:paraId="6784B1B6" w14:textId="0B28105A" w:rsidR="00A138FF" w:rsidRDefault="00A138FF" w:rsidP="001B11C0">
      <w:pPr>
        <w:rPr>
          <w:szCs w:val="28"/>
        </w:rPr>
      </w:pPr>
    </w:p>
    <w:p w14:paraId="1B07FBD4" w14:textId="1C54B129" w:rsidR="00AE57B5" w:rsidRDefault="00AE57B5" w:rsidP="001B11C0">
      <w:pPr>
        <w:rPr>
          <w:szCs w:val="28"/>
        </w:rPr>
      </w:pPr>
    </w:p>
    <w:p w14:paraId="781D2DC2" w14:textId="26A704E9" w:rsidR="00AE57B5" w:rsidRDefault="00AE57B5" w:rsidP="001B11C0">
      <w:pPr>
        <w:rPr>
          <w:szCs w:val="28"/>
        </w:rPr>
      </w:pPr>
    </w:p>
    <w:p w14:paraId="7074175D" w14:textId="0104BC67" w:rsidR="00AE57B5" w:rsidRDefault="00AE57B5" w:rsidP="001B11C0">
      <w:pPr>
        <w:rPr>
          <w:szCs w:val="28"/>
        </w:rPr>
      </w:pPr>
    </w:p>
    <w:p w14:paraId="2DBC76D6" w14:textId="738FBFB6" w:rsidR="00AE57B5" w:rsidRDefault="00AE57B5" w:rsidP="001B11C0">
      <w:pPr>
        <w:rPr>
          <w:szCs w:val="28"/>
        </w:rPr>
      </w:pPr>
    </w:p>
    <w:p w14:paraId="6CBAA5F2" w14:textId="78D634BA" w:rsidR="00AE57B5" w:rsidRDefault="00AE57B5" w:rsidP="001B11C0">
      <w:pPr>
        <w:rPr>
          <w:szCs w:val="28"/>
        </w:rPr>
      </w:pPr>
    </w:p>
    <w:p w14:paraId="4CB1B756" w14:textId="259526B3" w:rsidR="00AE57B5" w:rsidRDefault="00AE57B5" w:rsidP="001B11C0">
      <w:pPr>
        <w:rPr>
          <w:szCs w:val="28"/>
        </w:rPr>
      </w:pPr>
    </w:p>
    <w:p w14:paraId="65FA764B" w14:textId="67D9F591" w:rsidR="00AE57B5" w:rsidRDefault="00AE57B5" w:rsidP="001B11C0">
      <w:pPr>
        <w:rPr>
          <w:szCs w:val="28"/>
        </w:rPr>
      </w:pPr>
    </w:p>
    <w:p w14:paraId="2FAE9E6F" w14:textId="1DAA8F4F" w:rsidR="00AE57B5" w:rsidRDefault="00AE57B5" w:rsidP="001B11C0">
      <w:pPr>
        <w:rPr>
          <w:szCs w:val="28"/>
        </w:rPr>
      </w:pPr>
    </w:p>
    <w:p w14:paraId="33489860" w14:textId="6DAF8F15" w:rsidR="00AE57B5" w:rsidRDefault="00AE57B5" w:rsidP="001B11C0">
      <w:pPr>
        <w:rPr>
          <w:szCs w:val="28"/>
        </w:rPr>
      </w:pPr>
    </w:p>
    <w:p w14:paraId="03111563" w14:textId="0B083755" w:rsidR="00AE57B5" w:rsidRDefault="00AE57B5" w:rsidP="001B11C0">
      <w:pPr>
        <w:rPr>
          <w:szCs w:val="28"/>
        </w:rPr>
      </w:pPr>
    </w:p>
    <w:p w14:paraId="553F5D1E" w14:textId="59A6E5ED" w:rsidR="00AE57B5" w:rsidRDefault="00AE57B5" w:rsidP="001B11C0">
      <w:pPr>
        <w:rPr>
          <w:szCs w:val="28"/>
        </w:rPr>
      </w:pPr>
    </w:p>
    <w:p w14:paraId="72CF98C0" w14:textId="7BC670B8" w:rsidR="00AE57B5" w:rsidRDefault="00AE57B5" w:rsidP="001B11C0">
      <w:pPr>
        <w:rPr>
          <w:szCs w:val="28"/>
        </w:rPr>
      </w:pPr>
    </w:p>
    <w:p w14:paraId="06DF2FDE" w14:textId="59C520D1" w:rsidR="00AE57B5" w:rsidRDefault="00AE57B5" w:rsidP="001B11C0">
      <w:pPr>
        <w:rPr>
          <w:szCs w:val="28"/>
        </w:rPr>
      </w:pPr>
    </w:p>
    <w:p w14:paraId="7A88D13B" w14:textId="2D5C152D" w:rsidR="00AE57B5" w:rsidRDefault="00AE57B5" w:rsidP="001B11C0">
      <w:pPr>
        <w:rPr>
          <w:szCs w:val="28"/>
        </w:rPr>
      </w:pPr>
    </w:p>
    <w:p w14:paraId="40A53969" w14:textId="1A89CA26" w:rsidR="00AE57B5" w:rsidRDefault="00AE57B5" w:rsidP="001B11C0">
      <w:pPr>
        <w:rPr>
          <w:szCs w:val="28"/>
        </w:rPr>
      </w:pPr>
    </w:p>
    <w:p w14:paraId="331CD511" w14:textId="77777777" w:rsidR="00AE57B5" w:rsidRDefault="00AE57B5" w:rsidP="001B11C0">
      <w:pPr>
        <w:rPr>
          <w:szCs w:val="28"/>
        </w:rPr>
      </w:pPr>
    </w:p>
    <w:p w14:paraId="032032FD" w14:textId="77777777" w:rsidR="004E3AA1" w:rsidRDefault="004E3AA1" w:rsidP="001B11C0">
      <w:pPr>
        <w:rPr>
          <w:szCs w:val="28"/>
        </w:rPr>
      </w:pPr>
    </w:p>
    <w:p w14:paraId="0550B375" w14:textId="77777777" w:rsidR="004E3AA1" w:rsidRDefault="004E3AA1" w:rsidP="001B11C0">
      <w:pPr>
        <w:rPr>
          <w:szCs w:val="28"/>
        </w:rPr>
      </w:pPr>
    </w:p>
    <w:p w14:paraId="0401550B" w14:textId="77777777" w:rsidR="004E3AA1" w:rsidRDefault="004E3AA1" w:rsidP="001B11C0">
      <w:pPr>
        <w:rPr>
          <w:szCs w:val="28"/>
        </w:rPr>
      </w:pPr>
    </w:p>
    <w:p w14:paraId="2C057D67" w14:textId="11AA1A7E" w:rsidR="00782347" w:rsidRDefault="00247FCE" w:rsidP="002B2E96">
      <w:pPr>
        <w:pStyle w:val="Heading1"/>
        <w:rPr>
          <w:color w:val="335899"/>
          <w:w w:val="110"/>
        </w:rPr>
      </w:pPr>
      <w:bookmarkStart w:id="217" w:name="_Toc125728599"/>
      <w:r>
        <w:rPr>
          <w:color w:val="335899"/>
          <w:w w:val="110"/>
        </w:rPr>
        <w:t>Introduction</w:t>
      </w:r>
      <w:r>
        <w:rPr>
          <w:color w:val="335899"/>
          <w:spacing w:val="-2"/>
          <w:w w:val="110"/>
        </w:rPr>
        <w:t xml:space="preserve"> </w:t>
      </w:r>
      <w:r>
        <w:rPr>
          <w:color w:val="335899"/>
          <w:w w:val="110"/>
        </w:rPr>
        <w:t>to</w:t>
      </w:r>
      <w:r>
        <w:rPr>
          <w:color w:val="335899"/>
          <w:spacing w:val="-3"/>
          <w:w w:val="110"/>
        </w:rPr>
        <w:t xml:space="preserve"> </w:t>
      </w:r>
      <w:r>
        <w:rPr>
          <w:color w:val="335899"/>
          <w:w w:val="110"/>
        </w:rPr>
        <w:t xml:space="preserve">Installing </w:t>
      </w:r>
      <w:proofErr w:type="spellStart"/>
      <w:r>
        <w:rPr>
          <w:color w:val="335899"/>
          <w:w w:val="110"/>
        </w:rPr>
        <w:t>vThunder</w:t>
      </w:r>
      <w:proofErr w:type="spellEnd"/>
      <w:r>
        <w:rPr>
          <w:color w:val="335899"/>
          <w:w w:val="110"/>
        </w:rPr>
        <w:t xml:space="preserve"> on Microsoft Azure</w:t>
      </w:r>
      <w:bookmarkEnd w:id="217"/>
    </w:p>
    <w:p w14:paraId="45C7012E" w14:textId="47B6758E" w:rsidR="003541CA" w:rsidRDefault="003541CA" w:rsidP="003541CA"/>
    <w:p w14:paraId="1D06E479" w14:textId="7E851E65" w:rsidR="001219A7" w:rsidRDefault="001219A7" w:rsidP="001219A7">
      <w:pPr>
        <w:rPr>
          <w:szCs w:val="28"/>
        </w:rPr>
      </w:pPr>
      <w:proofErr w:type="spellStart"/>
      <w:r w:rsidRPr="001219A7">
        <w:rPr>
          <w:szCs w:val="28"/>
        </w:rPr>
        <w:t>vThunder</w:t>
      </w:r>
      <w:proofErr w:type="spellEnd"/>
      <w:r w:rsidRPr="001219A7">
        <w:rPr>
          <w:szCs w:val="28"/>
        </w:rPr>
        <w:t xml:space="preserve"> for Microsoft Azure is a fully operational, software-only version of the ACOS Series Server Load Balancer (SLB), or Application Delivery Controller (ADC) device. It is configurable by ACOS CLI, GUI, AXAPI, and Harmony Controller. For more information see Virtual Instances in Harmony Controller.</w:t>
      </w:r>
    </w:p>
    <w:p w14:paraId="2C77AE61" w14:textId="087831D5" w:rsidR="001219A7" w:rsidRDefault="001219A7" w:rsidP="001219A7">
      <w:pPr>
        <w:rPr>
          <w:szCs w:val="28"/>
        </w:rPr>
      </w:pPr>
      <w:proofErr w:type="spellStart"/>
      <w:r w:rsidRPr="001219A7">
        <w:rPr>
          <w:szCs w:val="28"/>
        </w:rPr>
        <w:t>vThunder</w:t>
      </w:r>
      <w:proofErr w:type="spellEnd"/>
      <w:r w:rsidRPr="001219A7">
        <w:rPr>
          <w:szCs w:val="28"/>
        </w:rPr>
        <w:t xml:space="preserve"> is a virtual appliance, yet it retains most of the functionality available on the hardware based ACOS appliances. Managing </w:t>
      </w:r>
      <w:proofErr w:type="spellStart"/>
      <w:r w:rsidRPr="001219A7">
        <w:rPr>
          <w:szCs w:val="28"/>
        </w:rPr>
        <w:t>vThunder</w:t>
      </w:r>
      <w:proofErr w:type="spellEnd"/>
      <w:r w:rsidRPr="001219A7">
        <w:rPr>
          <w:szCs w:val="28"/>
        </w:rPr>
        <w:t xml:space="preserve"> is the same as managing hardware based ACOS device, and </w:t>
      </w:r>
      <w:proofErr w:type="spellStart"/>
      <w:r w:rsidRPr="001219A7">
        <w:rPr>
          <w:szCs w:val="28"/>
        </w:rPr>
        <w:t>vThunder</w:t>
      </w:r>
      <w:proofErr w:type="spellEnd"/>
      <w:r w:rsidRPr="001219A7">
        <w:rPr>
          <w:szCs w:val="28"/>
        </w:rPr>
        <w:t xml:space="preserve"> has the same CLI configurations and GUI presentation.</w:t>
      </w:r>
    </w:p>
    <w:p w14:paraId="52F73B2D" w14:textId="17D81DFF" w:rsidR="001219A7" w:rsidRDefault="001219A7" w:rsidP="001219A7">
      <w:pPr>
        <w:rPr>
          <w:szCs w:val="28"/>
        </w:rPr>
      </w:pPr>
      <w:r w:rsidRPr="001219A7">
        <w:rPr>
          <w:szCs w:val="28"/>
        </w:rPr>
        <w:t xml:space="preserve">The networking configuration for </w:t>
      </w:r>
      <w:proofErr w:type="spellStart"/>
      <w:r w:rsidRPr="001219A7">
        <w:rPr>
          <w:szCs w:val="28"/>
        </w:rPr>
        <w:t>vThunder</w:t>
      </w:r>
      <w:proofErr w:type="spellEnd"/>
      <w:r w:rsidRPr="001219A7">
        <w:rPr>
          <w:szCs w:val="28"/>
        </w:rPr>
        <w:t xml:space="preserve"> is also like hardware based ACOS devices. The maximum throughput of </w:t>
      </w:r>
      <w:proofErr w:type="spellStart"/>
      <w:r w:rsidRPr="001219A7">
        <w:rPr>
          <w:szCs w:val="28"/>
        </w:rPr>
        <w:t>vThunder</w:t>
      </w:r>
      <w:proofErr w:type="spellEnd"/>
      <w:r w:rsidRPr="001219A7">
        <w:rPr>
          <w:szCs w:val="28"/>
        </w:rPr>
        <w:t xml:space="preserve"> for Azure is variable and depends on </w:t>
      </w:r>
      <w:proofErr w:type="spellStart"/>
      <w:r w:rsidRPr="001219A7">
        <w:rPr>
          <w:szCs w:val="28"/>
        </w:rPr>
        <w:t>vThunder</w:t>
      </w:r>
      <w:proofErr w:type="spellEnd"/>
      <w:r w:rsidRPr="001219A7">
        <w:rPr>
          <w:szCs w:val="28"/>
        </w:rPr>
        <w:t xml:space="preserve"> software license purchase and type instance used to deploy </w:t>
      </w:r>
      <w:proofErr w:type="spellStart"/>
      <w:r w:rsidRPr="001219A7">
        <w:rPr>
          <w:szCs w:val="28"/>
        </w:rPr>
        <w:t>vThunder</w:t>
      </w:r>
      <w:proofErr w:type="spellEnd"/>
      <w:r w:rsidRPr="001219A7">
        <w:rPr>
          <w:szCs w:val="28"/>
        </w:rPr>
        <w:t>.</w:t>
      </w:r>
    </w:p>
    <w:p w14:paraId="7407F558" w14:textId="77777777" w:rsidR="00E5267F" w:rsidRPr="00005DC0" w:rsidRDefault="00E5267F" w:rsidP="00E5267F">
      <w:pPr>
        <w:rPr>
          <w:i/>
          <w:iCs/>
          <w:szCs w:val="28"/>
          <w:u w:val="single"/>
        </w:rPr>
      </w:pPr>
      <w:r w:rsidRPr="00005DC0">
        <w:rPr>
          <w:i/>
          <w:iCs/>
          <w:szCs w:val="28"/>
          <w:u w:val="single"/>
        </w:rPr>
        <w:t xml:space="preserve">A10 Networks brings Out-Of-Box template to deploy </w:t>
      </w:r>
      <w:proofErr w:type="spellStart"/>
      <w:r w:rsidRPr="00005DC0">
        <w:rPr>
          <w:i/>
          <w:iCs/>
          <w:szCs w:val="28"/>
          <w:u w:val="single"/>
        </w:rPr>
        <w:t>vThunder</w:t>
      </w:r>
      <w:proofErr w:type="spellEnd"/>
      <w:r w:rsidRPr="00005DC0">
        <w:rPr>
          <w:i/>
          <w:iCs/>
          <w:szCs w:val="28"/>
          <w:u w:val="single"/>
        </w:rPr>
        <w:t xml:space="preserve"> along with multiple features and functionality with pre-defined format into azure cloud. </w:t>
      </w:r>
    </w:p>
    <w:p w14:paraId="44BF2F05" w14:textId="16D741A9" w:rsidR="0050295C" w:rsidRPr="000872C0" w:rsidRDefault="00E5267F" w:rsidP="00E5267F">
      <w:pPr>
        <w:rPr>
          <w:szCs w:val="28"/>
        </w:rPr>
      </w:pPr>
      <w:r w:rsidRPr="000872C0">
        <w:rPr>
          <w:szCs w:val="28"/>
        </w:rPr>
        <w:t xml:space="preserve">Please refer </w:t>
      </w:r>
      <w:r w:rsidR="00D274E3">
        <w:rPr>
          <w:szCs w:val="28"/>
        </w:rPr>
        <w:t>below</w:t>
      </w:r>
      <w:r w:rsidRPr="000872C0">
        <w:rPr>
          <w:szCs w:val="28"/>
        </w:rPr>
        <w:t xml:space="preserve"> section for more details.</w:t>
      </w:r>
    </w:p>
    <w:p w14:paraId="628FEA83" w14:textId="77777777" w:rsidR="0050295C" w:rsidRPr="00AA101D" w:rsidRDefault="0050295C">
      <w:pPr>
        <w:pStyle w:val="ListParagraph"/>
        <w:numPr>
          <w:ilvl w:val="0"/>
          <w:numId w:val="18"/>
        </w:numPr>
        <w:rPr>
          <w:szCs w:val="28"/>
        </w:rPr>
      </w:pPr>
      <w:r w:rsidRPr="00AA101D">
        <w:rPr>
          <w:szCs w:val="28"/>
        </w:rPr>
        <w:t>Three Network Card Interface (3NIC).</w:t>
      </w:r>
    </w:p>
    <w:p w14:paraId="46248239" w14:textId="77777777" w:rsidR="0050295C" w:rsidRPr="00AA101D" w:rsidRDefault="0050295C">
      <w:pPr>
        <w:pStyle w:val="ListParagraph"/>
        <w:numPr>
          <w:ilvl w:val="0"/>
          <w:numId w:val="18"/>
        </w:numPr>
        <w:rPr>
          <w:szCs w:val="28"/>
        </w:rPr>
      </w:pPr>
      <w:r w:rsidRPr="00AA101D">
        <w:rPr>
          <w:szCs w:val="28"/>
        </w:rPr>
        <w:t>Any numbers of Virtual Machines (NVM).</w:t>
      </w:r>
    </w:p>
    <w:p w14:paraId="01A4AE5C" w14:textId="77777777" w:rsidR="0050295C" w:rsidRPr="00AA101D" w:rsidRDefault="0050295C">
      <w:pPr>
        <w:pStyle w:val="ListParagraph"/>
        <w:numPr>
          <w:ilvl w:val="0"/>
          <w:numId w:val="18"/>
        </w:numPr>
        <w:rPr>
          <w:szCs w:val="28"/>
        </w:rPr>
      </w:pPr>
      <w:r w:rsidRPr="00AA101D">
        <w:rPr>
          <w:szCs w:val="28"/>
        </w:rPr>
        <w:t>Server Load Balancer (SLB)</w:t>
      </w:r>
    </w:p>
    <w:p w14:paraId="25C1B73F" w14:textId="77777777" w:rsidR="0050295C" w:rsidRPr="00AA101D" w:rsidRDefault="0050295C">
      <w:pPr>
        <w:pStyle w:val="ListParagraph"/>
        <w:numPr>
          <w:ilvl w:val="0"/>
          <w:numId w:val="18"/>
        </w:numPr>
        <w:rPr>
          <w:szCs w:val="28"/>
        </w:rPr>
      </w:pPr>
      <w:r w:rsidRPr="00AA101D">
        <w:rPr>
          <w:szCs w:val="28"/>
        </w:rPr>
        <w:t>A10 Global Licenses Manager (GLM).</w:t>
      </w:r>
    </w:p>
    <w:p w14:paraId="139FABBB" w14:textId="77777777" w:rsidR="0050295C" w:rsidRPr="00AA101D" w:rsidRDefault="0050295C">
      <w:pPr>
        <w:pStyle w:val="ListParagraph"/>
        <w:numPr>
          <w:ilvl w:val="0"/>
          <w:numId w:val="18"/>
        </w:numPr>
        <w:rPr>
          <w:szCs w:val="28"/>
        </w:rPr>
      </w:pPr>
      <w:r w:rsidRPr="00AA101D">
        <w:rPr>
          <w:szCs w:val="28"/>
        </w:rPr>
        <w:t>TLS/SSL Certification (SSL).</w:t>
      </w:r>
    </w:p>
    <w:p w14:paraId="6F8BDA9E" w14:textId="77777777" w:rsidR="0050295C" w:rsidRPr="00AA101D" w:rsidRDefault="0050295C">
      <w:pPr>
        <w:pStyle w:val="ListParagraph"/>
        <w:numPr>
          <w:ilvl w:val="0"/>
          <w:numId w:val="18"/>
        </w:numPr>
        <w:rPr>
          <w:szCs w:val="28"/>
        </w:rPr>
      </w:pPr>
      <w:proofErr w:type="spellStart"/>
      <w:r w:rsidRPr="00AA101D">
        <w:rPr>
          <w:szCs w:val="28"/>
        </w:rPr>
        <w:t>vThunder</w:t>
      </w:r>
      <w:proofErr w:type="spellEnd"/>
      <w:r w:rsidRPr="00AA101D">
        <w:rPr>
          <w:szCs w:val="28"/>
        </w:rPr>
        <w:t xml:space="preserve"> Virtual Machine Auto scale set (VMSS).</w:t>
      </w:r>
    </w:p>
    <w:p w14:paraId="7B6CCD15" w14:textId="672F95C4" w:rsidR="003541CA" w:rsidRDefault="0050295C">
      <w:pPr>
        <w:pStyle w:val="ListParagraph"/>
        <w:numPr>
          <w:ilvl w:val="0"/>
          <w:numId w:val="18"/>
        </w:numPr>
        <w:rPr>
          <w:szCs w:val="28"/>
        </w:rPr>
      </w:pPr>
      <w:proofErr w:type="spellStart"/>
      <w:r w:rsidRPr="00AA101D">
        <w:rPr>
          <w:szCs w:val="28"/>
        </w:rPr>
        <w:t>vThunder</w:t>
      </w:r>
      <w:proofErr w:type="spellEnd"/>
      <w:r w:rsidRPr="00AA101D">
        <w:rPr>
          <w:szCs w:val="28"/>
        </w:rPr>
        <w:t xml:space="preserve"> Internal Log Monitoring.</w:t>
      </w:r>
    </w:p>
    <w:p w14:paraId="27917DA3" w14:textId="77777777" w:rsidR="005E1373" w:rsidRPr="005E1373" w:rsidRDefault="005E1373" w:rsidP="005E1373">
      <w:pPr>
        <w:rPr>
          <w:szCs w:val="28"/>
        </w:rPr>
      </w:pPr>
    </w:p>
    <w:p w14:paraId="1C3350CE" w14:textId="00B03C92" w:rsidR="002A6921" w:rsidRDefault="00F60417" w:rsidP="00443E86">
      <w:pPr>
        <w:pStyle w:val="Heading1"/>
      </w:pPr>
      <w:bookmarkStart w:id="218" w:name="_Toc125728600"/>
      <w:r w:rsidRPr="00F60417">
        <w:t>Overview of Microsoft Azure</w:t>
      </w:r>
      <w:bookmarkEnd w:id="218"/>
    </w:p>
    <w:p w14:paraId="04105C9F" w14:textId="77777777" w:rsidR="00443E86" w:rsidRPr="00443E86" w:rsidRDefault="00443E86" w:rsidP="00443E86"/>
    <w:p w14:paraId="3BAF047F" w14:textId="609DAE44" w:rsidR="002B2E96" w:rsidRPr="00AA101D" w:rsidRDefault="002B2E96" w:rsidP="002B2E96">
      <w:pPr>
        <w:rPr>
          <w:szCs w:val="28"/>
        </w:rPr>
      </w:pPr>
      <w:r w:rsidRPr="00AA101D">
        <w:rPr>
          <w:szCs w:val="28"/>
        </w:rPr>
        <w:lastRenderedPageBreak/>
        <w:t>With the move to the cloud, many teams have adopted agile development methods. These teams iterate quickly. They need to repeatedly deploy their solutions to the cloud, and know their infrastructure is in a reliable state. As infrastructure has become part of the iterative process, the division between operations and development has disappeared. Teams need to manage infrastructure and application code through a unified process.</w:t>
      </w:r>
    </w:p>
    <w:p w14:paraId="444C493D" w14:textId="77777777" w:rsidR="002B2E96" w:rsidRPr="00AA101D" w:rsidRDefault="002B2E96" w:rsidP="002B2E96">
      <w:pPr>
        <w:rPr>
          <w:szCs w:val="28"/>
        </w:rPr>
      </w:pPr>
    </w:p>
    <w:p w14:paraId="3DA27F7A" w14:textId="77777777" w:rsidR="002B2E96" w:rsidRPr="00AA101D" w:rsidRDefault="002B2E96" w:rsidP="002B2E96">
      <w:pPr>
        <w:rPr>
          <w:szCs w:val="28"/>
        </w:rPr>
      </w:pPr>
      <w:r w:rsidRPr="00AA101D">
        <w:rPr>
          <w:szCs w:val="28"/>
        </w:rPr>
        <w:t>To meet these challenges, you can automate deployments and use the practice of infrastructure as code. In code, you define the infrastructure that needs to be deployed. The infrastructure code becomes part of your project. Just like application code, you store the infrastructure code in a source repository and version it. Any one on your team can run the code and deploy similar environments.</w:t>
      </w:r>
    </w:p>
    <w:p w14:paraId="1E014EC1" w14:textId="77777777" w:rsidR="002B2E96" w:rsidRPr="00AA101D" w:rsidRDefault="002B2E96" w:rsidP="002B2E96">
      <w:pPr>
        <w:rPr>
          <w:szCs w:val="28"/>
        </w:rPr>
      </w:pPr>
    </w:p>
    <w:p w14:paraId="3336F704" w14:textId="6BA5B7B1" w:rsidR="002B2E96" w:rsidRDefault="002B2E96" w:rsidP="002B2E96">
      <w:pPr>
        <w:rPr>
          <w:szCs w:val="28"/>
        </w:rPr>
      </w:pPr>
      <w:r w:rsidRPr="00AA101D">
        <w:rPr>
          <w:szCs w:val="28"/>
        </w:rPr>
        <w:t xml:space="preserve">To implement infrastructure as code for your Azure solutions, use </w:t>
      </w:r>
      <w:r w:rsidR="00513DDF" w:rsidRPr="00AA101D">
        <w:rPr>
          <w:szCs w:val="28"/>
        </w:rPr>
        <w:t>azure resource manager</w:t>
      </w:r>
      <w:r w:rsidRPr="00AA101D">
        <w:rPr>
          <w:szCs w:val="28"/>
        </w:rPr>
        <w:t xml:space="preserve"> templates. The template is a </w:t>
      </w:r>
      <w:proofErr w:type="spellStart"/>
      <w:r w:rsidR="00513DDF" w:rsidRPr="00AA101D">
        <w:rPr>
          <w:szCs w:val="28"/>
        </w:rPr>
        <w:t>json</w:t>
      </w:r>
      <w:proofErr w:type="spellEnd"/>
      <w:r w:rsidRPr="00AA101D">
        <w:rPr>
          <w:szCs w:val="28"/>
        </w:rPr>
        <w:t xml:space="preserve"> native file that defines the infrastructure and configuration for your project. The template uses declarative syntax, which lets you state what you intend to deploy without having to write the sequence of programming commands to create it. In the template, you specify the resources to deploy and the properties for those resources.</w:t>
      </w:r>
    </w:p>
    <w:p w14:paraId="4F8504E0" w14:textId="3D18DDB7" w:rsidR="003C44DE" w:rsidRDefault="003C44DE" w:rsidP="002B2E96">
      <w:pPr>
        <w:rPr>
          <w:szCs w:val="28"/>
        </w:rPr>
      </w:pPr>
    </w:p>
    <w:p w14:paraId="730853BD" w14:textId="588E5574" w:rsidR="003C44DE" w:rsidRPr="003C44DE" w:rsidRDefault="003C44DE" w:rsidP="003C44DE">
      <w:pPr>
        <w:rPr>
          <w:szCs w:val="28"/>
        </w:rPr>
      </w:pPr>
      <w:r w:rsidRPr="00634609">
        <w:rPr>
          <w:b/>
          <w:bCs/>
          <w:szCs w:val="28"/>
        </w:rPr>
        <w:t>Microsoft Azure</w:t>
      </w:r>
      <w:r w:rsidRPr="003C44DE">
        <w:rPr>
          <w:szCs w:val="28"/>
        </w:rPr>
        <w:t xml:space="preserve"> (formerly known as Windows Azure) is Microsoft’s cloud computing platform. Azure is an industry leader for both infrastructure-as-a-service (IaaS) and platform-as-a-ser- vice (PaaS). Azure offers a combination of managed and unmanaged services that lets customers deploy and manage their applications as they see fit.</w:t>
      </w:r>
    </w:p>
    <w:p w14:paraId="21816137" w14:textId="60B7AE0F" w:rsidR="003C44DE" w:rsidRPr="003C44DE" w:rsidRDefault="003C44DE" w:rsidP="003C44DE">
      <w:pPr>
        <w:rPr>
          <w:szCs w:val="28"/>
        </w:rPr>
      </w:pPr>
      <w:r w:rsidRPr="003C44DE">
        <w:rPr>
          <w:szCs w:val="28"/>
        </w:rPr>
        <w:t xml:space="preserve">The Azure cloud computing platform runs on Microsoft data </w:t>
      </w:r>
      <w:proofErr w:type="spellStart"/>
      <w:r w:rsidR="00DD13CD" w:rsidRPr="003C44DE">
        <w:rPr>
          <w:szCs w:val="28"/>
        </w:rPr>
        <w:t>cente</w:t>
      </w:r>
      <w:r w:rsidR="00DD13CD">
        <w:rPr>
          <w:szCs w:val="28"/>
        </w:rPr>
        <w:t>r</w:t>
      </w:r>
      <w:proofErr w:type="spellEnd"/>
      <w:r w:rsidRPr="003C44DE">
        <w:rPr>
          <w:szCs w:val="28"/>
        </w:rPr>
        <w:t xml:space="preserve"> and is globally dis- tributed across more than a dozen countries. Such global distribution helps ensure customers receive high performance, regardless of where they are located.</w:t>
      </w:r>
    </w:p>
    <w:p w14:paraId="7B7B2FA7" w14:textId="77777777" w:rsidR="003C44DE" w:rsidRPr="003C44DE" w:rsidRDefault="003C44DE" w:rsidP="003C44DE">
      <w:pPr>
        <w:rPr>
          <w:szCs w:val="28"/>
        </w:rPr>
      </w:pPr>
      <w:r w:rsidRPr="003C44DE">
        <w:rPr>
          <w:szCs w:val="28"/>
        </w:rPr>
        <w:t xml:space="preserve">Azure is flexible and can support virtually any operating system, from Windows to Linux, any programming language, from Java to C++, and any database, from SQL to Oracle. Azure also offers 99.95% uptime and is the platform that </w:t>
      </w:r>
      <w:r w:rsidRPr="003C44DE">
        <w:rPr>
          <w:szCs w:val="28"/>
        </w:rPr>
        <w:lastRenderedPageBreak/>
        <w:t>Microsoft uses to run many of its popular ser- vices, such as Bing, Skype, Xbox, and Office 365.</w:t>
      </w:r>
    </w:p>
    <w:p w14:paraId="3FE00E1B" w14:textId="77777777" w:rsidR="003C44DE" w:rsidRPr="003C44DE" w:rsidRDefault="003C44DE" w:rsidP="003C44DE">
      <w:pPr>
        <w:rPr>
          <w:szCs w:val="28"/>
        </w:rPr>
      </w:pPr>
      <w:r w:rsidRPr="003C44DE">
        <w:rPr>
          <w:szCs w:val="28"/>
        </w:rPr>
        <w:t xml:space="preserve">A10 Networks </w:t>
      </w:r>
      <w:proofErr w:type="spellStart"/>
      <w:r w:rsidRPr="003C44DE">
        <w:rPr>
          <w:szCs w:val="28"/>
        </w:rPr>
        <w:t>vThunder</w:t>
      </w:r>
      <w:proofErr w:type="spellEnd"/>
      <w:r w:rsidRPr="003C44DE">
        <w:rPr>
          <w:szCs w:val="28"/>
        </w:rPr>
        <w:t xml:space="preserve"> virtual device can be set up as an instance in Azure’s cloud and can be used to provide a robust server load balancing (SLB) service.</w:t>
      </w:r>
    </w:p>
    <w:p w14:paraId="118A0624" w14:textId="77777777" w:rsidR="003C44DE" w:rsidRPr="003C44DE" w:rsidRDefault="003C44DE" w:rsidP="003C44DE">
      <w:pPr>
        <w:rPr>
          <w:szCs w:val="28"/>
        </w:rPr>
      </w:pPr>
      <w:r w:rsidRPr="003C44DE">
        <w:rPr>
          <w:szCs w:val="28"/>
        </w:rPr>
        <w:t>Microsoft Azure uses the following tools to create and manage resources:</w:t>
      </w:r>
    </w:p>
    <w:p w14:paraId="771A4EDE" w14:textId="77777777" w:rsidR="003C44DE" w:rsidRPr="003C44DE" w:rsidRDefault="003C44DE" w:rsidP="003C44DE">
      <w:pPr>
        <w:rPr>
          <w:szCs w:val="28"/>
        </w:rPr>
      </w:pPr>
    </w:p>
    <w:p w14:paraId="475098E7" w14:textId="026C930E" w:rsidR="003C44DE" w:rsidRPr="003C44DE" w:rsidRDefault="003C44DE" w:rsidP="003C44DE">
      <w:pPr>
        <w:rPr>
          <w:szCs w:val="28"/>
        </w:rPr>
      </w:pPr>
      <w:r w:rsidRPr="00225108">
        <w:rPr>
          <w:b/>
          <w:bCs/>
          <w:szCs w:val="28"/>
          <w:u w:val="single"/>
        </w:rPr>
        <w:t>Azure Portal</w:t>
      </w:r>
      <w:r w:rsidR="00225108">
        <w:rPr>
          <w:szCs w:val="28"/>
        </w:rPr>
        <w:t xml:space="preserve"> - </w:t>
      </w:r>
      <w:r w:rsidRPr="003C44DE">
        <w:rPr>
          <w:szCs w:val="28"/>
        </w:rPr>
        <w:t xml:space="preserve">A web console to create and monitor Azure resources. For more information, refer to </w:t>
      </w:r>
      <w:hyperlink r:id="rId16" w:history="1">
        <w:r w:rsidRPr="00BC3A82">
          <w:rPr>
            <w:rStyle w:val="Hyperlink"/>
            <w:szCs w:val="28"/>
          </w:rPr>
          <w:t>https://azure.microsoft.com/en-in/features/azure-portal/</w:t>
        </w:r>
      </w:hyperlink>
      <w:r>
        <w:rPr>
          <w:szCs w:val="28"/>
        </w:rPr>
        <w:t xml:space="preserve"> </w:t>
      </w:r>
    </w:p>
    <w:p w14:paraId="470BB89B" w14:textId="77777777" w:rsidR="003C44DE" w:rsidRDefault="003C44DE" w:rsidP="003C44DE">
      <w:pPr>
        <w:rPr>
          <w:szCs w:val="28"/>
        </w:rPr>
      </w:pPr>
    </w:p>
    <w:p w14:paraId="7A06B24D" w14:textId="686C7923" w:rsidR="003C44DE" w:rsidRPr="003C44DE" w:rsidRDefault="003C44DE" w:rsidP="003C44DE">
      <w:pPr>
        <w:rPr>
          <w:szCs w:val="28"/>
        </w:rPr>
      </w:pPr>
      <w:r w:rsidRPr="00225108">
        <w:rPr>
          <w:b/>
          <w:bCs/>
          <w:szCs w:val="28"/>
          <w:u w:val="single"/>
        </w:rPr>
        <w:t>Azure PowerShell</w:t>
      </w:r>
      <w:r w:rsidR="00B34FFE">
        <w:rPr>
          <w:szCs w:val="28"/>
        </w:rPr>
        <w:t xml:space="preserve"> - </w:t>
      </w:r>
      <w:r w:rsidRPr="003C44DE">
        <w:rPr>
          <w:szCs w:val="28"/>
        </w:rPr>
        <w:t>A set of cmdlets used for managing Azure resources from the command line. Launch Azure PowerShell from a browser within the Azure Cloud Shell or install the software on the system to start a local PowerShell session.</w:t>
      </w:r>
    </w:p>
    <w:p w14:paraId="6DF332C0" w14:textId="277E834D" w:rsidR="003C44DE" w:rsidRPr="003C44DE" w:rsidRDefault="003C44DE" w:rsidP="003C44DE">
      <w:pPr>
        <w:rPr>
          <w:szCs w:val="28"/>
        </w:rPr>
      </w:pPr>
      <w:r w:rsidRPr="003C44DE">
        <w:rPr>
          <w:szCs w:val="28"/>
        </w:rPr>
        <w:t xml:space="preserve">For more information, refer to </w:t>
      </w:r>
      <w:hyperlink r:id="rId17" w:history="1">
        <w:r w:rsidRPr="00BC3A82">
          <w:rPr>
            <w:rStyle w:val="Hyperlink"/>
            <w:szCs w:val="28"/>
          </w:rPr>
          <w:t>https://docs.microsoft.com/en-us/powershell/</w:t>
        </w:r>
      </w:hyperlink>
      <w:r>
        <w:rPr>
          <w:szCs w:val="28"/>
        </w:rPr>
        <w:t xml:space="preserve"> </w:t>
      </w:r>
    </w:p>
    <w:p w14:paraId="27FE3D7E" w14:textId="77777777" w:rsidR="003C44DE" w:rsidRDefault="003C44DE" w:rsidP="003C44DE">
      <w:pPr>
        <w:rPr>
          <w:szCs w:val="28"/>
        </w:rPr>
      </w:pPr>
    </w:p>
    <w:p w14:paraId="25EED67B" w14:textId="4B777871" w:rsidR="003C44DE" w:rsidRPr="003C44DE" w:rsidRDefault="003C44DE" w:rsidP="003C44DE">
      <w:pPr>
        <w:rPr>
          <w:szCs w:val="28"/>
        </w:rPr>
      </w:pPr>
      <w:r w:rsidRPr="00B34FFE">
        <w:rPr>
          <w:b/>
          <w:bCs/>
          <w:szCs w:val="28"/>
          <w:u w:val="single"/>
        </w:rPr>
        <w:t>Azure CLI</w:t>
      </w:r>
      <w:r w:rsidRPr="00B34FFE">
        <w:rPr>
          <w:b/>
          <w:bCs/>
          <w:szCs w:val="28"/>
        </w:rPr>
        <w:t>—</w:t>
      </w:r>
      <w:r w:rsidRPr="003C44DE">
        <w:rPr>
          <w:szCs w:val="28"/>
        </w:rPr>
        <w:t xml:space="preserve"> Can also be launched from a browser within the Azure Cloud Shell or install the software on the system to start a local CLI session. For more information, refer to </w:t>
      </w:r>
      <w:hyperlink r:id="rId18" w:history="1">
        <w:r w:rsidRPr="00BC3A82">
          <w:rPr>
            <w:rStyle w:val="Hyperlink"/>
            <w:szCs w:val="28"/>
          </w:rPr>
          <w:t>https://docs.microsoft.com/en-us/cli/azure/overview?view=azure-cli-latest</w:t>
        </w:r>
      </w:hyperlink>
      <w:r>
        <w:rPr>
          <w:szCs w:val="28"/>
        </w:rPr>
        <w:t xml:space="preserve"> </w:t>
      </w:r>
    </w:p>
    <w:p w14:paraId="56A6E15B" w14:textId="77777777" w:rsidR="003C44DE" w:rsidRPr="003C44DE" w:rsidRDefault="003C44DE" w:rsidP="003C44DE">
      <w:pPr>
        <w:rPr>
          <w:szCs w:val="28"/>
        </w:rPr>
      </w:pPr>
      <w:r w:rsidRPr="003C44DE">
        <w:rPr>
          <w:szCs w:val="28"/>
        </w:rPr>
        <w:t xml:space="preserve">You </w:t>
      </w:r>
      <w:r w:rsidRPr="00DD13CD">
        <w:rPr>
          <w:b/>
          <w:bCs/>
          <w:szCs w:val="28"/>
        </w:rPr>
        <w:t>can</w:t>
      </w:r>
      <w:r w:rsidRPr="003C44DE">
        <w:rPr>
          <w:szCs w:val="28"/>
        </w:rPr>
        <w:t xml:space="preserve"> launch Cloud Shell from the top navigation bar of the Azure portal.</w:t>
      </w:r>
    </w:p>
    <w:p w14:paraId="7DFE953C" w14:textId="66A6CF68" w:rsidR="003C44DE" w:rsidRDefault="003C44DE" w:rsidP="003C44DE">
      <w:pPr>
        <w:rPr>
          <w:szCs w:val="28"/>
        </w:rPr>
      </w:pPr>
      <w:r>
        <w:rPr>
          <w:noProof/>
          <w:szCs w:val="28"/>
          <w:lang w:eastAsia="en-IN"/>
        </w:rPr>
        <mc:AlternateContent>
          <mc:Choice Requires="wpg">
            <w:drawing>
              <wp:anchor distT="0" distB="0" distL="0" distR="0" simplePos="0" relativeHeight="251669504" behindDoc="1" locked="0" layoutInCell="1" allowOverlap="1" wp14:anchorId="4C7F9C6B" wp14:editId="286FBBCC">
                <wp:simplePos x="0" y="0"/>
                <wp:positionH relativeFrom="margin">
                  <wp:align>right</wp:align>
                </wp:positionH>
                <wp:positionV relativeFrom="paragraph">
                  <wp:posOffset>462915</wp:posOffset>
                </wp:positionV>
                <wp:extent cx="5686425" cy="485775"/>
                <wp:effectExtent l="0" t="0" r="9525" b="9525"/>
                <wp:wrapTopAndBottom/>
                <wp:docPr id="152" name="Group 1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86425" cy="485775"/>
                          <a:chOff x="1860" y="289"/>
                          <a:chExt cx="8955" cy="765"/>
                        </a:xfrm>
                      </wpg:grpSpPr>
                      <pic:pic xmlns:pic="http://schemas.openxmlformats.org/drawingml/2006/picture">
                        <pic:nvPicPr>
                          <pic:cNvPr id="155" name="docshape1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1875" y="303"/>
                            <a:ext cx="8925" cy="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56" name="docshape15"/>
                        <wps:cNvSpPr>
                          <a:spLocks noChangeArrowheads="1"/>
                        </wps:cNvSpPr>
                        <wps:spPr bwMode="auto">
                          <a:xfrm>
                            <a:off x="1867" y="296"/>
                            <a:ext cx="8940" cy="75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5A1836E" id="Group 152" o:spid="_x0000_s1026" style="position:absolute;margin-left:396.55pt;margin-top:36.45pt;width:447.75pt;height:38.25pt;z-index:-251646976;mso-wrap-distance-left:0;mso-wrap-distance-right:0;mso-position-horizontal:right;mso-position-horizontal-relative:margin" coordorigin="1860,289" coordsize="8955,7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14" o:spid="_x0000_s1027" type="#_x0000_t75" style="position:absolute;left:1875;top:303;width:8925;height:7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">
                  <v:imagedata r:id="rId20" o:title=""/>
                </v:shape>
                <v:rect id="docshape15" o:spid="_x0000_s1028" style="position:absolute;left:1867;top:296;width:8940;height:7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" filled="f"/>
                <w10:wrap type="topAndBottom" anchorx="margin"/>
              </v:group>
            </w:pict>
          </mc:Fallback>
        </mc:AlternateContent>
      </w:r>
      <w:r w:rsidRPr="003C44DE">
        <w:rPr>
          <w:szCs w:val="28"/>
        </w:rPr>
        <w:t>FIGURE 1-1: Launching Cloud Shell</w:t>
      </w:r>
    </w:p>
    <w:p w14:paraId="3ECEF2D8" w14:textId="65C44ABA" w:rsidR="003C44DE" w:rsidRDefault="003C44DE" w:rsidP="003C44DE">
      <w:pPr>
        <w:rPr>
          <w:szCs w:val="28"/>
        </w:rPr>
      </w:pPr>
    </w:p>
    <w:p w14:paraId="59009ACD" w14:textId="77777777" w:rsidR="00DD13CD" w:rsidRPr="00DD13CD" w:rsidRDefault="00DD13CD" w:rsidP="00DD13CD">
      <w:pPr>
        <w:rPr>
          <w:szCs w:val="28"/>
        </w:rPr>
      </w:pPr>
      <w:r w:rsidRPr="00DD13CD">
        <w:rPr>
          <w:szCs w:val="28"/>
        </w:rPr>
        <w:t xml:space="preserve">The following figure shows how </w:t>
      </w:r>
      <w:proofErr w:type="spellStart"/>
      <w:r w:rsidRPr="00DD13CD">
        <w:rPr>
          <w:szCs w:val="28"/>
        </w:rPr>
        <w:t>vThunder</w:t>
      </w:r>
      <w:proofErr w:type="spellEnd"/>
      <w:r w:rsidRPr="00DD13CD">
        <w:rPr>
          <w:szCs w:val="28"/>
        </w:rPr>
        <w:t xml:space="preserve"> fits into the Microsoft Azure infrastructure.</w:t>
      </w:r>
    </w:p>
    <w:p w14:paraId="073F8151" w14:textId="499671D6" w:rsidR="00DD13CD" w:rsidRPr="00DD13CD" w:rsidRDefault="00DD13CD" w:rsidP="00DD13CD">
      <w:pPr>
        <w:rPr>
          <w:szCs w:val="28"/>
        </w:rPr>
      </w:pPr>
      <w:r w:rsidRPr="00DD13CD">
        <w:rPr>
          <w:szCs w:val="28"/>
        </w:rPr>
        <w:t xml:space="preserve">FIGURE 1-2: </w:t>
      </w:r>
      <w:proofErr w:type="spellStart"/>
      <w:r w:rsidRPr="00DD13CD">
        <w:rPr>
          <w:szCs w:val="28"/>
        </w:rPr>
        <w:t>vThunder</w:t>
      </w:r>
      <w:proofErr w:type="spellEnd"/>
      <w:r w:rsidRPr="00DD13CD">
        <w:rPr>
          <w:szCs w:val="28"/>
        </w:rPr>
        <w:t xml:space="preserve"> for Microsoft Azure</w:t>
      </w:r>
    </w:p>
    <w:p w14:paraId="2A50C7E9" w14:textId="144B1DA6" w:rsidR="00DD13CD" w:rsidRDefault="00DD13CD" w:rsidP="00DD13CD">
      <w:pPr>
        <w:pStyle w:val="BodyText"/>
        <w:spacing w:before="4"/>
        <w:rPr>
          <w:rFonts w:ascii="Trebuchet MS"/>
          <w:i/>
          <w:sz w:val="16"/>
        </w:rPr>
      </w:pPr>
    </w:p>
    <w:p w14:paraId="36739D22" w14:textId="20BD2C71" w:rsidR="00DD13CD" w:rsidRPr="00AA101D" w:rsidRDefault="00DD13CD" w:rsidP="003C44DE">
      <w:pPr>
        <w:rPr>
          <w:szCs w:val="28"/>
        </w:rPr>
      </w:pPr>
      <w:r>
        <w:rPr>
          <w:rFonts w:ascii="Trebuchet MS"/>
          <w:i/>
          <w:noProof/>
          <w:sz w:val="16"/>
          <w:lang w:eastAsia="en-IN"/>
        </w:rPr>
        <w:lastRenderedPageBreak/>
        <mc:AlternateContent>
          <mc:Choice Requires="wpg">
            <w:drawing>
              <wp:anchor distT="0" distB="0" distL="0" distR="0" simplePos="0" relativeHeight="251670528" behindDoc="1" locked="0" layoutInCell="1" allowOverlap="1" wp14:anchorId="56A08C3D" wp14:editId="5B84DC75">
                <wp:simplePos x="0" y="0"/>
                <wp:positionH relativeFrom="margin">
                  <wp:align>left</wp:align>
                </wp:positionH>
                <wp:positionV relativeFrom="paragraph">
                  <wp:posOffset>31750</wp:posOffset>
                </wp:positionV>
                <wp:extent cx="5283200" cy="3022600"/>
                <wp:effectExtent l="0" t="0" r="12700" b="6350"/>
                <wp:wrapTight wrapText="bothSides">
                  <wp:wrapPolygon edited="0">
                    <wp:start x="0" y="0"/>
                    <wp:lineTo x="0" y="21509"/>
                    <wp:lineTo x="21574" y="21509"/>
                    <wp:lineTo x="21574" y="0"/>
                    <wp:lineTo x="0" y="0"/>
                  </wp:wrapPolygon>
                </wp:wrapTight>
                <wp:docPr id="160" name="Group 1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83200" cy="3022600"/>
                          <a:chOff x="1875" y="215"/>
                          <a:chExt cx="8715" cy="5175"/>
                        </a:xfrm>
                      </wpg:grpSpPr>
                      <pic:pic xmlns:pic="http://schemas.openxmlformats.org/drawingml/2006/picture">
                        <pic:nvPicPr>
                          <pic:cNvPr id="161" name="docshape1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1890" y="229"/>
                            <a:ext cx="8685" cy="50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62" name="docshape20"/>
                        <wps:cNvSpPr>
                          <a:spLocks noChangeArrowheads="1"/>
                        </wps:cNvSpPr>
                        <wps:spPr bwMode="auto">
                          <a:xfrm>
                            <a:off x="1882" y="222"/>
                            <a:ext cx="8700" cy="516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628346C" id="Group 160" o:spid="_x0000_s1026" style="position:absolute;margin-left:0;margin-top:2.5pt;width:416pt;height:238pt;z-index:-251645952;mso-wrap-distance-left:0;mso-wrap-distance-right:0;mso-position-horizontal:left;mso-position-horizontal-relative:margin" coordorigin="1875,215" coordsize="8715,517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">
                <v:shape id="docshape19" o:spid="_x0000_s1027" type="#_x0000_t75" style="position:absolute;left:1890;top:229;width:8685;height:50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">
                  <v:imagedata r:id="rId22" o:title=""/>
                </v:shape>
                <v:rect id="docshape20" o:spid="_x0000_s1028" style="position:absolute;left:1882;top:222;width:8700;height:5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" filled="f"/>
                <w10:wrap type="tight" anchorx="margin"/>
              </v:group>
            </w:pict>
          </mc:Fallback>
        </mc:AlternateContent>
      </w:r>
    </w:p>
    <w:p w14:paraId="67C755B9" w14:textId="07A9E22C" w:rsidR="00950FB1" w:rsidRDefault="00950FB1" w:rsidP="002B2E96"/>
    <w:p w14:paraId="00304116" w14:textId="08A41EA5" w:rsidR="00C161E7" w:rsidRPr="00AA101D" w:rsidRDefault="00C161E7" w:rsidP="003E4268">
      <w:pPr>
        <w:rPr>
          <w:szCs w:val="28"/>
        </w:rPr>
      </w:pPr>
    </w:p>
    <w:p w14:paraId="0FFE9A07" w14:textId="77777777" w:rsidR="00DD13CD" w:rsidRDefault="00DD13CD" w:rsidP="003E4268">
      <w:pPr>
        <w:rPr>
          <w:szCs w:val="28"/>
        </w:rPr>
      </w:pPr>
    </w:p>
    <w:p w14:paraId="686141C0" w14:textId="77777777" w:rsidR="00DD13CD" w:rsidRDefault="00DD13CD" w:rsidP="003E4268">
      <w:pPr>
        <w:rPr>
          <w:szCs w:val="28"/>
        </w:rPr>
      </w:pPr>
    </w:p>
    <w:p w14:paraId="6AB8F60C" w14:textId="77777777" w:rsidR="00DD13CD" w:rsidRDefault="00DD13CD" w:rsidP="003E4268">
      <w:pPr>
        <w:rPr>
          <w:szCs w:val="28"/>
        </w:rPr>
      </w:pPr>
    </w:p>
    <w:p w14:paraId="00FE51E4" w14:textId="77777777" w:rsidR="00DD13CD" w:rsidRDefault="00DD13CD" w:rsidP="003E4268">
      <w:pPr>
        <w:rPr>
          <w:szCs w:val="28"/>
        </w:rPr>
      </w:pPr>
    </w:p>
    <w:p w14:paraId="675D0EB7" w14:textId="77777777" w:rsidR="00DD13CD" w:rsidRDefault="00DD13CD" w:rsidP="003E4268">
      <w:pPr>
        <w:rPr>
          <w:szCs w:val="28"/>
        </w:rPr>
      </w:pPr>
    </w:p>
    <w:p w14:paraId="44643AD8" w14:textId="77777777" w:rsidR="00DD13CD" w:rsidRDefault="00DD13CD" w:rsidP="003E4268">
      <w:pPr>
        <w:rPr>
          <w:szCs w:val="28"/>
        </w:rPr>
      </w:pPr>
    </w:p>
    <w:p w14:paraId="27F20F07" w14:textId="77777777" w:rsidR="00DD13CD" w:rsidRDefault="00DD13CD" w:rsidP="003E4268">
      <w:pPr>
        <w:rPr>
          <w:szCs w:val="28"/>
        </w:rPr>
      </w:pPr>
    </w:p>
    <w:p w14:paraId="3748633F" w14:textId="77777777" w:rsidR="00F62F30" w:rsidRDefault="00F62F30" w:rsidP="003E4268">
      <w:pPr>
        <w:rPr>
          <w:szCs w:val="28"/>
        </w:rPr>
      </w:pPr>
    </w:p>
    <w:p w14:paraId="4FC4F515" w14:textId="35207EBF" w:rsidR="003E4268" w:rsidRDefault="003E4268" w:rsidP="003E4268">
      <w:pPr>
        <w:rPr>
          <w:szCs w:val="28"/>
        </w:rPr>
      </w:pPr>
      <w:r w:rsidRPr="00AA101D">
        <w:rPr>
          <w:szCs w:val="28"/>
        </w:rPr>
        <w:t xml:space="preserve">Below diagram shows process flow and different </w:t>
      </w:r>
      <w:r w:rsidR="00C21BB7" w:rsidRPr="00AA101D">
        <w:rPr>
          <w:szCs w:val="28"/>
        </w:rPr>
        <w:t xml:space="preserve">azure </w:t>
      </w:r>
      <w:r w:rsidRPr="00AA101D">
        <w:rPr>
          <w:szCs w:val="28"/>
        </w:rPr>
        <w:t>resources</w:t>
      </w:r>
      <w:r w:rsidR="00C21BB7" w:rsidRPr="00AA101D">
        <w:rPr>
          <w:szCs w:val="28"/>
        </w:rPr>
        <w:t xml:space="preserve"> and system components </w:t>
      </w:r>
      <w:r w:rsidRPr="00AA101D">
        <w:rPr>
          <w:szCs w:val="28"/>
        </w:rPr>
        <w:t>are connected to each other’s.</w:t>
      </w:r>
    </w:p>
    <w:p w14:paraId="563DEA66" w14:textId="22FD806F" w:rsidR="00F62F30" w:rsidRPr="00DD13CD" w:rsidRDefault="00F62F30" w:rsidP="00F62F30">
      <w:pPr>
        <w:rPr>
          <w:szCs w:val="28"/>
        </w:rPr>
      </w:pPr>
      <w:r w:rsidRPr="00DD13CD">
        <w:rPr>
          <w:szCs w:val="28"/>
        </w:rPr>
        <w:t>FIGURE 1-</w:t>
      </w:r>
      <w:r>
        <w:rPr>
          <w:szCs w:val="28"/>
        </w:rPr>
        <w:t>3</w:t>
      </w:r>
      <w:r w:rsidRPr="00DD13CD">
        <w:rPr>
          <w:szCs w:val="28"/>
        </w:rPr>
        <w:t xml:space="preserve">: </w:t>
      </w:r>
      <w:proofErr w:type="spellStart"/>
      <w:r w:rsidRPr="00DD13CD">
        <w:rPr>
          <w:szCs w:val="28"/>
        </w:rPr>
        <w:t>vThunder</w:t>
      </w:r>
      <w:proofErr w:type="spellEnd"/>
      <w:r w:rsidRPr="00DD13CD">
        <w:rPr>
          <w:szCs w:val="28"/>
        </w:rPr>
        <w:t xml:space="preserve"> for Microsoft Azure</w:t>
      </w:r>
    </w:p>
    <w:p w14:paraId="036945E6" w14:textId="3BDE3F3C" w:rsidR="00950FB1" w:rsidRDefault="00950FB1" w:rsidP="002B2E96">
      <w:r>
        <w:rPr>
          <w:noProof/>
          <w:lang w:eastAsia="en-IN"/>
        </w:rPr>
        <w:drawing>
          <wp:inline distT="0" distB="0" distL="0" distR="0" wp14:anchorId="59846F19" wp14:editId="47EA707D">
            <wp:extent cx="5383987" cy="2183666"/>
            <wp:effectExtent l="0" t="0" r="7620" b="762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413004" cy="2195435"/>
                    </a:xfrm>
                    <a:prstGeom prst="rect">
                      <a:avLst/>
                    </a:prstGeom>
                    <a:noFill/>
                    <a:ln>
                      <a:noFill/>
                    </a:ln>
                  </pic:spPr>
                </pic:pic>
              </a:graphicData>
            </a:graphic>
          </wp:inline>
        </w:drawing>
      </w:r>
      <w:r w:rsidR="003D5498">
        <w:t>`</w:t>
      </w:r>
    </w:p>
    <w:p w14:paraId="081E1A7B" w14:textId="00E2020E" w:rsidR="0044201F" w:rsidRDefault="0044201F" w:rsidP="002B2E96"/>
    <w:p w14:paraId="1BB4861F" w14:textId="5210B409" w:rsidR="0044201F" w:rsidRDefault="0044201F" w:rsidP="00376D89">
      <w:pPr>
        <w:pStyle w:val="Heading1"/>
      </w:pPr>
      <w:bookmarkStart w:id="219" w:name="_Toc125728601"/>
      <w:r>
        <w:t>Azure Terminology</w:t>
      </w:r>
      <w:bookmarkEnd w:id="219"/>
    </w:p>
    <w:p w14:paraId="65D79888" w14:textId="77777777" w:rsidR="00376D89" w:rsidRPr="00376D89" w:rsidRDefault="00376D89" w:rsidP="00376D89"/>
    <w:p w14:paraId="1A6A2D05" w14:textId="059BAD8D" w:rsidR="0044201F" w:rsidRPr="0044201F" w:rsidRDefault="0044201F" w:rsidP="0044201F">
      <w:pPr>
        <w:rPr>
          <w:szCs w:val="28"/>
        </w:rPr>
      </w:pPr>
      <w:r w:rsidRPr="0044201F">
        <w:rPr>
          <w:b/>
          <w:bCs/>
          <w:szCs w:val="28"/>
          <w:u w:val="single"/>
        </w:rPr>
        <w:t>Azure account</w:t>
      </w:r>
      <w:r w:rsidRPr="0044201F">
        <w:rPr>
          <w:szCs w:val="28"/>
        </w:rPr>
        <w:t xml:space="preserve"> — The Azure account created has different support plans for different regions. For more information on different Azure regions and availability of types of virtual machines in these regions, refer to</w:t>
      </w:r>
    </w:p>
    <w:p w14:paraId="764DC5C5" w14:textId="1D5E72D3" w:rsidR="0044201F" w:rsidRPr="0044201F" w:rsidRDefault="00000000" w:rsidP="0044201F">
      <w:pPr>
        <w:rPr>
          <w:szCs w:val="28"/>
        </w:rPr>
      </w:pPr>
      <w:hyperlink r:id="rId24" w:history="1">
        <w:r w:rsidR="001F3142" w:rsidRPr="00BC3A82">
          <w:rPr>
            <w:rStyle w:val="Hyperlink"/>
            <w:szCs w:val="28"/>
          </w:rPr>
          <w:t>https://docs.microsoft.com/en-us/azure/virtual-machines/linux/overview</w:t>
        </w:r>
      </w:hyperlink>
      <w:r w:rsidR="001F3142">
        <w:rPr>
          <w:szCs w:val="28"/>
        </w:rPr>
        <w:t xml:space="preserve"> </w:t>
      </w:r>
    </w:p>
    <w:p w14:paraId="20A9162C" w14:textId="77777777" w:rsidR="0044201F" w:rsidRPr="0044201F" w:rsidRDefault="0044201F" w:rsidP="0044201F">
      <w:pPr>
        <w:rPr>
          <w:szCs w:val="28"/>
        </w:rPr>
      </w:pPr>
      <w:r w:rsidRPr="0044201F">
        <w:rPr>
          <w:b/>
          <w:bCs/>
          <w:szCs w:val="28"/>
          <w:u w:val="single"/>
        </w:rPr>
        <w:t>Resource group</w:t>
      </w:r>
      <w:r w:rsidRPr="0044201F">
        <w:rPr>
          <w:szCs w:val="28"/>
        </w:rPr>
        <w:t xml:space="preserve"> — A resource group is a logical group of all the resources related to an Azure solution. Azure offers flexibility in the allocation of resources to resource groups.</w:t>
      </w:r>
    </w:p>
    <w:p w14:paraId="11C4565A" w14:textId="77777777" w:rsidR="0044201F" w:rsidRPr="0044201F" w:rsidRDefault="0044201F" w:rsidP="0044201F">
      <w:pPr>
        <w:rPr>
          <w:szCs w:val="28"/>
        </w:rPr>
      </w:pPr>
      <w:r w:rsidRPr="0044201F">
        <w:rPr>
          <w:szCs w:val="28"/>
        </w:rPr>
        <w:t>For more information, refer to</w:t>
      </w:r>
    </w:p>
    <w:p w14:paraId="77DDBF21" w14:textId="7CED4EE4" w:rsidR="00726060" w:rsidRDefault="00000000" w:rsidP="0044201F">
      <w:pPr>
        <w:rPr>
          <w:szCs w:val="28"/>
        </w:rPr>
      </w:pPr>
      <w:hyperlink r:id="rId25" w:history="1">
        <w:r w:rsidR="00FD1527" w:rsidRPr="00BC3A82">
          <w:rPr>
            <w:rStyle w:val="Hyperlink"/>
            <w:szCs w:val="28"/>
          </w:rPr>
          <w:t>https://docs.microsoft.com/en-us/azure/azure-resource-manager/resource-group- overview</w:t>
        </w:r>
      </w:hyperlink>
    </w:p>
    <w:p w14:paraId="67877DB7" w14:textId="77777777" w:rsidR="0044201F" w:rsidRPr="0044201F" w:rsidRDefault="0044201F" w:rsidP="0044201F">
      <w:pPr>
        <w:rPr>
          <w:szCs w:val="28"/>
        </w:rPr>
      </w:pPr>
      <w:r w:rsidRPr="0044201F">
        <w:rPr>
          <w:b/>
          <w:bCs/>
          <w:szCs w:val="28"/>
          <w:u w:val="single"/>
        </w:rPr>
        <w:t>Availability set</w:t>
      </w:r>
      <w:r w:rsidRPr="0044201F">
        <w:rPr>
          <w:szCs w:val="28"/>
        </w:rPr>
        <w:t xml:space="preserve"> — An availability set is a logical grouping of Azure VM resources so that each VM resource is isolated from other resources when deployed. This hardware isolation ensures that a minimum number of VMs are impacted during a failure. For more information, refer to</w:t>
      </w:r>
    </w:p>
    <w:p w14:paraId="53EEBDC8" w14:textId="69E8B8D5" w:rsidR="0044201F" w:rsidRPr="0044201F" w:rsidRDefault="00000000" w:rsidP="0044201F">
      <w:pPr>
        <w:rPr>
          <w:szCs w:val="28"/>
        </w:rPr>
      </w:pPr>
      <w:hyperlink r:id="rId26" w:history="1">
        <w:r w:rsidR="008E6CCC" w:rsidRPr="00BC3A82">
          <w:rPr>
            <w:rStyle w:val="Hyperlink"/>
            <w:szCs w:val="28"/>
          </w:rPr>
          <w:t>https://docs.microsoft.com/en-us/azure/azure-resource-manager/resource-group- overview</w:t>
        </w:r>
      </w:hyperlink>
      <w:r w:rsidR="008E6CCC">
        <w:rPr>
          <w:szCs w:val="28"/>
        </w:rPr>
        <w:t xml:space="preserve"> </w:t>
      </w:r>
    </w:p>
    <w:p w14:paraId="08F37581" w14:textId="77777777" w:rsidR="0044201F" w:rsidRPr="0044201F" w:rsidRDefault="0044201F" w:rsidP="0044201F">
      <w:pPr>
        <w:rPr>
          <w:szCs w:val="28"/>
        </w:rPr>
      </w:pPr>
      <w:r w:rsidRPr="0044201F">
        <w:rPr>
          <w:b/>
          <w:bCs/>
          <w:szCs w:val="28"/>
          <w:u w:val="single"/>
        </w:rPr>
        <w:t>Virtual network</w:t>
      </w:r>
      <w:r w:rsidRPr="0044201F">
        <w:rPr>
          <w:szCs w:val="28"/>
        </w:rPr>
        <w:t xml:space="preserve"> — The Microsoft Azure Virtual Network service enables resources to securely communicate with other resources in an Azure network in the cloud. A virtual network is hence logical isolation of the Azure cloud for an Azure account. You can con- </w:t>
      </w:r>
      <w:proofErr w:type="spellStart"/>
      <w:r w:rsidRPr="0044201F">
        <w:rPr>
          <w:szCs w:val="28"/>
        </w:rPr>
        <w:t>nect</w:t>
      </w:r>
      <w:proofErr w:type="spellEnd"/>
      <w:r w:rsidRPr="0044201F">
        <w:rPr>
          <w:szCs w:val="28"/>
        </w:rPr>
        <w:t xml:space="preserve"> different virtual networks and to on-premises networks. For more information, refer to</w:t>
      </w:r>
    </w:p>
    <w:p w14:paraId="7EEF9327" w14:textId="3C8C0377" w:rsidR="0044201F" w:rsidRPr="0044201F" w:rsidRDefault="00000000" w:rsidP="0044201F">
      <w:pPr>
        <w:rPr>
          <w:szCs w:val="28"/>
        </w:rPr>
      </w:pPr>
      <w:hyperlink r:id="rId27" w:history="1">
        <w:r w:rsidR="00626E0F" w:rsidRPr="00BC3A82">
          <w:rPr>
            <w:rStyle w:val="Hyperlink"/>
            <w:szCs w:val="28"/>
          </w:rPr>
          <w:t>https://docs.microsoft.com/en-us/azure/virtual-machines/windows/tutorial-avail- ability-sets</w:t>
        </w:r>
      </w:hyperlink>
      <w:r w:rsidR="00626E0F">
        <w:rPr>
          <w:szCs w:val="28"/>
        </w:rPr>
        <w:t xml:space="preserve"> </w:t>
      </w:r>
    </w:p>
    <w:p w14:paraId="797575ED" w14:textId="48397D36" w:rsidR="0044201F" w:rsidRPr="0044201F" w:rsidRDefault="0044201F" w:rsidP="0044201F">
      <w:pPr>
        <w:rPr>
          <w:szCs w:val="28"/>
        </w:rPr>
      </w:pPr>
      <w:r w:rsidRPr="0044201F">
        <w:rPr>
          <w:b/>
          <w:bCs/>
          <w:szCs w:val="28"/>
          <w:u w:val="single"/>
        </w:rPr>
        <w:t>Network security group (NSG)</w:t>
      </w:r>
      <w:r w:rsidRPr="0044201F">
        <w:rPr>
          <w:szCs w:val="28"/>
        </w:rPr>
        <w:t xml:space="preserve"> — A network security group (NSG) contains a list of security rules that allow or deny network traffic to resources connected to Azure vi</w:t>
      </w:r>
      <w:r>
        <w:rPr>
          <w:szCs w:val="28"/>
        </w:rPr>
        <w:t>r</w:t>
      </w:r>
      <w:r w:rsidRPr="0044201F">
        <w:rPr>
          <w:szCs w:val="28"/>
        </w:rPr>
        <w:t>tual networks (</w:t>
      </w:r>
      <w:proofErr w:type="spellStart"/>
      <w:r w:rsidRPr="0044201F">
        <w:rPr>
          <w:szCs w:val="28"/>
        </w:rPr>
        <w:t>VNet</w:t>
      </w:r>
      <w:proofErr w:type="spellEnd"/>
      <w:r w:rsidRPr="0044201F">
        <w:rPr>
          <w:szCs w:val="28"/>
        </w:rPr>
        <w:t>). The NSGs can be associated with subnets or individual NICs attached to the VMs. When an NSG is associated with a subnet, the rules apply to all the resources connected to the subnet.</w:t>
      </w:r>
    </w:p>
    <w:p w14:paraId="5C2A59B5" w14:textId="560676D0" w:rsidR="00DC769F" w:rsidRDefault="00DC769F" w:rsidP="002B2E96"/>
    <w:p w14:paraId="4C3D3432" w14:textId="4A3F6997" w:rsidR="007A03E6" w:rsidRDefault="00782347" w:rsidP="007A03E6">
      <w:pPr>
        <w:pStyle w:val="Heading1"/>
      </w:pPr>
      <w:bookmarkStart w:id="220" w:name="_System_Requirements"/>
      <w:bookmarkStart w:id="221" w:name="_Toc125728602"/>
      <w:bookmarkEnd w:id="220"/>
      <w:r>
        <w:t>System Requirements</w:t>
      </w:r>
      <w:bookmarkEnd w:id="221"/>
    </w:p>
    <w:p w14:paraId="2BF32954" w14:textId="77777777" w:rsidR="00B97E6D" w:rsidRDefault="00C2682A" w:rsidP="00C16816">
      <w:pPr>
        <w:spacing w:after="40"/>
        <w:rPr>
          <w:rFonts w:cstheme="minorHAnsi"/>
          <w:szCs w:val="28"/>
        </w:rPr>
      </w:pPr>
      <w:r w:rsidRPr="00703B8E">
        <w:rPr>
          <w:rFonts w:cstheme="minorHAnsi"/>
          <w:szCs w:val="28"/>
        </w:rPr>
        <w:t xml:space="preserve">Below </w:t>
      </w:r>
      <w:r w:rsidR="00ED5C95" w:rsidRPr="00703B8E">
        <w:rPr>
          <w:rFonts w:cstheme="minorHAnsi"/>
          <w:szCs w:val="28"/>
        </w:rPr>
        <w:t xml:space="preserve">all </w:t>
      </w:r>
      <w:r w:rsidRPr="00703B8E">
        <w:rPr>
          <w:rFonts w:cstheme="minorHAnsi"/>
          <w:szCs w:val="28"/>
        </w:rPr>
        <w:t xml:space="preserve">azure cloud resources </w:t>
      </w:r>
      <w:r w:rsidR="00B97E6D">
        <w:rPr>
          <w:rFonts w:cstheme="minorHAnsi"/>
          <w:szCs w:val="28"/>
        </w:rPr>
        <w:t>will be created</w:t>
      </w:r>
      <w:r w:rsidRPr="00703B8E">
        <w:rPr>
          <w:rFonts w:cstheme="minorHAnsi"/>
          <w:szCs w:val="28"/>
        </w:rPr>
        <w:t xml:space="preserve">. </w:t>
      </w:r>
    </w:p>
    <w:p w14:paraId="32780905" w14:textId="6E0C2531" w:rsidR="00C2682A" w:rsidRPr="00703B8E" w:rsidRDefault="00B97E6D" w:rsidP="00C16816">
      <w:pPr>
        <w:spacing w:after="40"/>
        <w:rPr>
          <w:rFonts w:cstheme="minorHAnsi"/>
          <w:szCs w:val="28"/>
        </w:rPr>
      </w:pPr>
      <w:r>
        <w:rPr>
          <w:rFonts w:cstheme="minorHAnsi"/>
          <w:szCs w:val="28"/>
        </w:rPr>
        <w:t xml:space="preserve">All templates </w:t>
      </w:r>
      <w:r w:rsidR="00C16816">
        <w:rPr>
          <w:rFonts w:cstheme="minorHAnsi"/>
          <w:szCs w:val="28"/>
        </w:rPr>
        <w:t>come</w:t>
      </w:r>
      <w:r>
        <w:rPr>
          <w:rFonts w:cstheme="minorHAnsi"/>
          <w:szCs w:val="28"/>
        </w:rPr>
        <w:t xml:space="preserve"> with default value it can be change while execution.</w:t>
      </w:r>
    </w:p>
    <w:p w14:paraId="2FA51493" w14:textId="6133D1B0" w:rsidR="0002060F" w:rsidRPr="00703B8E" w:rsidRDefault="007A03E6">
      <w:pPr>
        <w:pStyle w:val="ListParagraph"/>
        <w:numPr>
          <w:ilvl w:val="0"/>
          <w:numId w:val="19"/>
        </w:numPr>
        <w:ind w:left="283"/>
        <w:rPr>
          <w:rFonts w:cstheme="minorHAnsi"/>
          <w:color w:val="242424"/>
          <w:szCs w:val="28"/>
          <w:shd w:val="clear" w:color="auto" w:fill="FFFFFF"/>
        </w:rPr>
      </w:pPr>
      <w:r w:rsidRPr="00703B8E">
        <w:rPr>
          <w:rFonts w:cstheme="minorHAnsi"/>
          <w:color w:val="242424"/>
          <w:szCs w:val="28"/>
          <w:shd w:val="clear" w:color="auto" w:fill="FFFFFF"/>
        </w:rPr>
        <w:t>Azure Resource Group</w:t>
      </w:r>
      <w:r w:rsidR="0002060F" w:rsidRPr="00703B8E">
        <w:rPr>
          <w:rFonts w:cstheme="minorHAnsi"/>
          <w:color w:val="242424"/>
          <w:szCs w:val="28"/>
          <w:shd w:val="clear" w:color="auto" w:fill="FFFFFF"/>
        </w:rPr>
        <w:t>.</w:t>
      </w:r>
    </w:p>
    <w:p w14:paraId="5A4B14D7" w14:textId="002853A1" w:rsidR="00F90002" w:rsidRPr="00703B8E" w:rsidRDefault="00F90002" w:rsidP="003C284B">
      <w:pPr>
        <w:pStyle w:val="ListParagraph"/>
        <w:ind w:left="360"/>
        <w:rPr>
          <w:rFonts w:cstheme="minorHAnsi"/>
          <w:szCs w:val="28"/>
          <w:lang w:val="en-IN" w:eastAsia="en-US"/>
        </w:rPr>
      </w:pPr>
      <w:r w:rsidRPr="00703B8E">
        <w:rPr>
          <w:rFonts w:cstheme="minorHAnsi"/>
          <w:szCs w:val="28"/>
          <w:lang w:val="en-IN" w:eastAsia="en-US"/>
        </w:rPr>
        <w:t xml:space="preserve">New resource group will be created with the specified name and location, in case </w:t>
      </w:r>
      <w:r w:rsidR="00993019" w:rsidRPr="00703B8E">
        <w:rPr>
          <w:rFonts w:cstheme="minorHAnsi"/>
          <w:szCs w:val="28"/>
          <w:lang w:val="en-IN" w:eastAsia="en-US"/>
        </w:rPr>
        <w:t>does not exist</w:t>
      </w:r>
      <w:r w:rsidRPr="00703B8E">
        <w:rPr>
          <w:rFonts w:cstheme="minorHAnsi"/>
          <w:szCs w:val="28"/>
          <w:lang w:val="en-IN" w:eastAsia="en-US"/>
        </w:rPr>
        <w:t>.</w:t>
      </w:r>
    </w:p>
    <w:p w14:paraId="261D06F4" w14:textId="03306DB2" w:rsidR="000D7379" w:rsidRDefault="000D7379" w:rsidP="003C284B">
      <w:pPr>
        <w:pStyle w:val="ListParagraph"/>
        <w:ind w:left="360"/>
        <w:rPr>
          <w:rFonts w:cstheme="minorHAnsi"/>
          <w:szCs w:val="28"/>
          <w:lang w:val="en-IN" w:eastAsia="en-US"/>
        </w:rPr>
      </w:pPr>
      <w:r w:rsidRPr="00703B8E">
        <w:rPr>
          <w:rFonts w:cstheme="minorHAnsi"/>
          <w:szCs w:val="28"/>
          <w:lang w:val="en-IN" w:eastAsia="en-US"/>
        </w:rPr>
        <w:lastRenderedPageBreak/>
        <w:t xml:space="preserve">Default name: </w:t>
      </w:r>
      <w:r w:rsidR="00B8305C" w:rsidRPr="00345AC7">
        <w:rPr>
          <w:rFonts w:cstheme="minorHAnsi"/>
          <w:i/>
          <w:iCs/>
          <w:color w:val="4472C4" w:themeColor="accent1"/>
          <w:szCs w:val="28"/>
          <w:lang w:val="en-IN" w:eastAsia="en-US"/>
        </w:rPr>
        <w:t>vth-rg</w:t>
      </w:r>
      <w:r w:rsidR="00665826">
        <w:rPr>
          <w:rFonts w:cstheme="minorHAnsi"/>
          <w:i/>
          <w:iCs/>
          <w:color w:val="4472C4" w:themeColor="accent1"/>
          <w:szCs w:val="28"/>
          <w:lang w:val="en-IN" w:eastAsia="en-US"/>
        </w:rPr>
        <w:t>1</w:t>
      </w:r>
    </w:p>
    <w:p w14:paraId="083C63A3" w14:textId="77777777" w:rsidR="006430FB" w:rsidRPr="00703B8E" w:rsidRDefault="006430FB" w:rsidP="003C284B">
      <w:pPr>
        <w:pStyle w:val="ListParagraph"/>
        <w:ind w:left="360"/>
        <w:rPr>
          <w:rFonts w:eastAsiaTheme="majorEastAsia" w:cstheme="minorHAnsi"/>
          <w:color w:val="1F3763" w:themeColor="accent1" w:themeShade="7F"/>
          <w:szCs w:val="28"/>
        </w:rPr>
      </w:pPr>
    </w:p>
    <w:p w14:paraId="6206192E" w14:textId="3B988004" w:rsidR="0002060F" w:rsidRPr="00703B8E" w:rsidRDefault="00B76AA1">
      <w:pPr>
        <w:pStyle w:val="ListParagraph"/>
        <w:numPr>
          <w:ilvl w:val="0"/>
          <w:numId w:val="19"/>
        </w:numPr>
        <w:ind w:left="283"/>
        <w:rPr>
          <w:rFonts w:cstheme="minorHAnsi"/>
          <w:color w:val="242424"/>
          <w:szCs w:val="28"/>
        </w:rPr>
      </w:pPr>
      <w:r w:rsidRPr="00703B8E">
        <w:rPr>
          <w:rFonts w:cstheme="minorHAnsi"/>
          <w:color w:val="242424"/>
          <w:szCs w:val="28"/>
          <w:shd w:val="clear" w:color="auto" w:fill="FFFFFF"/>
        </w:rPr>
        <w:t>Azure Storage Account.</w:t>
      </w:r>
    </w:p>
    <w:p w14:paraId="50B3859F" w14:textId="77777777" w:rsidR="00880596" w:rsidRPr="00703B8E" w:rsidRDefault="00880596" w:rsidP="003C284B">
      <w:pPr>
        <w:pStyle w:val="ListParagraph"/>
        <w:ind w:left="360"/>
        <w:rPr>
          <w:rFonts w:cstheme="minorHAnsi"/>
          <w:szCs w:val="28"/>
        </w:rPr>
      </w:pPr>
      <w:r w:rsidRPr="00703B8E">
        <w:rPr>
          <w:rFonts w:cstheme="minorHAnsi"/>
          <w:szCs w:val="28"/>
        </w:rPr>
        <w:t>New storage account will be created inside resource group.</w:t>
      </w:r>
    </w:p>
    <w:p w14:paraId="121A0FFD" w14:textId="09F7F7F2" w:rsidR="00880596" w:rsidRDefault="00880596" w:rsidP="003C284B">
      <w:pPr>
        <w:pStyle w:val="ListParagraph"/>
        <w:ind w:left="360"/>
        <w:rPr>
          <w:rFonts w:cstheme="minorHAnsi"/>
          <w:szCs w:val="28"/>
        </w:rPr>
      </w:pPr>
      <w:r w:rsidRPr="00703B8E">
        <w:rPr>
          <w:rFonts w:cstheme="minorHAnsi"/>
          <w:szCs w:val="28"/>
        </w:rPr>
        <w:t>In case storage account already exists, it will prompt error “</w:t>
      </w:r>
      <w:r w:rsidRPr="008D573A">
        <w:rPr>
          <w:rFonts w:cstheme="minorHAnsi"/>
          <w:szCs w:val="28"/>
        </w:rPr>
        <w:t>The storage account named is already taken</w:t>
      </w:r>
      <w:r w:rsidRPr="00703B8E">
        <w:rPr>
          <w:rFonts w:cstheme="minorHAnsi"/>
          <w:szCs w:val="28"/>
        </w:rPr>
        <w:t xml:space="preserve">”. </w:t>
      </w:r>
    </w:p>
    <w:p w14:paraId="08EFAC40" w14:textId="77777777" w:rsidR="008D573A" w:rsidRPr="00703B8E" w:rsidRDefault="008D573A" w:rsidP="003C284B">
      <w:pPr>
        <w:pStyle w:val="ListParagraph"/>
        <w:ind w:left="360"/>
        <w:rPr>
          <w:rFonts w:cstheme="minorHAnsi"/>
          <w:szCs w:val="28"/>
        </w:rPr>
      </w:pPr>
    </w:p>
    <w:p w14:paraId="4141B7B4" w14:textId="6D4F9D34" w:rsidR="0038078B" w:rsidRPr="00703B8E" w:rsidRDefault="00880596" w:rsidP="003C284B">
      <w:pPr>
        <w:pStyle w:val="ListParagraph"/>
        <w:ind w:left="360"/>
        <w:rPr>
          <w:rFonts w:cstheme="minorHAnsi"/>
          <w:b/>
          <w:bCs/>
          <w:szCs w:val="28"/>
          <w:u w:val="single"/>
        </w:rPr>
      </w:pPr>
      <w:r w:rsidRPr="00703B8E">
        <w:rPr>
          <w:rFonts w:cstheme="minorHAnsi"/>
          <w:b/>
          <w:bCs/>
          <w:szCs w:val="28"/>
          <w:u w:val="single"/>
        </w:rPr>
        <w:t>Details:</w:t>
      </w:r>
    </w:p>
    <w:p w14:paraId="05E5A0F9" w14:textId="6DF17A9D" w:rsidR="0038078B" w:rsidRPr="00703B8E" w:rsidRDefault="0038078B" w:rsidP="003C284B">
      <w:pPr>
        <w:pStyle w:val="ListParagraph"/>
        <w:spacing w:after="0"/>
        <w:ind w:left="360"/>
        <w:rPr>
          <w:rFonts w:cstheme="minorHAnsi"/>
          <w:b/>
          <w:bCs/>
          <w:szCs w:val="28"/>
        </w:rPr>
      </w:pPr>
      <w:r w:rsidRPr="00703B8E">
        <w:rPr>
          <w:rFonts w:cstheme="minorHAnsi"/>
          <w:b/>
          <w:bCs/>
          <w:szCs w:val="28"/>
        </w:rPr>
        <w:t xml:space="preserve">Storage Account Name: </w:t>
      </w:r>
      <w:proofErr w:type="spellStart"/>
      <w:r w:rsidR="004E3B2A" w:rsidRPr="009B7C79">
        <w:rPr>
          <w:rFonts w:cstheme="minorHAnsi"/>
          <w:i/>
          <w:iCs/>
          <w:color w:val="4472C4" w:themeColor="accent1"/>
          <w:szCs w:val="28"/>
        </w:rPr>
        <w:t>vthunderstorage</w:t>
      </w:r>
      <w:proofErr w:type="spellEnd"/>
    </w:p>
    <w:p w14:paraId="23EB1C6C" w14:textId="74C6B39E" w:rsidR="00880596" w:rsidRPr="00703B8E" w:rsidRDefault="00880596" w:rsidP="003C284B">
      <w:pPr>
        <w:pStyle w:val="ListParagraph"/>
        <w:spacing w:after="0"/>
        <w:ind w:left="360"/>
        <w:rPr>
          <w:rFonts w:cstheme="minorHAnsi"/>
          <w:szCs w:val="28"/>
        </w:rPr>
      </w:pPr>
      <w:r w:rsidRPr="00703B8E">
        <w:rPr>
          <w:rFonts w:cstheme="minorHAnsi"/>
          <w:b/>
          <w:bCs/>
          <w:szCs w:val="28"/>
        </w:rPr>
        <w:t>Performance</w:t>
      </w:r>
      <w:r w:rsidRPr="00703B8E">
        <w:rPr>
          <w:rFonts w:cstheme="minorHAnsi"/>
          <w:szCs w:val="28"/>
        </w:rPr>
        <w:t>: Standard</w:t>
      </w:r>
    </w:p>
    <w:p w14:paraId="0DAE33A7" w14:textId="77777777" w:rsidR="00880596" w:rsidRPr="00703B8E" w:rsidRDefault="00880596" w:rsidP="003C284B">
      <w:pPr>
        <w:pStyle w:val="ListParagraph"/>
        <w:spacing w:after="0"/>
        <w:ind w:left="360"/>
        <w:rPr>
          <w:rFonts w:cstheme="minorHAnsi"/>
          <w:szCs w:val="28"/>
        </w:rPr>
      </w:pPr>
      <w:r w:rsidRPr="00703B8E">
        <w:rPr>
          <w:rFonts w:cstheme="minorHAnsi"/>
          <w:b/>
          <w:bCs/>
          <w:color w:val="323130"/>
          <w:szCs w:val="28"/>
          <w:shd w:val="clear" w:color="auto" w:fill="FFFFFF"/>
        </w:rPr>
        <w:t>Replication</w:t>
      </w:r>
      <w:r w:rsidRPr="00703B8E">
        <w:rPr>
          <w:rFonts w:cstheme="minorHAnsi"/>
          <w:color w:val="323130"/>
          <w:szCs w:val="28"/>
          <w:shd w:val="clear" w:color="auto" w:fill="FFFFFF"/>
        </w:rPr>
        <w:t xml:space="preserve">: </w:t>
      </w:r>
      <w:r w:rsidRPr="00703B8E">
        <w:rPr>
          <w:rFonts w:cstheme="minorHAnsi"/>
          <w:szCs w:val="28"/>
        </w:rPr>
        <w:t>Read-access geo-redundant storage (RA-GRS)</w:t>
      </w:r>
    </w:p>
    <w:p w14:paraId="32DCA07D" w14:textId="77777777" w:rsidR="006879FD" w:rsidRPr="00703B8E" w:rsidRDefault="00880596" w:rsidP="003C284B">
      <w:pPr>
        <w:pStyle w:val="ListParagraph"/>
        <w:spacing w:after="0"/>
        <w:ind w:left="360"/>
        <w:rPr>
          <w:rFonts w:cstheme="minorHAnsi"/>
          <w:szCs w:val="28"/>
        </w:rPr>
      </w:pPr>
      <w:r w:rsidRPr="00703B8E">
        <w:rPr>
          <w:rFonts w:cstheme="minorHAnsi"/>
          <w:b/>
          <w:bCs/>
          <w:color w:val="323130"/>
          <w:szCs w:val="28"/>
          <w:shd w:val="clear" w:color="auto" w:fill="FFFFFF"/>
        </w:rPr>
        <w:t>Account kind</w:t>
      </w:r>
      <w:r w:rsidRPr="00703B8E">
        <w:rPr>
          <w:rFonts w:cstheme="minorHAnsi"/>
          <w:color w:val="323130"/>
          <w:szCs w:val="28"/>
          <w:shd w:val="clear" w:color="auto" w:fill="FFFFFF"/>
        </w:rPr>
        <w:t xml:space="preserve">: </w:t>
      </w:r>
      <w:r w:rsidRPr="00703B8E">
        <w:rPr>
          <w:rFonts w:cstheme="minorHAnsi"/>
          <w:szCs w:val="28"/>
        </w:rPr>
        <w:t>StorageV2 (general purpose v2)</w:t>
      </w:r>
    </w:p>
    <w:p w14:paraId="08DAB411" w14:textId="21929A3A" w:rsidR="001347DC" w:rsidRDefault="006879FD" w:rsidP="003C284B">
      <w:pPr>
        <w:pStyle w:val="ListParagraph"/>
        <w:spacing w:after="0"/>
        <w:ind w:left="360"/>
        <w:rPr>
          <w:rFonts w:cstheme="minorHAnsi"/>
          <w:b/>
          <w:bCs/>
          <w:szCs w:val="28"/>
          <w:lang w:val="en-IN" w:eastAsia="en-US"/>
        </w:rPr>
      </w:pPr>
      <w:r w:rsidRPr="00703B8E">
        <w:rPr>
          <w:rFonts w:cstheme="minorHAnsi"/>
          <w:b/>
          <w:bCs/>
          <w:szCs w:val="28"/>
          <w:lang w:val="en-IN" w:eastAsia="en-US"/>
        </w:rPr>
        <w:t xml:space="preserve">Storage </w:t>
      </w:r>
      <w:r w:rsidR="009B6F58" w:rsidRPr="00703B8E">
        <w:rPr>
          <w:rFonts w:cstheme="minorHAnsi"/>
          <w:b/>
          <w:bCs/>
          <w:szCs w:val="28"/>
          <w:lang w:val="en-IN" w:eastAsia="en-US"/>
        </w:rPr>
        <w:t>Container:</w:t>
      </w:r>
      <w:r w:rsidRPr="00703B8E">
        <w:rPr>
          <w:rFonts w:cstheme="minorHAnsi"/>
          <w:b/>
          <w:bCs/>
          <w:szCs w:val="28"/>
          <w:lang w:val="en-IN" w:eastAsia="en-US"/>
        </w:rPr>
        <w:t xml:space="preserve"> </w:t>
      </w:r>
    </w:p>
    <w:p w14:paraId="12F85E5F" w14:textId="24D7E0E0" w:rsidR="006879FD" w:rsidRDefault="006879FD" w:rsidP="003C284B">
      <w:pPr>
        <w:pStyle w:val="ListParagraph"/>
        <w:spacing w:after="0"/>
        <w:ind w:left="360"/>
        <w:rPr>
          <w:rFonts w:cstheme="minorHAnsi"/>
          <w:i/>
          <w:iCs/>
          <w:color w:val="4472C4" w:themeColor="accent1"/>
          <w:szCs w:val="28"/>
        </w:rPr>
      </w:pPr>
      <w:proofErr w:type="spellStart"/>
      <w:r w:rsidRPr="00447F85">
        <w:rPr>
          <w:rFonts w:cstheme="minorHAnsi"/>
          <w:i/>
          <w:iCs/>
          <w:color w:val="4472C4" w:themeColor="accent1"/>
          <w:szCs w:val="28"/>
        </w:rPr>
        <w:t>ssl</w:t>
      </w:r>
      <w:proofErr w:type="spellEnd"/>
    </w:p>
    <w:p w14:paraId="28301A10" w14:textId="7C7079B8" w:rsidR="001347DC" w:rsidRPr="001347DC" w:rsidRDefault="001347DC" w:rsidP="003C284B">
      <w:pPr>
        <w:pStyle w:val="ListParagraph"/>
        <w:spacing w:after="0"/>
        <w:ind w:left="360"/>
        <w:rPr>
          <w:rFonts w:cstheme="minorHAnsi"/>
          <w:i/>
          <w:iCs/>
          <w:color w:val="4472C4" w:themeColor="accent1"/>
          <w:szCs w:val="28"/>
        </w:rPr>
      </w:pPr>
      <w:proofErr w:type="spellStart"/>
      <w:r w:rsidRPr="001347DC">
        <w:rPr>
          <w:rFonts w:cstheme="minorHAnsi"/>
          <w:i/>
          <w:iCs/>
          <w:color w:val="4472C4" w:themeColor="accent1"/>
          <w:szCs w:val="28"/>
        </w:rPr>
        <w:t>vth</w:t>
      </w:r>
      <w:proofErr w:type="spellEnd"/>
      <w:r w:rsidRPr="001347DC">
        <w:rPr>
          <w:rFonts w:cstheme="minorHAnsi"/>
          <w:i/>
          <w:iCs/>
          <w:color w:val="4472C4" w:themeColor="accent1"/>
          <w:szCs w:val="28"/>
        </w:rPr>
        <w:t>-agent-</w:t>
      </w:r>
      <w:proofErr w:type="spellStart"/>
      <w:r w:rsidRPr="001347DC">
        <w:rPr>
          <w:rFonts w:cstheme="minorHAnsi"/>
          <w:i/>
          <w:iCs/>
          <w:color w:val="4472C4" w:themeColor="accent1"/>
          <w:szCs w:val="28"/>
        </w:rPr>
        <w:t>cont</w:t>
      </w:r>
      <w:proofErr w:type="spellEnd"/>
    </w:p>
    <w:p w14:paraId="45F33F90" w14:textId="77777777" w:rsidR="006879FD" w:rsidRPr="00703B8E" w:rsidRDefault="006879FD" w:rsidP="003C284B">
      <w:pPr>
        <w:pStyle w:val="ListParagraph"/>
        <w:spacing w:after="0"/>
        <w:ind w:left="360"/>
        <w:rPr>
          <w:rFonts w:cstheme="minorHAnsi"/>
          <w:szCs w:val="28"/>
        </w:rPr>
      </w:pPr>
    </w:p>
    <w:p w14:paraId="6ECAEFD8" w14:textId="77777777" w:rsidR="000D7379" w:rsidRPr="00703B8E" w:rsidRDefault="00CF6399">
      <w:pPr>
        <w:pStyle w:val="ListParagraph"/>
        <w:numPr>
          <w:ilvl w:val="0"/>
          <w:numId w:val="19"/>
        </w:numPr>
        <w:ind w:left="283"/>
        <w:rPr>
          <w:rFonts w:cstheme="minorHAnsi"/>
          <w:color w:val="242424"/>
          <w:szCs w:val="28"/>
          <w:shd w:val="clear" w:color="auto" w:fill="FFFFFF"/>
        </w:rPr>
      </w:pPr>
      <w:r w:rsidRPr="00703B8E">
        <w:rPr>
          <w:rFonts w:cstheme="minorHAnsi"/>
          <w:color w:val="242424"/>
          <w:szCs w:val="28"/>
          <w:shd w:val="clear" w:color="auto" w:fill="FFFFFF"/>
        </w:rPr>
        <w:t>Azure Automation Account</w:t>
      </w:r>
    </w:p>
    <w:p w14:paraId="0423033E" w14:textId="484F295B" w:rsidR="000D7379" w:rsidRPr="005F75B8" w:rsidRDefault="000D7379" w:rsidP="003C284B">
      <w:pPr>
        <w:pStyle w:val="ListParagraph"/>
        <w:ind w:left="360"/>
        <w:rPr>
          <w:rFonts w:cstheme="minorHAnsi"/>
          <w:szCs w:val="28"/>
          <w:lang w:val="en-IN" w:eastAsia="en-US"/>
        </w:rPr>
      </w:pPr>
      <w:r w:rsidRPr="005F75B8">
        <w:rPr>
          <w:rFonts w:cstheme="minorHAnsi"/>
          <w:szCs w:val="28"/>
          <w:lang w:val="en-IN" w:eastAsia="en-US"/>
        </w:rPr>
        <w:t xml:space="preserve">One automation </w:t>
      </w:r>
      <w:r w:rsidR="00C97738" w:rsidRPr="005F75B8">
        <w:rPr>
          <w:rFonts w:cstheme="minorHAnsi"/>
          <w:szCs w:val="28"/>
          <w:lang w:val="en-IN" w:eastAsia="en-US"/>
        </w:rPr>
        <w:t xml:space="preserve">account </w:t>
      </w:r>
      <w:r w:rsidRPr="005F75B8">
        <w:rPr>
          <w:rFonts w:cstheme="minorHAnsi"/>
          <w:szCs w:val="28"/>
          <w:lang w:val="en-IN" w:eastAsia="en-US"/>
        </w:rPr>
        <w:t>will be created with below details:</w:t>
      </w:r>
    </w:p>
    <w:p w14:paraId="63DD5E61" w14:textId="31F8B7DD" w:rsidR="000D7379" w:rsidRDefault="0038078B" w:rsidP="003C284B">
      <w:pPr>
        <w:pStyle w:val="ListParagraph"/>
        <w:ind w:left="360"/>
        <w:rPr>
          <w:rFonts w:cstheme="minorHAnsi"/>
          <w:szCs w:val="28"/>
          <w:lang w:val="en-IN" w:eastAsia="en-US"/>
        </w:rPr>
      </w:pPr>
      <w:r w:rsidRPr="00703B8E">
        <w:rPr>
          <w:rFonts w:cstheme="minorHAnsi"/>
          <w:szCs w:val="28"/>
          <w:lang w:val="en-IN" w:eastAsia="en-US"/>
        </w:rPr>
        <w:t>Default name:</w:t>
      </w:r>
      <w:r w:rsidR="009B7C79">
        <w:rPr>
          <w:rFonts w:cstheme="minorHAnsi"/>
          <w:szCs w:val="28"/>
          <w:lang w:val="en-IN" w:eastAsia="en-US"/>
        </w:rPr>
        <w:t xml:space="preserve"> </w:t>
      </w:r>
      <w:proofErr w:type="spellStart"/>
      <w:r w:rsidR="009B7C79" w:rsidRPr="005301D5">
        <w:rPr>
          <w:rFonts w:cstheme="minorHAnsi"/>
          <w:i/>
          <w:iCs/>
          <w:color w:val="4472C4" w:themeColor="accent1"/>
          <w:szCs w:val="28"/>
          <w:lang w:val="en-IN" w:eastAsia="en-US"/>
        </w:rPr>
        <w:t>vth</w:t>
      </w:r>
      <w:proofErr w:type="spellEnd"/>
      <w:r w:rsidR="009B7C79" w:rsidRPr="005301D5">
        <w:rPr>
          <w:rFonts w:cstheme="minorHAnsi"/>
          <w:i/>
          <w:iCs/>
          <w:color w:val="4472C4" w:themeColor="accent1"/>
          <w:szCs w:val="28"/>
          <w:lang w:val="en-IN" w:eastAsia="en-US"/>
        </w:rPr>
        <w:t>-</w:t>
      </w:r>
      <w:r w:rsidR="008D573A" w:rsidRPr="005301D5">
        <w:rPr>
          <w:rFonts w:cstheme="minorHAnsi"/>
          <w:i/>
          <w:iCs/>
          <w:color w:val="4472C4" w:themeColor="accent1"/>
          <w:szCs w:val="28"/>
          <w:lang w:val="en-IN" w:eastAsia="en-US"/>
        </w:rPr>
        <w:t>amt-</w:t>
      </w:r>
      <w:proofErr w:type="spellStart"/>
      <w:r w:rsidR="008D573A" w:rsidRPr="005301D5">
        <w:rPr>
          <w:rFonts w:cstheme="minorHAnsi"/>
          <w:i/>
          <w:iCs/>
          <w:color w:val="4472C4" w:themeColor="accent1"/>
          <w:szCs w:val="28"/>
          <w:lang w:val="en-IN" w:eastAsia="en-US"/>
        </w:rPr>
        <w:t>acc</w:t>
      </w:r>
      <w:proofErr w:type="spellEnd"/>
    </w:p>
    <w:p w14:paraId="625524F2" w14:textId="77777777" w:rsidR="006430FB" w:rsidRPr="00703B8E" w:rsidRDefault="006430FB" w:rsidP="003C284B">
      <w:pPr>
        <w:pStyle w:val="ListParagraph"/>
        <w:ind w:left="360"/>
        <w:rPr>
          <w:rFonts w:eastAsiaTheme="majorEastAsia" w:cstheme="minorHAnsi"/>
          <w:color w:val="1F3763" w:themeColor="accent1" w:themeShade="7F"/>
          <w:szCs w:val="28"/>
        </w:rPr>
      </w:pPr>
    </w:p>
    <w:p w14:paraId="13D34A14" w14:textId="3F0F4BB3" w:rsidR="00CF6399" w:rsidRPr="00703B8E" w:rsidRDefault="00CF6399">
      <w:pPr>
        <w:pStyle w:val="ListParagraph"/>
        <w:numPr>
          <w:ilvl w:val="0"/>
          <w:numId w:val="19"/>
        </w:numPr>
        <w:ind w:left="283"/>
        <w:rPr>
          <w:rFonts w:cstheme="minorHAnsi"/>
          <w:color w:val="242424"/>
          <w:szCs w:val="28"/>
          <w:shd w:val="clear" w:color="auto" w:fill="FFFFFF"/>
        </w:rPr>
      </w:pPr>
      <w:r w:rsidRPr="00703B8E">
        <w:rPr>
          <w:rFonts w:cstheme="minorHAnsi"/>
          <w:color w:val="242424"/>
          <w:szCs w:val="28"/>
          <w:shd w:val="clear" w:color="auto" w:fill="FFFFFF"/>
        </w:rPr>
        <w:t>Azure Runbook with Webhook.</w:t>
      </w:r>
    </w:p>
    <w:p w14:paraId="48D7DB62" w14:textId="78A4780F" w:rsidR="000D7379" w:rsidRPr="00703B8E" w:rsidRDefault="000D7379" w:rsidP="003C284B">
      <w:pPr>
        <w:pStyle w:val="ListParagraph"/>
        <w:ind w:left="360"/>
        <w:rPr>
          <w:rFonts w:cstheme="minorHAnsi"/>
          <w:color w:val="242424"/>
          <w:szCs w:val="28"/>
          <w:shd w:val="clear" w:color="auto" w:fill="FFFFFF"/>
        </w:rPr>
      </w:pPr>
      <w:r w:rsidRPr="00AC1C53">
        <w:rPr>
          <w:rFonts w:cstheme="minorHAnsi"/>
          <w:color w:val="242424"/>
          <w:szCs w:val="28"/>
          <w:shd w:val="clear" w:color="auto" w:fill="FFFFFF"/>
        </w:rPr>
        <w:t>Multiple run book will be created with below details.</w:t>
      </w:r>
    </w:p>
    <w:p w14:paraId="589EC12C" w14:textId="6937AB4E" w:rsidR="0038078B" w:rsidRDefault="0038078B" w:rsidP="003C284B">
      <w:pPr>
        <w:pStyle w:val="ListParagraph"/>
        <w:ind w:left="360"/>
        <w:rPr>
          <w:rFonts w:cstheme="minorHAnsi"/>
          <w:szCs w:val="28"/>
          <w:lang w:val="en-IN" w:eastAsia="en-US"/>
        </w:rPr>
      </w:pPr>
      <w:r w:rsidRPr="00703B8E">
        <w:rPr>
          <w:rFonts w:cstheme="minorHAnsi"/>
          <w:szCs w:val="28"/>
          <w:lang w:val="en-IN" w:eastAsia="en-US"/>
        </w:rPr>
        <w:t>Default name:</w:t>
      </w:r>
    </w:p>
    <w:p w14:paraId="17B3C606" w14:textId="29F6EE81" w:rsidR="00185B17" w:rsidRDefault="00185B17" w:rsidP="003C284B">
      <w:pPr>
        <w:pStyle w:val="ListParagraph"/>
        <w:ind w:left="360"/>
        <w:rPr>
          <w:rFonts w:cstheme="minorHAnsi"/>
          <w:szCs w:val="28"/>
          <w:lang w:val="en-IN" w:eastAsia="en-US"/>
        </w:rPr>
      </w:pPr>
      <w:r>
        <w:rPr>
          <w:rFonts w:cstheme="minorHAnsi"/>
          <w:szCs w:val="28"/>
          <w:lang w:val="en-IN" w:eastAsia="en-US"/>
        </w:rPr>
        <w:t>Event-Config</w:t>
      </w:r>
    </w:p>
    <w:p w14:paraId="0128A707" w14:textId="0F82F849" w:rsidR="00185B17" w:rsidRDefault="00185B17" w:rsidP="003C284B">
      <w:pPr>
        <w:pStyle w:val="ListParagraph"/>
        <w:ind w:left="360"/>
        <w:rPr>
          <w:rFonts w:cstheme="minorHAnsi"/>
          <w:szCs w:val="28"/>
          <w:lang w:val="en-IN" w:eastAsia="en-US"/>
        </w:rPr>
      </w:pPr>
      <w:r>
        <w:rPr>
          <w:rFonts w:cstheme="minorHAnsi"/>
          <w:szCs w:val="28"/>
          <w:lang w:val="en-IN" w:eastAsia="en-US"/>
        </w:rPr>
        <w:t>GLM-Config</w:t>
      </w:r>
    </w:p>
    <w:p w14:paraId="2E7BCD61" w14:textId="59489A75" w:rsidR="00185B17" w:rsidRDefault="00185B17" w:rsidP="003C284B">
      <w:pPr>
        <w:pStyle w:val="ListParagraph"/>
        <w:ind w:left="360"/>
        <w:rPr>
          <w:rFonts w:cstheme="minorHAnsi"/>
          <w:szCs w:val="28"/>
          <w:lang w:val="en-IN" w:eastAsia="en-US"/>
        </w:rPr>
      </w:pPr>
      <w:r>
        <w:rPr>
          <w:rFonts w:cstheme="minorHAnsi"/>
          <w:szCs w:val="28"/>
          <w:lang w:val="en-IN" w:eastAsia="en-US"/>
        </w:rPr>
        <w:t>GLM-Revoke-Config</w:t>
      </w:r>
    </w:p>
    <w:p w14:paraId="515A5F35" w14:textId="70DC758F" w:rsidR="00185B17" w:rsidRDefault="00185B17" w:rsidP="003C284B">
      <w:pPr>
        <w:pStyle w:val="ListParagraph"/>
        <w:ind w:left="360"/>
        <w:rPr>
          <w:rFonts w:cstheme="minorHAnsi"/>
          <w:szCs w:val="28"/>
          <w:lang w:val="en-IN" w:eastAsia="en-US"/>
        </w:rPr>
      </w:pPr>
      <w:r>
        <w:rPr>
          <w:rFonts w:cstheme="minorHAnsi"/>
          <w:szCs w:val="28"/>
          <w:lang w:val="en-IN" w:eastAsia="en-US"/>
        </w:rPr>
        <w:t>Master-Runbook</w:t>
      </w:r>
    </w:p>
    <w:p w14:paraId="5496E928" w14:textId="15A165BB" w:rsidR="00185B17" w:rsidRDefault="00185B17" w:rsidP="003C284B">
      <w:pPr>
        <w:pStyle w:val="ListParagraph"/>
        <w:ind w:left="360"/>
        <w:rPr>
          <w:rFonts w:cstheme="minorHAnsi"/>
          <w:szCs w:val="28"/>
          <w:lang w:val="en-IN" w:eastAsia="en-US"/>
        </w:rPr>
      </w:pPr>
      <w:r>
        <w:rPr>
          <w:rFonts w:cstheme="minorHAnsi"/>
          <w:szCs w:val="28"/>
          <w:lang w:val="en-IN" w:eastAsia="en-US"/>
        </w:rPr>
        <w:t>SLB-Config</w:t>
      </w:r>
    </w:p>
    <w:p w14:paraId="6BC86BD5" w14:textId="5CB69A33" w:rsidR="00892D67" w:rsidRDefault="00892D67" w:rsidP="003C284B">
      <w:pPr>
        <w:pStyle w:val="ListParagraph"/>
        <w:ind w:left="360"/>
        <w:rPr>
          <w:rFonts w:cstheme="minorHAnsi"/>
          <w:szCs w:val="28"/>
          <w:lang w:val="en-IN" w:eastAsia="en-US"/>
        </w:rPr>
      </w:pPr>
      <w:r>
        <w:rPr>
          <w:rFonts w:cstheme="minorHAnsi"/>
          <w:szCs w:val="28"/>
          <w:lang w:val="en-IN" w:eastAsia="en-US"/>
        </w:rPr>
        <w:t>SSL-Config</w:t>
      </w:r>
    </w:p>
    <w:p w14:paraId="38066DE0" w14:textId="77777777" w:rsidR="006430FB" w:rsidRPr="00703B8E" w:rsidRDefault="006430FB" w:rsidP="003C284B">
      <w:pPr>
        <w:pStyle w:val="ListParagraph"/>
        <w:ind w:left="360"/>
        <w:rPr>
          <w:rFonts w:eastAsiaTheme="majorEastAsia" w:cstheme="minorHAnsi"/>
          <w:color w:val="1F3763" w:themeColor="accent1" w:themeShade="7F"/>
          <w:szCs w:val="28"/>
        </w:rPr>
      </w:pPr>
    </w:p>
    <w:p w14:paraId="2BCD95DE" w14:textId="0DD1D3C6" w:rsidR="00CF6399" w:rsidRPr="00703B8E" w:rsidRDefault="00CF6399">
      <w:pPr>
        <w:pStyle w:val="ListParagraph"/>
        <w:numPr>
          <w:ilvl w:val="0"/>
          <w:numId w:val="19"/>
        </w:numPr>
        <w:ind w:left="283"/>
        <w:rPr>
          <w:rFonts w:cstheme="minorHAnsi"/>
          <w:color w:val="242424"/>
          <w:szCs w:val="28"/>
          <w:shd w:val="clear" w:color="auto" w:fill="FFFFFF"/>
        </w:rPr>
      </w:pPr>
      <w:r w:rsidRPr="00703B8E">
        <w:rPr>
          <w:rFonts w:cstheme="minorHAnsi"/>
          <w:color w:val="242424"/>
          <w:szCs w:val="28"/>
          <w:shd w:val="clear" w:color="auto" w:fill="FFFFFF"/>
        </w:rPr>
        <w:t>Azure Log Analytics Workspace</w:t>
      </w:r>
    </w:p>
    <w:p w14:paraId="45B5FAB7" w14:textId="4A696AFD" w:rsidR="002972F9" w:rsidRPr="00703B8E" w:rsidRDefault="002972F9" w:rsidP="003C284B">
      <w:pPr>
        <w:pStyle w:val="ListParagraph"/>
        <w:ind w:left="360"/>
        <w:rPr>
          <w:rFonts w:cstheme="minorHAnsi"/>
          <w:szCs w:val="28"/>
        </w:rPr>
      </w:pPr>
      <w:r w:rsidRPr="00703B8E">
        <w:rPr>
          <w:rFonts w:cstheme="minorHAnsi"/>
          <w:szCs w:val="28"/>
        </w:rPr>
        <w:t xml:space="preserve">A </w:t>
      </w:r>
      <w:r w:rsidR="001F76E6" w:rsidRPr="00703B8E">
        <w:rPr>
          <w:rFonts w:cstheme="minorHAnsi"/>
          <w:szCs w:val="28"/>
        </w:rPr>
        <w:t>custom l</w:t>
      </w:r>
      <w:r w:rsidRPr="00703B8E">
        <w:rPr>
          <w:rFonts w:cstheme="minorHAnsi"/>
          <w:szCs w:val="28"/>
        </w:rPr>
        <w:t xml:space="preserve">og analytics workspace </w:t>
      </w:r>
      <w:r w:rsidR="00C53D69">
        <w:rPr>
          <w:rFonts w:cstheme="minorHAnsi"/>
          <w:szCs w:val="28"/>
        </w:rPr>
        <w:t>i</w:t>
      </w:r>
      <w:r w:rsidRPr="00703B8E">
        <w:rPr>
          <w:rFonts w:cstheme="minorHAnsi"/>
          <w:szCs w:val="28"/>
        </w:rPr>
        <w:t xml:space="preserve">s used to store all </w:t>
      </w:r>
      <w:proofErr w:type="spellStart"/>
      <w:r w:rsidRPr="00703B8E">
        <w:rPr>
          <w:rFonts w:cstheme="minorHAnsi"/>
          <w:szCs w:val="28"/>
        </w:rPr>
        <w:t>vThunder</w:t>
      </w:r>
      <w:proofErr w:type="spellEnd"/>
      <w:r w:rsidRPr="00703B8E">
        <w:rPr>
          <w:rFonts w:cstheme="minorHAnsi"/>
          <w:szCs w:val="28"/>
        </w:rPr>
        <w:t xml:space="preserve"> instances syslog.</w:t>
      </w:r>
      <w:r w:rsidR="001F76E6" w:rsidRPr="00703B8E">
        <w:rPr>
          <w:rFonts w:cstheme="minorHAnsi"/>
          <w:szCs w:val="28"/>
        </w:rPr>
        <w:t xml:space="preserve"> Custom agent </w:t>
      </w:r>
      <w:proofErr w:type="spellStart"/>
      <w:r w:rsidR="001F76E6" w:rsidRPr="00703B8E">
        <w:rPr>
          <w:rFonts w:cstheme="minorHAnsi"/>
          <w:szCs w:val="28"/>
        </w:rPr>
        <w:t>fluentbit</w:t>
      </w:r>
      <w:proofErr w:type="spellEnd"/>
      <w:r w:rsidR="001F76E6" w:rsidRPr="00703B8E">
        <w:rPr>
          <w:rFonts w:cstheme="minorHAnsi"/>
          <w:szCs w:val="28"/>
        </w:rPr>
        <w:t xml:space="preserve"> will sends all logs to log analytics.</w:t>
      </w:r>
    </w:p>
    <w:p w14:paraId="06EF1066" w14:textId="5679542F" w:rsidR="0038078B" w:rsidRPr="00C53D69" w:rsidRDefault="0038078B" w:rsidP="003C284B">
      <w:pPr>
        <w:pStyle w:val="ListParagraph"/>
        <w:ind w:left="360"/>
        <w:rPr>
          <w:rFonts w:cstheme="minorHAnsi"/>
          <w:i/>
          <w:iCs/>
          <w:color w:val="4472C4" w:themeColor="accent1"/>
          <w:szCs w:val="28"/>
          <w:lang w:val="en-IN" w:eastAsia="en-US"/>
        </w:rPr>
      </w:pPr>
      <w:r w:rsidRPr="00703B8E">
        <w:rPr>
          <w:rFonts w:cstheme="minorHAnsi"/>
          <w:szCs w:val="28"/>
          <w:lang w:val="en-IN" w:eastAsia="en-US"/>
        </w:rPr>
        <w:t xml:space="preserve">Default name: </w:t>
      </w:r>
      <w:proofErr w:type="spellStart"/>
      <w:r w:rsidR="00C53D69" w:rsidRPr="00C53D69">
        <w:rPr>
          <w:rFonts w:cstheme="minorHAnsi"/>
          <w:i/>
          <w:iCs/>
          <w:color w:val="4472C4" w:themeColor="accent1"/>
          <w:szCs w:val="28"/>
          <w:lang w:val="en-IN" w:eastAsia="en-US"/>
        </w:rPr>
        <w:t>vth</w:t>
      </w:r>
      <w:proofErr w:type="spellEnd"/>
      <w:r w:rsidR="00C53D69" w:rsidRPr="00C53D69">
        <w:rPr>
          <w:rFonts w:cstheme="minorHAnsi"/>
          <w:i/>
          <w:iCs/>
          <w:color w:val="4472C4" w:themeColor="accent1"/>
          <w:szCs w:val="28"/>
          <w:lang w:val="en-IN" w:eastAsia="en-US"/>
        </w:rPr>
        <w:t>-</w:t>
      </w:r>
      <w:proofErr w:type="spellStart"/>
      <w:r w:rsidR="00EC0446">
        <w:rPr>
          <w:rFonts w:cstheme="minorHAnsi"/>
          <w:i/>
          <w:iCs/>
          <w:color w:val="4472C4" w:themeColor="accent1"/>
          <w:szCs w:val="28"/>
          <w:lang w:val="en-IN" w:eastAsia="en-US"/>
        </w:rPr>
        <w:t>vmss</w:t>
      </w:r>
      <w:proofErr w:type="spellEnd"/>
      <w:r w:rsidR="00EC0446">
        <w:rPr>
          <w:rFonts w:cstheme="minorHAnsi"/>
          <w:i/>
          <w:iCs/>
          <w:color w:val="4472C4" w:themeColor="accent1"/>
          <w:szCs w:val="28"/>
          <w:lang w:val="en-IN" w:eastAsia="en-US"/>
        </w:rPr>
        <w:t>-log-workspace</w:t>
      </w:r>
    </w:p>
    <w:p w14:paraId="69DD6BBE" w14:textId="77777777" w:rsidR="006430FB" w:rsidRPr="00703B8E" w:rsidRDefault="006430FB" w:rsidP="003C284B">
      <w:pPr>
        <w:pStyle w:val="ListParagraph"/>
        <w:ind w:left="360"/>
        <w:rPr>
          <w:rFonts w:eastAsiaTheme="majorEastAsia" w:cstheme="minorHAnsi"/>
          <w:color w:val="1F3763" w:themeColor="accent1" w:themeShade="7F"/>
          <w:szCs w:val="28"/>
        </w:rPr>
      </w:pPr>
    </w:p>
    <w:p w14:paraId="10915356" w14:textId="2464EBBB" w:rsidR="001F76E6" w:rsidRPr="00703B8E" w:rsidRDefault="001F76E6">
      <w:pPr>
        <w:pStyle w:val="ListParagraph"/>
        <w:numPr>
          <w:ilvl w:val="0"/>
          <w:numId w:val="19"/>
        </w:numPr>
        <w:ind w:left="283"/>
        <w:rPr>
          <w:rFonts w:cstheme="minorHAnsi"/>
          <w:color w:val="242424"/>
          <w:szCs w:val="28"/>
          <w:shd w:val="clear" w:color="auto" w:fill="FFFFFF"/>
        </w:rPr>
      </w:pPr>
      <w:r w:rsidRPr="00703B8E">
        <w:rPr>
          <w:rFonts w:cstheme="minorHAnsi"/>
          <w:color w:val="242424"/>
          <w:szCs w:val="28"/>
          <w:shd w:val="clear" w:color="auto" w:fill="FFFFFF"/>
        </w:rPr>
        <w:lastRenderedPageBreak/>
        <w:t>Azure Application Insight</w:t>
      </w:r>
    </w:p>
    <w:p w14:paraId="4A789FA5" w14:textId="16C5C724" w:rsidR="001F76E6" w:rsidRDefault="001F76E6" w:rsidP="003C284B">
      <w:pPr>
        <w:pStyle w:val="ListParagraph"/>
        <w:ind w:left="360"/>
        <w:rPr>
          <w:rFonts w:cstheme="minorHAnsi"/>
          <w:szCs w:val="28"/>
        </w:rPr>
      </w:pPr>
      <w:r w:rsidRPr="00703B8E">
        <w:rPr>
          <w:rFonts w:cstheme="minorHAnsi"/>
          <w:szCs w:val="28"/>
        </w:rPr>
        <w:t xml:space="preserve">A custom matrix will be created for data </w:t>
      </w:r>
      <w:proofErr w:type="spellStart"/>
      <w:r w:rsidRPr="00703B8E">
        <w:rPr>
          <w:rFonts w:cstheme="minorHAnsi"/>
          <w:szCs w:val="28"/>
        </w:rPr>
        <w:t>cpu</w:t>
      </w:r>
      <w:proofErr w:type="spellEnd"/>
      <w:r w:rsidRPr="00703B8E">
        <w:rPr>
          <w:rFonts w:cstheme="minorHAnsi"/>
          <w:szCs w:val="28"/>
        </w:rPr>
        <w:t xml:space="preserve"> utilization</w:t>
      </w:r>
      <w:r w:rsidR="00A675A6">
        <w:rPr>
          <w:rFonts w:cstheme="minorHAnsi"/>
          <w:szCs w:val="28"/>
        </w:rPr>
        <w:t xml:space="preserve">. According to </w:t>
      </w:r>
      <w:r w:rsidRPr="00703B8E">
        <w:rPr>
          <w:rFonts w:cstheme="minorHAnsi"/>
          <w:szCs w:val="28"/>
        </w:rPr>
        <w:t>threshold</w:t>
      </w:r>
      <w:r w:rsidR="00A675A6">
        <w:rPr>
          <w:rFonts w:cstheme="minorHAnsi"/>
          <w:szCs w:val="28"/>
        </w:rPr>
        <w:t xml:space="preserve"> values it will be considered for autoscaling</w:t>
      </w:r>
      <w:r w:rsidRPr="00703B8E">
        <w:rPr>
          <w:rFonts w:cstheme="minorHAnsi"/>
          <w:szCs w:val="28"/>
        </w:rPr>
        <w:t>.</w:t>
      </w:r>
    </w:p>
    <w:p w14:paraId="7DA84135" w14:textId="4D532630" w:rsidR="00E657F0" w:rsidRPr="00703B8E" w:rsidRDefault="00E657F0" w:rsidP="003C284B">
      <w:pPr>
        <w:pStyle w:val="ListParagraph"/>
        <w:ind w:left="360"/>
        <w:rPr>
          <w:rFonts w:cstheme="minorHAnsi"/>
          <w:szCs w:val="28"/>
        </w:rPr>
      </w:pPr>
      <w:r>
        <w:rPr>
          <w:rFonts w:cstheme="minorHAnsi"/>
          <w:szCs w:val="28"/>
        </w:rPr>
        <w:t xml:space="preserve">Default application insight name: </w:t>
      </w:r>
      <w:proofErr w:type="spellStart"/>
      <w:r w:rsidRPr="00E657F0">
        <w:rPr>
          <w:rFonts w:cstheme="minorHAnsi"/>
          <w:i/>
          <w:iCs/>
          <w:color w:val="4472C4" w:themeColor="accent1"/>
          <w:szCs w:val="28"/>
        </w:rPr>
        <w:t>vth</w:t>
      </w:r>
      <w:proofErr w:type="spellEnd"/>
      <w:r w:rsidRPr="00E657F0">
        <w:rPr>
          <w:rFonts w:cstheme="minorHAnsi"/>
          <w:i/>
          <w:iCs/>
          <w:color w:val="4472C4" w:themeColor="accent1"/>
          <w:szCs w:val="28"/>
        </w:rPr>
        <w:t>-</w:t>
      </w:r>
      <w:proofErr w:type="spellStart"/>
      <w:r w:rsidRPr="00E657F0">
        <w:rPr>
          <w:rFonts w:cstheme="minorHAnsi"/>
          <w:i/>
          <w:iCs/>
          <w:color w:val="4472C4" w:themeColor="accent1"/>
          <w:szCs w:val="28"/>
        </w:rPr>
        <w:t>vmss</w:t>
      </w:r>
      <w:proofErr w:type="spellEnd"/>
      <w:r w:rsidRPr="00E657F0">
        <w:rPr>
          <w:rFonts w:cstheme="minorHAnsi"/>
          <w:i/>
          <w:iCs/>
          <w:color w:val="4472C4" w:themeColor="accent1"/>
          <w:szCs w:val="28"/>
        </w:rPr>
        <w:t>-app-insight</w:t>
      </w:r>
      <w:r w:rsidR="00F07E83">
        <w:rPr>
          <w:rFonts w:cstheme="minorHAnsi"/>
          <w:i/>
          <w:iCs/>
          <w:color w:val="4472C4" w:themeColor="accent1"/>
          <w:szCs w:val="28"/>
        </w:rPr>
        <w:t>s</w:t>
      </w:r>
    </w:p>
    <w:p w14:paraId="740F9475" w14:textId="38FDF54D" w:rsidR="0038078B" w:rsidRPr="00FB547C" w:rsidRDefault="0038078B" w:rsidP="003C284B">
      <w:pPr>
        <w:pStyle w:val="ListParagraph"/>
        <w:ind w:left="360"/>
        <w:rPr>
          <w:rFonts w:eastAsiaTheme="majorEastAsia" w:cstheme="minorHAnsi"/>
          <w:i/>
          <w:iCs/>
          <w:color w:val="4472C4" w:themeColor="accent1"/>
          <w:szCs w:val="28"/>
        </w:rPr>
      </w:pPr>
      <w:r w:rsidRPr="00703B8E">
        <w:rPr>
          <w:rFonts w:cstheme="minorHAnsi"/>
          <w:szCs w:val="28"/>
          <w:lang w:val="en-IN" w:eastAsia="en-US"/>
        </w:rPr>
        <w:t xml:space="preserve">Default </w:t>
      </w:r>
      <w:r w:rsidR="00FB547C">
        <w:rPr>
          <w:rFonts w:cstheme="minorHAnsi"/>
          <w:szCs w:val="28"/>
          <w:lang w:val="en-IN" w:eastAsia="en-US"/>
        </w:rPr>
        <w:t xml:space="preserve">custom </w:t>
      </w:r>
      <w:r w:rsidRPr="00703B8E">
        <w:rPr>
          <w:rFonts w:cstheme="minorHAnsi"/>
          <w:szCs w:val="28"/>
          <w:lang w:val="en-IN" w:eastAsia="en-US"/>
        </w:rPr>
        <w:t>m</w:t>
      </w:r>
      <w:r w:rsidR="00E657F0">
        <w:rPr>
          <w:rFonts w:cstheme="minorHAnsi"/>
          <w:szCs w:val="28"/>
          <w:lang w:val="en-IN" w:eastAsia="en-US"/>
        </w:rPr>
        <w:t>e</w:t>
      </w:r>
      <w:r w:rsidRPr="00703B8E">
        <w:rPr>
          <w:rFonts w:cstheme="minorHAnsi"/>
          <w:szCs w:val="28"/>
          <w:lang w:val="en-IN" w:eastAsia="en-US"/>
        </w:rPr>
        <w:t>tri</w:t>
      </w:r>
      <w:r w:rsidR="00E657F0">
        <w:rPr>
          <w:rFonts w:cstheme="minorHAnsi"/>
          <w:szCs w:val="28"/>
          <w:lang w:val="en-IN" w:eastAsia="en-US"/>
        </w:rPr>
        <w:t>cs</w:t>
      </w:r>
      <w:r w:rsidRPr="00703B8E">
        <w:rPr>
          <w:rFonts w:cstheme="minorHAnsi"/>
          <w:szCs w:val="28"/>
          <w:lang w:val="en-IN" w:eastAsia="en-US"/>
        </w:rPr>
        <w:t xml:space="preserve"> name:</w:t>
      </w:r>
      <w:r w:rsidR="008364BC">
        <w:rPr>
          <w:rFonts w:cstheme="minorHAnsi"/>
          <w:szCs w:val="28"/>
          <w:lang w:val="en-IN" w:eastAsia="en-US"/>
        </w:rPr>
        <w:t xml:space="preserve"> </w:t>
      </w:r>
      <w:proofErr w:type="spellStart"/>
      <w:r w:rsidR="00E657F0" w:rsidRPr="00FB547C">
        <w:rPr>
          <w:rFonts w:cstheme="minorHAnsi"/>
          <w:i/>
          <w:iCs/>
          <w:color w:val="4472C4" w:themeColor="accent1"/>
          <w:szCs w:val="28"/>
          <w:lang w:val="en-IN" w:eastAsia="en-US"/>
        </w:rPr>
        <w:t>vth</w:t>
      </w:r>
      <w:proofErr w:type="spellEnd"/>
      <w:r w:rsidR="00E657F0" w:rsidRPr="00FB547C">
        <w:rPr>
          <w:rFonts w:cstheme="minorHAnsi"/>
          <w:i/>
          <w:iCs/>
          <w:color w:val="4472C4" w:themeColor="accent1"/>
          <w:szCs w:val="28"/>
          <w:lang w:val="en-IN" w:eastAsia="en-US"/>
        </w:rPr>
        <w:t>-</w:t>
      </w:r>
      <w:proofErr w:type="spellStart"/>
      <w:r w:rsidR="00E657F0" w:rsidRPr="00FB547C">
        <w:rPr>
          <w:rFonts w:cstheme="minorHAnsi"/>
          <w:i/>
          <w:iCs/>
          <w:color w:val="4472C4" w:themeColor="accent1"/>
          <w:szCs w:val="28"/>
          <w:lang w:val="en-IN" w:eastAsia="en-US"/>
        </w:rPr>
        <w:t>cpu</w:t>
      </w:r>
      <w:proofErr w:type="spellEnd"/>
      <w:r w:rsidR="00E657F0" w:rsidRPr="00FB547C">
        <w:rPr>
          <w:rFonts w:cstheme="minorHAnsi"/>
          <w:i/>
          <w:iCs/>
          <w:color w:val="4472C4" w:themeColor="accent1"/>
          <w:szCs w:val="28"/>
          <w:lang w:val="en-IN" w:eastAsia="en-US"/>
        </w:rPr>
        <w:t>-metrics</w:t>
      </w:r>
    </w:p>
    <w:p w14:paraId="179FE9CA" w14:textId="33FA57ED" w:rsidR="001F76E6" w:rsidRPr="00703B8E" w:rsidRDefault="001F76E6" w:rsidP="003C284B">
      <w:pPr>
        <w:pStyle w:val="ListParagraph"/>
        <w:ind w:left="360"/>
        <w:rPr>
          <w:rFonts w:cstheme="minorHAnsi"/>
          <w:szCs w:val="28"/>
        </w:rPr>
      </w:pPr>
      <w:r w:rsidRPr="00703B8E">
        <w:rPr>
          <w:rFonts w:cstheme="minorHAnsi"/>
          <w:szCs w:val="28"/>
        </w:rPr>
        <w:t xml:space="preserve">Default threshold for </w:t>
      </w:r>
      <w:proofErr w:type="spellStart"/>
      <w:r w:rsidRPr="00703B8E">
        <w:rPr>
          <w:rFonts w:cstheme="minorHAnsi"/>
          <w:szCs w:val="28"/>
        </w:rPr>
        <w:t>autoscale</w:t>
      </w:r>
      <w:proofErr w:type="spellEnd"/>
      <w:r w:rsidR="00755AF7">
        <w:rPr>
          <w:rFonts w:cstheme="minorHAnsi"/>
          <w:szCs w:val="28"/>
        </w:rPr>
        <w:t>-in</w:t>
      </w:r>
      <w:r w:rsidRPr="00703B8E">
        <w:rPr>
          <w:rFonts w:cstheme="minorHAnsi"/>
          <w:szCs w:val="28"/>
        </w:rPr>
        <w:t xml:space="preserve"> is</w:t>
      </w:r>
      <w:r w:rsidR="00A675A6">
        <w:rPr>
          <w:rFonts w:cstheme="minorHAnsi"/>
          <w:szCs w:val="28"/>
        </w:rPr>
        <w:t xml:space="preserve"> </w:t>
      </w:r>
      <w:r w:rsidR="00A675A6" w:rsidRPr="00EE1C35">
        <w:rPr>
          <w:rFonts w:cstheme="minorHAnsi"/>
          <w:i/>
          <w:iCs/>
          <w:color w:val="4472C4" w:themeColor="accent1"/>
          <w:szCs w:val="28"/>
        </w:rPr>
        <w:t>25</w:t>
      </w:r>
      <w:r w:rsidR="00A675A6">
        <w:rPr>
          <w:rFonts w:cstheme="minorHAnsi"/>
          <w:szCs w:val="28"/>
        </w:rPr>
        <w:t>%</w:t>
      </w:r>
      <w:r w:rsidRPr="00703B8E">
        <w:rPr>
          <w:rFonts w:cstheme="minorHAnsi"/>
          <w:szCs w:val="28"/>
        </w:rPr>
        <w:t>.</w:t>
      </w:r>
    </w:p>
    <w:p w14:paraId="3BF4A19B" w14:textId="4A07D40B" w:rsidR="001F76E6" w:rsidRPr="00703B8E" w:rsidRDefault="001F76E6" w:rsidP="003C284B">
      <w:pPr>
        <w:pStyle w:val="ListParagraph"/>
        <w:ind w:left="360"/>
        <w:rPr>
          <w:rFonts w:cstheme="minorHAnsi"/>
          <w:szCs w:val="28"/>
        </w:rPr>
      </w:pPr>
      <w:r w:rsidRPr="00703B8E">
        <w:rPr>
          <w:rFonts w:cstheme="minorHAnsi"/>
          <w:szCs w:val="28"/>
        </w:rPr>
        <w:t xml:space="preserve">Default threshold </w:t>
      </w:r>
      <w:r w:rsidR="00755AF7">
        <w:rPr>
          <w:rFonts w:cstheme="minorHAnsi"/>
          <w:szCs w:val="28"/>
        </w:rPr>
        <w:t xml:space="preserve">for </w:t>
      </w:r>
      <w:proofErr w:type="spellStart"/>
      <w:r w:rsidR="00755AF7">
        <w:rPr>
          <w:rFonts w:cstheme="minorHAnsi"/>
          <w:szCs w:val="28"/>
        </w:rPr>
        <w:t>autoscale</w:t>
      </w:r>
      <w:proofErr w:type="spellEnd"/>
      <w:r w:rsidR="00755AF7">
        <w:rPr>
          <w:rFonts w:cstheme="minorHAnsi"/>
          <w:szCs w:val="28"/>
        </w:rPr>
        <w:t xml:space="preserve">-out is </w:t>
      </w:r>
      <w:r w:rsidR="00755AF7" w:rsidRPr="00EE1C35">
        <w:rPr>
          <w:rFonts w:cstheme="minorHAnsi"/>
          <w:i/>
          <w:iCs/>
          <w:color w:val="4472C4" w:themeColor="accent1"/>
          <w:szCs w:val="28"/>
        </w:rPr>
        <w:t>80</w:t>
      </w:r>
      <w:r w:rsidR="00A675A6">
        <w:rPr>
          <w:rFonts w:cstheme="minorHAnsi"/>
          <w:szCs w:val="28"/>
        </w:rPr>
        <w:t>%</w:t>
      </w:r>
      <w:r w:rsidRPr="00703B8E">
        <w:rPr>
          <w:rFonts w:cstheme="minorHAnsi"/>
          <w:szCs w:val="28"/>
        </w:rPr>
        <w:t>.</w:t>
      </w:r>
    </w:p>
    <w:p w14:paraId="08DE29D2" w14:textId="77777777" w:rsidR="006430FB" w:rsidRPr="00703B8E" w:rsidRDefault="006430FB" w:rsidP="003C284B">
      <w:pPr>
        <w:pStyle w:val="ListParagraph"/>
        <w:ind w:left="360"/>
        <w:rPr>
          <w:rFonts w:cstheme="minorHAnsi"/>
          <w:szCs w:val="28"/>
        </w:rPr>
      </w:pPr>
    </w:p>
    <w:p w14:paraId="70F87D6A" w14:textId="6BDBB644" w:rsidR="00B76AA1" w:rsidRPr="00703B8E" w:rsidRDefault="00B76AA1">
      <w:pPr>
        <w:pStyle w:val="ListParagraph"/>
        <w:numPr>
          <w:ilvl w:val="0"/>
          <w:numId w:val="19"/>
        </w:numPr>
        <w:ind w:left="283"/>
        <w:rPr>
          <w:rFonts w:cstheme="minorHAnsi"/>
          <w:color w:val="242424"/>
          <w:szCs w:val="28"/>
          <w:shd w:val="clear" w:color="auto" w:fill="FFFFFF"/>
        </w:rPr>
      </w:pPr>
      <w:r w:rsidRPr="00703B8E">
        <w:rPr>
          <w:rFonts w:cstheme="minorHAnsi"/>
          <w:color w:val="242424"/>
          <w:szCs w:val="28"/>
          <w:shd w:val="clear" w:color="auto" w:fill="FFFFFF"/>
        </w:rPr>
        <w:t>Azure Load Balancer.</w:t>
      </w:r>
      <w:r w:rsidR="008A1693" w:rsidRPr="00703B8E">
        <w:rPr>
          <w:rFonts w:cstheme="minorHAnsi"/>
          <w:color w:val="242424"/>
          <w:szCs w:val="28"/>
          <w:shd w:val="clear" w:color="auto" w:fill="FFFFFF"/>
        </w:rPr>
        <w:t xml:space="preserve"> [LB]</w:t>
      </w:r>
    </w:p>
    <w:p w14:paraId="53AAE2BB" w14:textId="25F680F1" w:rsidR="003B1F85" w:rsidRPr="00703B8E" w:rsidRDefault="003B1F85" w:rsidP="003C284B">
      <w:pPr>
        <w:pStyle w:val="ListParagraph"/>
        <w:ind w:left="360"/>
        <w:rPr>
          <w:rFonts w:cstheme="minorHAnsi"/>
          <w:szCs w:val="28"/>
        </w:rPr>
      </w:pPr>
      <w:r w:rsidRPr="00703B8E">
        <w:rPr>
          <w:rFonts w:cstheme="minorHAnsi"/>
          <w:szCs w:val="28"/>
        </w:rPr>
        <w:t xml:space="preserve">New load balancer </w:t>
      </w:r>
      <w:r w:rsidR="008A1693" w:rsidRPr="00703B8E">
        <w:rPr>
          <w:rFonts w:cstheme="minorHAnsi"/>
          <w:szCs w:val="28"/>
        </w:rPr>
        <w:t xml:space="preserve">with interface </w:t>
      </w:r>
      <w:r w:rsidRPr="00703B8E">
        <w:rPr>
          <w:rFonts w:cstheme="minorHAnsi"/>
          <w:szCs w:val="28"/>
        </w:rPr>
        <w:t>will be created in case does not exist.</w:t>
      </w:r>
    </w:p>
    <w:p w14:paraId="550FA146" w14:textId="56D63AA2" w:rsidR="003B1F85" w:rsidRPr="00703B8E" w:rsidRDefault="003B1F85" w:rsidP="003C284B">
      <w:pPr>
        <w:pStyle w:val="ListParagraph"/>
        <w:ind w:left="360"/>
        <w:rPr>
          <w:rFonts w:cstheme="minorHAnsi"/>
          <w:szCs w:val="28"/>
        </w:rPr>
      </w:pPr>
      <w:r w:rsidRPr="00703B8E">
        <w:rPr>
          <w:rFonts w:cstheme="minorHAnsi"/>
          <w:szCs w:val="28"/>
        </w:rPr>
        <w:t>In case to skip, just provide skip as an option while execution of script. Script will ask for this option.</w:t>
      </w:r>
    </w:p>
    <w:p w14:paraId="73944FAF" w14:textId="3860150B" w:rsidR="004814F6" w:rsidRPr="00703B8E" w:rsidRDefault="0038078B" w:rsidP="003C284B">
      <w:pPr>
        <w:pStyle w:val="ListParagraph"/>
        <w:ind w:left="360"/>
        <w:rPr>
          <w:rFonts w:eastAsiaTheme="majorEastAsia" w:cstheme="minorHAnsi"/>
          <w:color w:val="1F3763" w:themeColor="accent1" w:themeShade="7F"/>
          <w:szCs w:val="28"/>
        </w:rPr>
      </w:pPr>
      <w:r w:rsidRPr="00703B8E">
        <w:rPr>
          <w:rFonts w:cstheme="minorHAnsi"/>
          <w:szCs w:val="28"/>
          <w:lang w:val="en-IN" w:eastAsia="en-US"/>
        </w:rPr>
        <w:t>Default name:</w:t>
      </w:r>
      <w:r w:rsidR="00230FF0">
        <w:rPr>
          <w:rFonts w:cstheme="minorHAnsi"/>
          <w:szCs w:val="28"/>
          <w:lang w:val="en-IN" w:eastAsia="en-US"/>
        </w:rPr>
        <w:t xml:space="preserve"> </w:t>
      </w:r>
      <w:r w:rsidR="00230FF0" w:rsidRPr="00CC1E5F">
        <w:rPr>
          <w:rFonts w:cstheme="minorHAnsi"/>
          <w:i/>
          <w:iCs/>
          <w:color w:val="4472C4" w:themeColor="accent1"/>
          <w:szCs w:val="28"/>
          <w:lang w:val="en-IN" w:eastAsia="en-US"/>
        </w:rPr>
        <w:t>vth-lb1</w:t>
      </w:r>
    </w:p>
    <w:p w14:paraId="526BB4A0" w14:textId="2A70806B" w:rsidR="006820D0" w:rsidRPr="00703B8E" w:rsidRDefault="006820D0" w:rsidP="003C284B">
      <w:pPr>
        <w:pStyle w:val="ListParagraph"/>
        <w:ind w:left="360"/>
        <w:rPr>
          <w:rFonts w:cstheme="minorHAnsi"/>
          <w:b/>
          <w:bCs/>
          <w:szCs w:val="28"/>
          <w:u w:val="single"/>
        </w:rPr>
      </w:pPr>
      <w:r w:rsidRPr="00703B8E">
        <w:rPr>
          <w:rFonts w:cstheme="minorHAnsi"/>
          <w:b/>
          <w:bCs/>
          <w:szCs w:val="28"/>
          <w:u w:val="single"/>
        </w:rPr>
        <w:t>Azure Load Balancer Rule:</w:t>
      </w:r>
    </w:p>
    <w:p w14:paraId="61DC3AF2" w14:textId="7905110A" w:rsidR="006820D0" w:rsidRPr="00703B8E" w:rsidRDefault="006820D0" w:rsidP="003C284B">
      <w:pPr>
        <w:pStyle w:val="ListParagraph"/>
        <w:ind w:left="360"/>
        <w:rPr>
          <w:rFonts w:cstheme="minorHAnsi"/>
          <w:szCs w:val="28"/>
        </w:rPr>
      </w:pPr>
      <w:r w:rsidRPr="00703B8E">
        <w:rPr>
          <w:rFonts w:cstheme="minorHAnsi"/>
          <w:szCs w:val="28"/>
        </w:rPr>
        <w:t xml:space="preserve">The load balancer rule is used to define how incoming traffic is distributed to </w:t>
      </w:r>
      <w:r w:rsidRPr="00703B8E">
        <w:rPr>
          <w:rStyle w:val="Strong"/>
          <w:rFonts w:cstheme="minorHAnsi"/>
          <w:szCs w:val="28"/>
        </w:rPr>
        <w:t>all</w:t>
      </w:r>
      <w:r w:rsidRPr="00703B8E">
        <w:rPr>
          <w:rFonts w:cstheme="minorHAnsi"/>
          <w:szCs w:val="28"/>
        </w:rPr>
        <w:t xml:space="preserve"> the </w:t>
      </w:r>
      <w:proofErr w:type="spellStart"/>
      <w:r w:rsidRPr="00703B8E">
        <w:rPr>
          <w:rFonts w:cstheme="minorHAnsi"/>
          <w:szCs w:val="28"/>
        </w:rPr>
        <w:t>vThunder</w:t>
      </w:r>
      <w:proofErr w:type="spellEnd"/>
      <w:r w:rsidRPr="00703B8E">
        <w:rPr>
          <w:rFonts w:cstheme="minorHAnsi"/>
          <w:szCs w:val="28"/>
        </w:rPr>
        <w:t xml:space="preserve"> instances within the backend pool.</w:t>
      </w:r>
    </w:p>
    <w:p w14:paraId="7B53C2ED" w14:textId="77777777" w:rsidR="008438A3" w:rsidRPr="00703B8E" w:rsidRDefault="008B2EA1" w:rsidP="003C284B">
      <w:pPr>
        <w:pStyle w:val="ListParagraph"/>
        <w:ind w:left="360"/>
        <w:rPr>
          <w:rFonts w:cstheme="minorHAnsi"/>
          <w:szCs w:val="28"/>
        </w:rPr>
      </w:pPr>
      <w:r w:rsidRPr="00703B8E">
        <w:rPr>
          <w:rFonts w:cstheme="minorHAnsi"/>
          <w:szCs w:val="28"/>
        </w:rPr>
        <w:t>D</w:t>
      </w:r>
      <w:r w:rsidR="00E62244" w:rsidRPr="00703B8E">
        <w:rPr>
          <w:rFonts w:cstheme="minorHAnsi"/>
          <w:szCs w:val="28"/>
        </w:rPr>
        <w:t>efault t</w:t>
      </w:r>
      <w:r w:rsidR="006820D0" w:rsidRPr="00703B8E">
        <w:rPr>
          <w:rFonts w:cstheme="minorHAnsi"/>
          <w:szCs w:val="28"/>
        </w:rPr>
        <w:t>hree rules will get created “rulePort80”, “rulePort443”, “rulePort53”</w:t>
      </w:r>
    </w:p>
    <w:p w14:paraId="621B0A95" w14:textId="706D169F" w:rsidR="008438A3" w:rsidRPr="00703B8E" w:rsidRDefault="008438A3" w:rsidP="003C284B">
      <w:pPr>
        <w:pStyle w:val="ListParagraph"/>
        <w:ind w:left="360"/>
        <w:rPr>
          <w:rFonts w:eastAsiaTheme="minorHAnsi" w:cstheme="minorHAnsi"/>
          <w:b/>
          <w:bCs/>
          <w:szCs w:val="28"/>
          <w:u w:val="single"/>
          <w:lang w:val="en-IN" w:eastAsia="en-US"/>
        </w:rPr>
      </w:pPr>
      <w:r w:rsidRPr="00703B8E">
        <w:rPr>
          <w:rFonts w:eastAsiaTheme="minorHAnsi" w:cstheme="minorHAnsi"/>
          <w:b/>
          <w:bCs/>
          <w:szCs w:val="28"/>
          <w:u w:val="single"/>
          <w:lang w:val="en-IN" w:eastAsia="en-US"/>
        </w:rPr>
        <w:t>Back End Pool</w:t>
      </w:r>
      <w:r w:rsidR="00311EF9" w:rsidRPr="00703B8E">
        <w:rPr>
          <w:rFonts w:eastAsiaTheme="minorHAnsi" w:cstheme="minorHAnsi"/>
          <w:b/>
          <w:bCs/>
          <w:szCs w:val="28"/>
          <w:u w:val="single"/>
          <w:lang w:val="en-IN" w:eastAsia="en-US"/>
        </w:rPr>
        <w:t>:</w:t>
      </w:r>
    </w:p>
    <w:p w14:paraId="4D559CB5" w14:textId="0849C501" w:rsidR="008438A3" w:rsidRPr="00703B8E" w:rsidRDefault="008438A3" w:rsidP="003C284B">
      <w:pPr>
        <w:pStyle w:val="ListParagraph"/>
        <w:ind w:left="360"/>
        <w:rPr>
          <w:rFonts w:cstheme="minorHAnsi"/>
          <w:szCs w:val="28"/>
        </w:rPr>
      </w:pPr>
      <w:r w:rsidRPr="00703B8E">
        <w:rPr>
          <w:rFonts w:cstheme="minorHAnsi"/>
          <w:szCs w:val="28"/>
        </w:rPr>
        <w:t>The backend pool defines the group of resources that will serve traffic for a given load- balancing rule. It will attach with Network Interface Card 2 (NIC2)</w:t>
      </w:r>
    </w:p>
    <w:p w14:paraId="0D8D033F" w14:textId="4D557C0F" w:rsidR="0038078B" w:rsidRPr="00703B8E" w:rsidRDefault="0038078B" w:rsidP="003C284B">
      <w:pPr>
        <w:pStyle w:val="ListParagraph"/>
        <w:ind w:left="360"/>
        <w:rPr>
          <w:rFonts w:cstheme="minorHAnsi"/>
          <w:szCs w:val="28"/>
          <w:lang w:val="en-IN" w:eastAsia="en-US"/>
        </w:rPr>
      </w:pPr>
      <w:r w:rsidRPr="00703B8E">
        <w:rPr>
          <w:rFonts w:cstheme="minorHAnsi"/>
          <w:szCs w:val="28"/>
          <w:lang w:val="en-IN" w:eastAsia="en-US"/>
        </w:rPr>
        <w:t>Default name:</w:t>
      </w:r>
      <w:r w:rsidR="00CC1E5F">
        <w:rPr>
          <w:rFonts w:cstheme="minorHAnsi"/>
          <w:szCs w:val="28"/>
          <w:lang w:val="en-IN" w:eastAsia="en-US"/>
        </w:rPr>
        <w:t xml:space="preserve"> </w:t>
      </w:r>
      <w:r w:rsidR="00CC1E5F" w:rsidRPr="00CC1E5F">
        <w:rPr>
          <w:rFonts w:cstheme="minorHAnsi"/>
          <w:i/>
          <w:iCs/>
          <w:color w:val="4472C4" w:themeColor="accent1"/>
          <w:szCs w:val="28"/>
          <w:lang w:val="en-IN" w:eastAsia="en-US"/>
        </w:rPr>
        <w:t>vth-lb1-bck-pool1</w:t>
      </w:r>
    </w:p>
    <w:p w14:paraId="68699FD2" w14:textId="75425A3E" w:rsidR="008438A3" w:rsidRPr="00703B8E" w:rsidRDefault="008438A3" w:rsidP="003C284B">
      <w:pPr>
        <w:pStyle w:val="ListParagraph"/>
        <w:ind w:left="360"/>
        <w:rPr>
          <w:rFonts w:eastAsiaTheme="minorHAnsi" w:cstheme="minorHAnsi"/>
          <w:b/>
          <w:bCs/>
          <w:szCs w:val="28"/>
          <w:u w:val="single"/>
          <w:lang w:val="en-IN" w:eastAsia="en-US"/>
        </w:rPr>
      </w:pPr>
      <w:r w:rsidRPr="00703B8E">
        <w:rPr>
          <w:rFonts w:eastAsiaTheme="minorHAnsi" w:cstheme="minorHAnsi"/>
          <w:b/>
          <w:bCs/>
          <w:szCs w:val="28"/>
          <w:u w:val="single"/>
          <w:lang w:val="en-IN" w:eastAsia="en-US"/>
        </w:rPr>
        <w:t>Health probes</w:t>
      </w:r>
      <w:r w:rsidR="00311EF9" w:rsidRPr="00703B8E">
        <w:rPr>
          <w:rFonts w:cstheme="minorHAnsi"/>
          <w:b/>
          <w:bCs/>
          <w:szCs w:val="28"/>
          <w:u w:val="single"/>
        </w:rPr>
        <w:t>:</w:t>
      </w:r>
    </w:p>
    <w:p w14:paraId="372533D9" w14:textId="77777777" w:rsidR="008438A3" w:rsidRPr="00703B8E" w:rsidRDefault="008438A3" w:rsidP="003C284B">
      <w:pPr>
        <w:pStyle w:val="ListParagraph"/>
        <w:ind w:left="360"/>
        <w:rPr>
          <w:rFonts w:eastAsiaTheme="minorHAnsi" w:cstheme="minorHAnsi"/>
          <w:szCs w:val="28"/>
          <w:lang w:val="en-IN" w:eastAsia="en-US"/>
        </w:rPr>
      </w:pPr>
      <w:r w:rsidRPr="00703B8E">
        <w:rPr>
          <w:rFonts w:eastAsiaTheme="minorHAnsi" w:cstheme="minorHAnsi"/>
          <w:szCs w:val="28"/>
          <w:lang w:val="en-IN" w:eastAsia="en-US"/>
        </w:rPr>
        <w:t xml:space="preserve">A health probe is used to determine the health status of the </w:t>
      </w:r>
      <w:proofErr w:type="spellStart"/>
      <w:r w:rsidRPr="00703B8E">
        <w:rPr>
          <w:rFonts w:eastAsiaTheme="minorHAnsi" w:cstheme="minorHAnsi"/>
          <w:szCs w:val="28"/>
          <w:lang w:val="en-IN" w:eastAsia="en-US"/>
        </w:rPr>
        <w:t>vThunder</w:t>
      </w:r>
      <w:proofErr w:type="spellEnd"/>
      <w:r w:rsidRPr="00703B8E">
        <w:rPr>
          <w:rFonts w:eastAsiaTheme="minorHAnsi" w:cstheme="minorHAnsi"/>
          <w:szCs w:val="28"/>
          <w:lang w:val="en-IN" w:eastAsia="en-US"/>
        </w:rPr>
        <w:t xml:space="preserve"> instances in the backend pool.</w:t>
      </w:r>
    </w:p>
    <w:p w14:paraId="178EF1BA" w14:textId="75C25223" w:rsidR="006820D0" w:rsidRPr="00703B8E" w:rsidRDefault="008C2C52" w:rsidP="003C284B">
      <w:pPr>
        <w:pStyle w:val="ListParagraph"/>
        <w:ind w:left="360"/>
        <w:rPr>
          <w:rFonts w:eastAsiaTheme="minorHAnsi" w:cstheme="minorHAnsi"/>
          <w:szCs w:val="28"/>
          <w:lang w:val="en-IN" w:eastAsia="en-US"/>
        </w:rPr>
      </w:pPr>
      <w:r w:rsidRPr="00703B8E">
        <w:rPr>
          <w:rFonts w:eastAsiaTheme="minorHAnsi" w:cstheme="minorHAnsi"/>
          <w:szCs w:val="28"/>
          <w:lang w:val="en-IN" w:eastAsia="en-US"/>
        </w:rPr>
        <w:t>Default three</w:t>
      </w:r>
      <w:r w:rsidR="008438A3" w:rsidRPr="00703B8E">
        <w:rPr>
          <w:rFonts w:eastAsiaTheme="minorHAnsi" w:cstheme="minorHAnsi"/>
          <w:szCs w:val="28"/>
          <w:lang w:val="en-IN" w:eastAsia="en-US"/>
        </w:rPr>
        <w:t xml:space="preserve"> health probes will be created “HealthProbe80”, “HealthProbe443”, “HealthProbe53”</w:t>
      </w:r>
    </w:p>
    <w:p w14:paraId="00F4B92A" w14:textId="77777777" w:rsidR="006430FB" w:rsidRPr="00703B8E" w:rsidRDefault="006430FB" w:rsidP="003C284B">
      <w:pPr>
        <w:pStyle w:val="ListParagraph"/>
        <w:ind w:left="360"/>
        <w:rPr>
          <w:rFonts w:eastAsiaTheme="majorEastAsia" w:cstheme="minorHAnsi"/>
          <w:color w:val="1F3763" w:themeColor="accent1" w:themeShade="7F"/>
          <w:szCs w:val="28"/>
        </w:rPr>
      </w:pPr>
    </w:p>
    <w:p w14:paraId="15516B18" w14:textId="625C1D59" w:rsidR="00B76AA1" w:rsidRPr="00703B8E" w:rsidRDefault="00B76AA1">
      <w:pPr>
        <w:pStyle w:val="ListParagraph"/>
        <w:numPr>
          <w:ilvl w:val="0"/>
          <w:numId w:val="19"/>
        </w:numPr>
        <w:ind w:left="283"/>
        <w:rPr>
          <w:rFonts w:cstheme="minorHAnsi"/>
          <w:color w:val="242424"/>
          <w:szCs w:val="28"/>
          <w:shd w:val="clear" w:color="auto" w:fill="FFFFFF"/>
        </w:rPr>
      </w:pPr>
      <w:r w:rsidRPr="00703B8E">
        <w:rPr>
          <w:rFonts w:cstheme="minorHAnsi"/>
          <w:color w:val="242424"/>
          <w:szCs w:val="28"/>
          <w:shd w:val="clear" w:color="auto" w:fill="FFFFFF"/>
        </w:rPr>
        <w:t>Virtual Machine Scale Set. [VMSS]</w:t>
      </w:r>
    </w:p>
    <w:p w14:paraId="02DEB8A7" w14:textId="1347F811" w:rsidR="0038078B" w:rsidRDefault="0038078B" w:rsidP="003C284B">
      <w:pPr>
        <w:pStyle w:val="ListParagraph"/>
        <w:ind w:left="360"/>
        <w:rPr>
          <w:rFonts w:cstheme="minorHAnsi"/>
          <w:szCs w:val="28"/>
          <w:lang w:val="en-IN" w:eastAsia="en-US"/>
        </w:rPr>
      </w:pPr>
      <w:r w:rsidRPr="00703B8E">
        <w:rPr>
          <w:rFonts w:cstheme="minorHAnsi"/>
          <w:szCs w:val="28"/>
          <w:lang w:val="en-IN" w:eastAsia="en-US"/>
        </w:rPr>
        <w:t>Default name:</w:t>
      </w:r>
      <w:r w:rsidR="00007E00">
        <w:rPr>
          <w:rFonts w:cstheme="minorHAnsi"/>
          <w:szCs w:val="28"/>
          <w:lang w:val="en-IN" w:eastAsia="en-US"/>
        </w:rPr>
        <w:t xml:space="preserve"> </w:t>
      </w:r>
      <w:proofErr w:type="spellStart"/>
      <w:r w:rsidR="00007E00" w:rsidRPr="00EE1B58">
        <w:rPr>
          <w:rFonts w:cstheme="minorHAnsi"/>
          <w:i/>
          <w:iCs/>
          <w:color w:val="4472C4" w:themeColor="accent1"/>
          <w:szCs w:val="28"/>
          <w:lang w:val="en-IN" w:eastAsia="en-US"/>
        </w:rPr>
        <w:t>vth-vmss</w:t>
      </w:r>
      <w:proofErr w:type="spellEnd"/>
    </w:p>
    <w:p w14:paraId="37CAF5F8" w14:textId="77777777" w:rsidR="006430FB" w:rsidRPr="00703B8E" w:rsidRDefault="006430FB" w:rsidP="003C284B">
      <w:pPr>
        <w:pStyle w:val="ListParagraph"/>
        <w:ind w:left="360"/>
        <w:rPr>
          <w:rFonts w:eastAsiaTheme="majorEastAsia" w:cstheme="minorHAnsi"/>
          <w:color w:val="1F3763" w:themeColor="accent1" w:themeShade="7F"/>
          <w:szCs w:val="28"/>
        </w:rPr>
      </w:pPr>
    </w:p>
    <w:p w14:paraId="7C6AD5A6" w14:textId="74ACCA43" w:rsidR="0002060F" w:rsidRPr="001665F0" w:rsidRDefault="00E65861">
      <w:pPr>
        <w:pStyle w:val="ListParagraph"/>
        <w:numPr>
          <w:ilvl w:val="0"/>
          <w:numId w:val="19"/>
        </w:numPr>
        <w:ind w:left="283"/>
        <w:rPr>
          <w:rFonts w:cstheme="minorHAnsi"/>
          <w:color w:val="242424"/>
          <w:szCs w:val="28"/>
        </w:rPr>
      </w:pPr>
      <w:r w:rsidRPr="00703B8E">
        <w:rPr>
          <w:rFonts w:cstheme="minorHAnsi"/>
          <w:color w:val="242424"/>
          <w:szCs w:val="28"/>
          <w:shd w:val="clear" w:color="auto" w:fill="FFFFFF"/>
        </w:rPr>
        <w:t xml:space="preserve">Virtual Machine Instance. </w:t>
      </w:r>
    </w:p>
    <w:p w14:paraId="58AC2255" w14:textId="77777777" w:rsidR="000E49CF" w:rsidRDefault="00BB09BF" w:rsidP="003C284B">
      <w:pPr>
        <w:pStyle w:val="ListParagraph"/>
        <w:ind w:left="360"/>
        <w:rPr>
          <w:rFonts w:cstheme="minorHAnsi"/>
          <w:b/>
          <w:bCs/>
          <w:szCs w:val="28"/>
        </w:rPr>
      </w:pPr>
      <w:r>
        <w:rPr>
          <w:rFonts w:cstheme="minorHAnsi"/>
          <w:b/>
          <w:bCs/>
          <w:szCs w:val="28"/>
          <w:u w:val="single"/>
        </w:rPr>
        <w:t xml:space="preserve">Basic </w:t>
      </w:r>
      <w:r w:rsidR="00995180" w:rsidRPr="00703B8E">
        <w:rPr>
          <w:rFonts w:cstheme="minorHAnsi"/>
          <w:b/>
          <w:bCs/>
          <w:szCs w:val="28"/>
          <w:u w:val="single"/>
        </w:rPr>
        <w:t>Details</w:t>
      </w:r>
      <w:r w:rsidR="00995180" w:rsidRPr="00831ECC">
        <w:rPr>
          <w:rFonts w:cstheme="minorHAnsi"/>
          <w:b/>
          <w:bCs/>
          <w:szCs w:val="28"/>
        </w:rPr>
        <w:t>:</w:t>
      </w:r>
      <w:r w:rsidR="005A50C2" w:rsidRPr="00831ECC">
        <w:rPr>
          <w:rFonts w:cstheme="minorHAnsi"/>
          <w:b/>
          <w:bCs/>
          <w:szCs w:val="28"/>
        </w:rPr>
        <w:t xml:space="preserve"> </w:t>
      </w:r>
    </w:p>
    <w:p w14:paraId="602C6105" w14:textId="0057B513" w:rsidR="00995180" w:rsidRPr="00703B8E" w:rsidRDefault="000E49CF" w:rsidP="003C284B">
      <w:pPr>
        <w:pStyle w:val="ListParagraph"/>
        <w:ind w:left="360"/>
        <w:rPr>
          <w:rFonts w:cstheme="minorHAnsi"/>
          <w:b/>
          <w:bCs/>
          <w:szCs w:val="28"/>
          <w:u w:val="single"/>
        </w:rPr>
      </w:pPr>
      <w:r w:rsidRPr="000E49CF">
        <w:rPr>
          <w:rFonts w:cstheme="minorHAnsi"/>
          <w:b/>
          <w:bCs/>
          <w:szCs w:val="28"/>
        </w:rPr>
        <w:t xml:space="preserve">Product: </w:t>
      </w:r>
      <w:r>
        <w:rPr>
          <w:rFonts w:cstheme="minorHAnsi"/>
          <w:b/>
          <w:bCs/>
          <w:szCs w:val="28"/>
        </w:rPr>
        <w:t xml:space="preserve">A10 </w:t>
      </w:r>
      <w:proofErr w:type="spellStart"/>
      <w:r w:rsidR="005A50C2" w:rsidRPr="00831ECC">
        <w:rPr>
          <w:rFonts w:cstheme="minorHAnsi"/>
          <w:b/>
          <w:bCs/>
          <w:szCs w:val="28"/>
        </w:rPr>
        <w:t>vThunde</w:t>
      </w:r>
      <w:r w:rsidR="002972F9" w:rsidRPr="00831ECC">
        <w:rPr>
          <w:rFonts w:cstheme="minorHAnsi"/>
          <w:b/>
          <w:bCs/>
          <w:szCs w:val="28"/>
        </w:rPr>
        <w:t>r</w:t>
      </w:r>
      <w:proofErr w:type="spellEnd"/>
      <w:r w:rsidR="00995180" w:rsidRPr="00703B8E">
        <w:rPr>
          <w:rFonts w:cstheme="minorHAnsi"/>
          <w:b/>
          <w:bCs/>
          <w:szCs w:val="28"/>
          <w:u w:val="single"/>
        </w:rPr>
        <w:t xml:space="preserve"> </w:t>
      </w:r>
    </w:p>
    <w:p w14:paraId="53FEDC8F" w14:textId="75882E90" w:rsidR="0038078B" w:rsidRPr="00703B8E" w:rsidRDefault="0038078B" w:rsidP="003C284B">
      <w:pPr>
        <w:pStyle w:val="ListParagraph"/>
        <w:spacing w:after="0"/>
        <w:ind w:left="360"/>
        <w:rPr>
          <w:rFonts w:cstheme="minorHAnsi"/>
          <w:b/>
          <w:bCs/>
          <w:szCs w:val="28"/>
        </w:rPr>
      </w:pPr>
      <w:r w:rsidRPr="00703B8E">
        <w:rPr>
          <w:rFonts w:cstheme="minorHAnsi"/>
          <w:b/>
          <w:bCs/>
          <w:szCs w:val="28"/>
        </w:rPr>
        <w:lastRenderedPageBreak/>
        <w:t xml:space="preserve">Instance Name: </w:t>
      </w:r>
      <w:proofErr w:type="spellStart"/>
      <w:r w:rsidR="006E6CFE" w:rsidRPr="00EE1B58">
        <w:rPr>
          <w:rFonts w:cstheme="minorHAnsi"/>
          <w:i/>
          <w:iCs/>
          <w:color w:val="4472C4" w:themeColor="accent1"/>
          <w:szCs w:val="28"/>
        </w:rPr>
        <w:t>vth</w:t>
      </w:r>
      <w:proofErr w:type="spellEnd"/>
      <w:r w:rsidR="006E6CFE" w:rsidRPr="00EE1B58">
        <w:rPr>
          <w:rFonts w:cstheme="minorHAnsi"/>
          <w:i/>
          <w:iCs/>
          <w:color w:val="4472C4" w:themeColor="accent1"/>
          <w:szCs w:val="28"/>
        </w:rPr>
        <w:t>-</w:t>
      </w:r>
      <w:r w:rsidR="00DC6C51">
        <w:rPr>
          <w:rFonts w:cstheme="minorHAnsi"/>
          <w:i/>
          <w:iCs/>
          <w:color w:val="4472C4" w:themeColor="accent1"/>
          <w:szCs w:val="28"/>
        </w:rPr>
        <w:t>user</w:t>
      </w:r>
    </w:p>
    <w:p w14:paraId="3CE56D19" w14:textId="52B3BA4C" w:rsidR="00D85F4F" w:rsidRPr="00703B8E" w:rsidRDefault="00D85F4F" w:rsidP="003C284B">
      <w:pPr>
        <w:pStyle w:val="ListParagraph"/>
        <w:spacing w:after="0"/>
        <w:ind w:left="360"/>
        <w:rPr>
          <w:rFonts w:cstheme="minorHAnsi"/>
          <w:szCs w:val="28"/>
        </w:rPr>
      </w:pPr>
      <w:r w:rsidRPr="00703B8E">
        <w:rPr>
          <w:rFonts w:cstheme="minorHAnsi"/>
          <w:b/>
          <w:bCs/>
          <w:szCs w:val="28"/>
        </w:rPr>
        <w:t>Operating system</w:t>
      </w:r>
      <w:r w:rsidRPr="00703B8E">
        <w:rPr>
          <w:rFonts w:cstheme="minorHAnsi"/>
          <w:szCs w:val="28"/>
        </w:rPr>
        <w:t>: Linux</w:t>
      </w:r>
    </w:p>
    <w:p w14:paraId="489721E3" w14:textId="183E5F8C" w:rsidR="00D85F4F" w:rsidRPr="00703B8E" w:rsidRDefault="00EE1B58" w:rsidP="003C284B">
      <w:pPr>
        <w:pStyle w:val="ListParagraph"/>
        <w:spacing w:after="0"/>
        <w:ind w:left="360"/>
        <w:rPr>
          <w:rFonts w:cstheme="minorHAnsi"/>
          <w:szCs w:val="28"/>
        </w:rPr>
      </w:pPr>
      <w:r>
        <w:rPr>
          <w:rFonts w:cstheme="minorHAnsi"/>
          <w:b/>
          <w:bCs/>
          <w:szCs w:val="28"/>
        </w:rPr>
        <w:t xml:space="preserve">Default </w:t>
      </w:r>
      <w:r w:rsidR="00D85F4F" w:rsidRPr="00703B8E">
        <w:rPr>
          <w:rFonts w:cstheme="minorHAnsi"/>
          <w:b/>
          <w:bCs/>
          <w:szCs w:val="28"/>
        </w:rPr>
        <w:t>Size</w:t>
      </w:r>
      <w:r w:rsidR="00D85F4F" w:rsidRPr="00703B8E">
        <w:rPr>
          <w:rFonts w:cstheme="minorHAnsi"/>
          <w:szCs w:val="28"/>
        </w:rPr>
        <w:t xml:space="preserve">: </w:t>
      </w:r>
      <w:r w:rsidR="007B7030" w:rsidRPr="007B7030">
        <w:rPr>
          <w:rFonts w:cstheme="minorHAnsi"/>
          <w:szCs w:val="28"/>
        </w:rPr>
        <w:t>Standard_B4ms</w:t>
      </w:r>
      <w:r w:rsidR="00D85F4F" w:rsidRPr="00703B8E">
        <w:rPr>
          <w:rFonts w:cstheme="minorHAnsi"/>
          <w:szCs w:val="28"/>
        </w:rPr>
        <w:t xml:space="preserve"> (</w:t>
      </w:r>
      <w:r w:rsidR="007B7030">
        <w:rPr>
          <w:rFonts w:cstheme="minorHAnsi"/>
          <w:szCs w:val="28"/>
        </w:rPr>
        <w:t>4</w:t>
      </w:r>
      <w:r w:rsidR="00D85F4F" w:rsidRPr="00703B8E">
        <w:rPr>
          <w:rFonts w:cstheme="minorHAnsi"/>
          <w:szCs w:val="28"/>
        </w:rPr>
        <w:t xml:space="preserve"> </w:t>
      </w:r>
      <w:r w:rsidR="009508D6">
        <w:rPr>
          <w:rFonts w:cstheme="minorHAnsi"/>
          <w:szCs w:val="28"/>
        </w:rPr>
        <w:t>v</w:t>
      </w:r>
      <w:r w:rsidR="00995180" w:rsidRPr="00703B8E">
        <w:rPr>
          <w:rFonts w:cstheme="minorHAnsi"/>
          <w:szCs w:val="28"/>
        </w:rPr>
        <w:t>CPUs</w:t>
      </w:r>
      <w:r w:rsidR="00D85F4F" w:rsidRPr="00703B8E">
        <w:rPr>
          <w:rFonts w:cstheme="minorHAnsi"/>
          <w:szCs w:val="28"/>
        </w:rPr>
        <w:t xml:space="preserve">, </w:t>
      </w:r>
      <w:r w:rsidR="007B7030">
        <w:rPr>
          <w:rFonts w:cstheme="minorHAnsi"/>
          <w:szCs w:val="28"/>
        </w:rPr>
        <w:t>16</w:t>
      </w:r>
      <w:r w:rsidR="00D85F4F" w:rsidRPr="00703B8E">
        <w:rPr>
          <w:rFonts w:cstheme="minorHAnsi"/>
          <w:szCs w:val="28"/>
        </w:rPr>
        <w:t xml:space="preserve"> GiB </w:t>
      </w:r>
      <w:r w:rsidR="00995180" w:rsidRPr="00703B8E">
        <w:rPr>
          <w:rFonts w:cstheme="minorHAnsi"/>
          <w:szCs w:val="28"/>
        </w:rPr>
        <w:t>M</w:t>
      </w:r>
      <w:r w:rsidR="00D85F4F" w:rsidRPr="00703B8E">
        <w:rPr>
          <w:rFonts w:cstheme="minorHAnsi"/>
          <w:szCs w:val="28"/>
        </w:rPr>
        <w:t>emory)</w:t>
      </w:r>
    </w:p>
    <w:p w14:paraId="6DE48F9D" w14:textId="6188A5FD" w:rsidR="005A50C2" w:rsidRPr="00703B8E" w:rsidRDefault="005A50C2" w:rsidP="003C284B">
      <w:pPr>
        <w:pStyle w:val="ListParagraph"/>
        <w:spacing w:after="0"/>
        <w:ind w:left="360"/>
        <w:rPr>
          <w:rFonts w:cstheme="minorHAnsi"/>
          <w:szCs w:val="28"/>
        </w:rPr>
      </w:pPr>
    </w:p>
    <w:p w14:paraId="196A1B9C" w14:textId="02E5C6F4" w:rsidR="004C5B8E" w:rsidRPr="00703B8E" w:rsidRDefault="00675465" w:rsidP="003C284B">
      <w:pPr>
        <w:pStyle w:val="ListParagraph"/>
        <w:ind w:left="360"/>
        <w:rPr>
          <w:rFonts w:cstheme="minorHAnsi"/>
          <w:b/>
          <w:bCs/>
          <w:szCs w:val="28"/>
          <w:u w:val="single"/>
        </w:rPr>
      </w:pPr>
      <w:r>
        <w:rPr>
          <w:rFonts w:cstheme="minorHAnsi"/>
          <w:b/>
          <w:bCs/>
          <w:szCs w:val="28"/>
          <w:u w:val="single"/>
        </w:rPr>
        <w:t xml:space="preserve">Product: </w:t>
      </w:r>
      <w:r w:rsidR="004C5B8E" w:rsidRPr="00675465">
        <w:rPr>
          <w:rFonts w:cstheme="minorHAnsi"/>
          <w:szCs w:val="28"/>
        </w:rPr>
        <w:t xml:space="preserve"> </w:t>
      </w:r>
      <w:r w:rsidR="00910FF7">
        <w:rPr>
          <w:rFonts w:cstheme="minorHAnsi"/>
          <w:szCs w:val="28"/>
        </w:rPr>
        <w:t xml:space="preserve">A10 </w:t>
      </w:r>
      <w:r w:rsidR="007D4D4D">
        <w:rPr>
          <w:rFonts w:cstheme="minorHAnsi"/>
          <w:szCs w:val="28"/>
        </w:rPr>
        <w:t xml:space="preserve">Monitoring </w:t>
      </w:r>
      <w:r>
        <w:rPr>
          <w:rFonts w:cstheme="minorHAnsi"/>
          <w:szCs w:val="28"/>
        </w:rPr>
        <w:t>Agent</w:t>
      </w:r>
      <w:r w:rsidR="004C5B8E" w:rsidRPr="00703B8E">
        <w:rPr>
          <w:rFonts w:cstheme="minorHAnsi"/>
          <w:b/>
          <w:bCs/>
          <w:szCs w:val="28"/>
          <w:u w:val="single"/>
        </w:rPr>
        <w:t xml:space="preserve"> </w:t>
      </w:r>
    </w:p>
    <w:p w14:paraId="7ADE941B" w14:textId="56F74A5F" w:rsidR="0038078B" w:rsidRPr="00703B8E" w:rsidRDefault="0038078B" w:rsidP="003C284B">
      <w:pPr>
        <w:pStyle w:val="ListParagraph"/>
        <w:spacing w:after="0"/>
        <w:ind w:left="360"/>
        <w:rPr>
          <w:rFonts w:cstheme="minorHAnsi"/>
          <w:b/>
          <w:bCs/>
          <w:szCs w:val="28"/>
        </w:rPr>
      </w:pPr>
      <w:r w:rsidRPr="00703B8E">
        <w:rPr>
          <w:rFonts w:cstheme="minorHAnsi"/>
          <w:b/>
          <w:bCs/>
          <w:szCs w:val="28"/>
        </w:rPr>
        <w:t xml:space="preserve">Instance Name: </w:t>
      </w:r>
      <w:r w:rsidR="00F90997" w:rsidRPr="002D7671">
        <w:rPr>
          <w:rFonts w:cstheme="minorHAnsi"/>
          <w:i/>
          <w:iCs/>
          <w:color w:val="4472C4" w:themeColor="accent1"/>
          <w:szCs w:val="28"/>
        </w:rPr>
        <w:t>vth-</w:t>
      </w:r>
      <w:r w:rsidR="00800E30" w:rsidRPr="002D7671">
        <w:rPr>
          <w:rFonts w:cstheme="minorHAnsi"/>
          <w:i/>
          <w:iCs/>
          <w:color w:val="4472C4" w:themeColor="accent1"/>
          <w:szCs w:val="28"/>
        </w:rPr>
        <w:t>agent-</w:t>
      </w:r>
      <w:r w:rsidR="00F90997" w:rsidRPr="002D7671">
        <w:rPr>
          <w:rFonts w:cstheme="minorHAnsi"/>
          <w:i/>
          <w:iCs/>
          <w:color w:val="4472C4" w:themeColor="accent1"/>
          <w:szCs w:val="28"/>
        </w:rPr>
        <w:t>ins</w:t>
      </w:r>
      <w:r w:rsidR="00EE6462">
        <w:rPr>
          <w:rFonts w:cstheme="minorHAnsi"/>
          <w:i/>
          <w:iCs/>
          <w:color w:val="4472C4" w:themeColor="accent1"/>
          <w:szCs w:val="28"/>
        </w:rPr>
        <w:t>t</w:t>
      </w:r>
      <w:r w:rsidR="00682E25" w:rsidRPr="002D7671">
        <w:rPr>
          <w:rFonts w:cstheme="minorHAnsi"/>
          <w:i/>
          <w:iCs/>
          <w:color w:val="4472C4" w:themeColor="accent1"/>
          <w:szCs w:val="28"/>
        </w:rPr>
        <w:t>1</w:t>
      </w:r>
    </w:p>
    <w:p w14:paraId="16B1F8BB" w14:textId="44A14B9D" w:rsidR="004C5B8E" w:rsidRPr="00703B8E" w:rsidRDefault="004C5B8E" w:rsidP="003C284B">
      <w:pPr>
        <w:pStyle w:val="ListParagraph"/>
        <w:spacing w:after="0"/>
        <w:ind w:left="360"/>
        <w:rPr>
          <w:rFonts w:cstheme="minorHAnsi"/>
          <w:szCs w:val="28"/>
        </w:rPr>
      </w:pPr>
      <w:r w:rsidRPr="00703B8E">
        <w:rPr>
          <w:rFonts w:cstheme="minorHAnsi"/>
          <w:b/>
          <w:bCs/>
          <w:szCs w:val="28"/>
        </w:rPr>
        <w:t>Operating system</w:t>
      </w:r>
      <w:r w:rsidRPr="00703B8E">
        <w:rPr>
          <w:rFonts w:cstheme="minorHAnsi"/>
          <w:szCs w:val="28"/>
        </w:rPr>
        <w:t>: Linux</w:t>
      </w:r>
    </w:p>
    <w:p w14:paraId="15AD3FF6" w14:textId="77777777" w:rsidR="009508D6" w:rsidRPr="00703B8E" w:rsidRDefault="009508D6" w:rsidP="009508D6">
      <w:pPr>
        <w:pStyle w:val="ListParagraph"/>
        <w:spacing w:after="0"/>
        <w:ind w:left="360"/>
        <w:rPr>
          <w:rFonts w:cstheme="minorHAnsi"/>
          <w:szCs w:val="28"/>
        </w:rPr>
      </w:pPr>
      <w:r w:rsidRPr="00703B8E">
        <w:rPr>
          <w:rFonts w:cstheme="minorHAnsi"/>
          <w:b/>
          <w:bCs/>
          <w:szCs w:val="28"/>
        </w:rPr>
        <w:t>Size</w:t>
      </w:r>
      <w:r w:rsidRPr="00703B8E">
        <w:rPr>
          <w:rFonts w:cstheme="minorHAnsi"/>
          <w:szCs w:val="28"/>
        </w:rPr>
        <w:t xml:space="preserve">: Standard </w:t>
      </w:r>
      <w:r>
        <w:rPr>
          <w:rFonts w:cstheme="minorHAnsi"/>
          <w:szCs w:val="28"/>
        </w:rPr>
        <w:t>DS2_V2</w:t>
      </w:r>
      <w:r w:rsidRPr="00703B8E">
        <w:rPr>
          <w:rFonts w:cstheme="minorHAnsi"/>
          <w:szCs w:val="28"/>
        </w:rPr>
        <w:t xml:space="preserve"> (</w:t>
      </w:r>
      <w:r>
        <w:rPr>
          <w:rFonts w:cstheme="minorHAnsi"/>
          <w:szCs w:val="28"/>
        </w:rPr>
        <w:t>2</w:t>
      </w:r>
      <w:r w:rsidRPr="00703B8E">
        <w:rPr>
          <w:rFonts w:cstheme="minorHAnsi"/>
          <w:szCs w:val="28"/>
        </w:rPr>
        <w:t xml:space="preserve"> </w:t>
      </w:r>
      <w:r>
        <w:rPr>
          <w:rFonts w:cstheme="minorHAnsi"/>
          <w:szCs w:val="28"/>
        </w:rPr>
        <w:t>v</w:t>
      </w:r>
      <w:r w:rsidRPr="00703B8E">
        <w:rPr>
          <w:rFonts w:cstheme="minorHAnsi"/>
          <w:szCs w:val="28"/>
        </w:rPr>
        <w:t xml:space="preserve">CPUs, </w:t>
      </w:r>
      <w:r>
        <w:rPr>
          <w:rFonts w:cstheme="minorHAnsi"/>
          <w:szCs w:val="28"/>
        </w:rPr>
        <w:t>7</w:t>
      </w:r>
      <w:r w:rsidRPr="00703B8E">
        <w:rPr>
          <w:rFonts w:cstheme="minorHAnsi"/>
          <w:szCs w:val="28"/>
        </w:rPr>
        <w:t xml:space="preserve"> GiB Memory)</w:t>
      </w:r>
    </w:p>
    <w:p w14:paraId="7CA53A54" w14:textId="1FB5D478" w:rsidR="00EF5C7E" w:rsidRDefault="00EF5C7E" w:rsidP="003C284B">
      <w:pPr>
        <w:pStyle w:val="ListParagraph"/>
        <w:spacing w:after="0"/>
        <w:ind w:left="360"/>
        <w:rPr>
          <w:rFonts w:cstheme="minorHAnsi"/>
          <w:szCs w:val="28"/>
        </w:rPr>
      </w:pPr>
    </w:p>
    <w:p w14:paraId="5578E88D" w14:textId="77777777" w:rsidR="00D65B86" w:rsidRDefault="00D65B86" w:rsidP="00D65B86">
      <w:pPr>
        <w:pStyle w:val="ListParagraph"/>
        <w:ind w:left="283"/>
        <w:rPr>
          <w:rFonts w:cstheme="minorHAnsi"/>
          <w:color w:val="242424"/>
          <w:szCs w:val="28"/>
          <w:shd w:val="clear" w:color="auto" w:fill="FFFFFF"/>
        </w:rPr>
      </w:pPr>
      <w:r>
        <w:rPr>
          <w:rFonts w:cstheme="minorHAnsi"/>
          <w:color w:val="242424"/>
          <w:szCs w:val="28"/>
          <w:shd w:val="clear" w:color="auto" w:fill="FFFFFF"/>
        </w:rPr>
        <w:t>Note:</w:t>
      </w:r>
    </w:p>
    <w:p w14:paraId="1A7E4AB5" w14:textId="77777777" w:rsidR="00D65B86" w:rsidRPr="00F224AA" w:rsidRDefault="00D65B86" w:rsidP="00D65B86">
      <w:pPr>
        <w:pStyle w:val="ListParagraph"/>
        <w:ind w:left="283"/>
        <w:rPr>
          <w:rFonts w:cstheme="minorHAnsi"/>
          <w:color w:val="FF0000"/>
          <w:szCs w:val="28"/>
          <w:shd w:val="clear" w:color="auto" w:fill="FFFFFF"/>
        </w:rPr>
      </w:pPr>
      <w:r w:rsidRPr="00F224AA">
        <w:rPr>
          <w:rFonts w:cstheme="minorHAnsi"/>
          <w:color w:val="FF0000"/>
          <w:szCs w:val="28"/>
          <w:shd w:val="clear" w:color="auto" w:fill="FFFFFF"/>
        </w:rPr>
        <w:t>**Highly recommended to do assessment of your projected traffic before selecting any size.</w:t>
      </w:r>
    </w:p>
    <w:p w14:paraId="7A04C14A" w14:textId="77777777" w:rsidR="00D65B86" w:rsidRPr="00F224AA" w:rsidRDefault="00D65B86" w:rsidP="00D65B86">
      <w:pPr>
        <w:pStyle w:val="ListParagraph"/>
        <w:ind w:left="283"/>
        <w:rPr>
          <w:rFonts w:cstheme="minorHAnsi"/>
          <w:color w:val="FF0000"/>
          <w:szCs w:val="28"/>
        </w:rPr>
      </w:pPr>
      <w:r w:rsidRPr="00F224AA">
        <w:rPr>
          <w:rFonts w:cstheme="minorHAnsi"/>
          <w:color w:val="FF0000"/>
          <w:szCs w:val="28"/>
          <w:shd w:val="clear" w:color="auto" w:fill="FFFFFF"/>
        </w:rPr>
        <w:t xml:space="preserve">** </w:t>
      </w:r>
      <w:r w:rsidRPr="00F224AA">
        <w:rPr>
          <w:rFonts w:cstheme="minorHAnsi"/>
          <w:color w:val="FF0000"/>
          <w:szCs w:val="28"/>
        </w:rPr>
        <w:t xml:space="preserve">Instances name and size can be customized in parameter file. </w:t>
      </w:r>
    </w:p>
    <w:p w14:paraId="55A0FFAB" w14:textId="77777777" w:rsidR="00D65B86" w:rsidRDefault="00D65B86" w:rsidP="003C284B">
      <w:pPr>
        <w:pStyle w:val="ListParagraph"/>
        <w:spacing w:after="0"/>
        <w:ind w:left="360"/>
        <w:rPr>
          <w:rFonts w:cstheme="minorHAnsi"/>
          <w:szCs w:val="28"/>
        </w:rPr>
      </w:pPr>
    </w:p>
    <w:p w14:paraId="4CEB9DF4" w14:textId="33BAF0FF" w:rsidR="00EF5C7E" w:rsidRPr="003C503D" w:rsidRDefault="00CD7FEF" w:rsidP="00CA1391">
      <w:pPr>
        <w:ind w:firstLine="360"/>
        <w:rPr>
          <w:rFonts w:cstheme="minorHAnsi"/>
          <w:b/>
          <w:bCs/>
          <w:color w:val="242424"/>
          <w:szCs w:val="28"/>
          <w:u w:val="single"/>
          <w:shd w:val="clear" w:color="auto" w:fill="FFFFFF"/>
        </w:rPr>
      </w:pPr>
      <w:r w:rsidRPr="00334391">
        <w:rPr>
          <w:rFonts w:cstheme="minorHAnsi"/>
          <w:b/>
          <w:bCs/>
          <w:color w:val="242424"/>
          <w:szCs w:val="28"/>
          <w:u w:val="single"/>
          <w:shd w:val="clear" w:color="auto" w:fill="FFFFFF"/>
        </w:rPr>
        <w:t xml:space="preserve">Supported </w:t>
      </w:r>
      <w:r w:rsidR="00EF5C7E" w:rsidRPr="00334391">
        <w:rPr>
          <w:rFonts w:cstheme="minorHAnsi"/>
          <w:b/>
          <w:bCs/>
          <w:color w:val="242424"/>
          <w:szCs w:val="28"/>
          <w:u w:val="single"/>
          <w:shd w:val="clear" w:color="auto" w:fill="FFFFFF"/>
        </w:rPr>
        <w:t>VM Sizes</w:t>
      </w:r>
    </w:p>
    <w:tbl>
      <w:tblPr>
        <w:tblpPr w:leftFromText="180" w:rightFromText="180" w:vertAnchor="text" w:horzAnchor="page" w:tblpX="1891" w:tblpY="25"/>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1636"/>
        <w:gridCol w:w="2840"/>
        <w:gridCol w:w="2840"/>
      </w:tblGrid>
      <w:tr w:rsidR="00AB1B1C" w14:paraId="279D0820" w14:textId="77777777" w:rsidTr="007E0C0E">
        <w:trPr>
          <w:trHeight w:val="500"/>
        </w:trPr>
        <w:tc>
          <w:tcPr>
            <w:tcW w:w="1636" w:type="dxa"/>
            <w:shd w:val="clear" w:color="auto" w:fill="B8C0D3"/>
          </w:tcPr>
          <w:p w14:paraId="0BCEDC2B" w14:textId="77777777" w:rsidR="00AB1B1C" w:rsidRDefault="00AB1B1C" w:rsidP="00AB1B1C">
            <w:pPr>
              <w:pStyle w:val="TableParagraph"/>
              <w:spacing w:before="156"/>
              <w:ind w:left="52"/>
              <w:rPr>
                <w:rFonts w:ascii="Trebuchet MS"/>
                <w:b/>
                <w:i/>
              </w:rPr>
            </w:pPr>
            <w:r>
              <w:rPr>
                <w:rFonts w:ascii="Trebuchet MS"/>
                <w:b/>
                <w:i/>
                <w:spacing w:val="-2"/>
                <w:w w:val="110"/>
                <w:sz w:val="22"/>
              </w:rPr>
              <w:t>Series</w:t>
            </w:r>
          </w:p>
        </w:tc>
        <w:tc>
          <w:tcPr>
            <w:tcW w:w="2840" w:type="dxa"/>
            <w:shd w:val="clear" w:color="auto" w:fill="B8C0D3"/>
          </w:tcPr>
          <w:p w14:paraId="19E10A81" w14:textId="77777777" w:rsidR="00AB1B1C" w:rsidRDefault="00AB1B1C" w:rsidP="00AB1B1C">
            <w:pPr>
              <w:pStyle w:val="TableParagraph"/>
              <w:spacing w:before="156"/>
              <w:ind w:left="52"/>
              <w:jc w:val="center"/>
              <w:rPr>
                <w:rFonts w:ascii="Trebuchet MS"/>
                <w:b/>
                <w:i/>
              </w:rPr>
            </w:pPr>
            <w:r>
              <w:rPr>
                <w:rFonts w:ascii="Trebuchet MS"/>
                <w:b/>
                <w:i/>
                <w:spacing w:val="-4"/>
                <w:w w:val="110"/>
                <w:sz w:val="22"/>
              </w:rPr>
              <w:t>Size</w:t>
            </w:r>
          </w:p>
        </w:tc>
        <w:tc>
          <w:tcPr>
            <w:tcW w:w="2840" w:type="dxa"/>
            <w:shd w:val="clear" w:color="auto" w:fill="B8C0D3"/>
          </w:tcPr>
          <w:p w14:paraId="695CC922" w14:textId="77777777" w:rsidR="00AB1B1C" w:rsidRDefault="00AB1B1C" w:rsidP="00AB1B1C">
            <w:pPr>
              <w:pStyle w:val="TableParagraph"/>
              <w:spacing w:before="156"/>
              <w:ind w:left="52"/>
              <w:jc w:val="center"/>
              <w:rPr>
                <w:rFonts w:ascii="Trebuchet MS"/>
                <w:b/>
                <w:i/>
                <w:spacing w:val="-4"/>
                <w:w w:val="110"/>
                <w:sz w:val="22"/>
              </w:rPr>
            </w:pPr>
            <w:r>
              <w:rPr>
                <w:rFonts w:ascii="Trebuchet MS"/>
                <w:b/>
                <w:i/>
                <w:spacing w:val="-4"/>
                <w:w w:val="110"/>
                <w:sz w:val="22"/>
              </w:rPr>
              <w:t>Qualified Name</w:t>
            </w:r>
          </w:p>
        </w:tc>
      </w:tr>
      <w:tr w:rsidR="00AB1B1C" w14:paraId="25B020E6" w14:textId="77777777" w:rsidTr="007E0C0E">
        <w:trPr>
          <w:trHeight w:val="1186"/>
        </w:trPr>
        <w:tc>
          <w:tcPr>
            <w:tcW w:w="1636" w:type="dxa"/>
          </w:tcPr>
          <w:p w14:paraId="4E4D873F" w14:textId="77777777" w:rsidR="00AB1B1C" w:rsidRDefault="00AB1B1C" w:rsidP="00AB1B1C">
            <w:pPr>
              <w:pStyle w:val="TableParagraph"/>
              <w:spacing w:before="157"/>
              <w:ind w:left="52"/>
            </w:pPr>
            <w:r>
              <w:rPr>
                <w:w w:val="120"/>
                <w:sz w:val="22"/>
              </w:rPr>
              <w:t>A</w:t>
            </w:r>
            <w:r>
              <w:rPr>
                <w:spacing w:val="-3"/>
                <w:w w:val="120"/>
                <w:sz w:val="22"/>
              </w:rPr>
              <w:t xml:space="preserve"> </w:t>
            </w:r>
            <w:r>
              <w:rPr>
                <w:spacing w:val="-2"/>
                <w:w w:val="120"/>
                <w:sz w:val="22"/>
              </w:rPr>
              <w:t>series</w:t>
            </w:r>
          </w:p>
        </w:tc>
        <w:tc>
          <w:tcPr>
            <w:tcW w:w="2840" w:type="dxa"/>
          </w:tcPr>
          <w:p w14:paraId="2DC9DA3A" w14:textId="2EA8E195" w:rsidR="00AB1B1C" w:rsidRDefault="00AB1B1C" w:rsidP="00AB1B1C">
            <w:pPr>
              <w:pStyle w:val="TableParagraph"/>
              <w:spacing w:line="258" w:lineRule="exact"/>
              <w:ind w:left="52"/>
              <w:rPr>
                <w:w w:val="120"/>
                <w:sz w:val="22"/>
              </w:rPr>
            </w:pPr>
            <w:r>
              <w:rPr>
                <w:w w:val="120"/>
                <w:sz w:val="22"/>
              </w:rPr>
              <w:t>Standard A4_v2</w:t>
            </w:r>
          </w:p>
          <w:p w14:paraId="33C59EF0" w14:textId="77777777" w:rsidR="00AB1B1C" w:rsidRDefault="00AB1B1C" w:rsidP="00AB1B1C">
            <w:pPr>
              <w:pStyle w:val="TableParagraph"/>
              <w:spacing w:line="258" w:lineRule="exact"/>
              <w:ind w:left="52"/>
              <w:rPr>
                <w:w w:val="120"/>
                <w:sz w:val="22"/>
              </w:rPr>
            </w:pPr>
            <w:r>
              <w:rPr>
                <w:w w:val="120"/>
                <w:sz w:val="22"/>
              </w:rPr>
              <w:t>Standard A4m_v2</w:t>
            </w:r>
          </w:p>
          <w:p w14:paraId="295F708D" w14:textId="77777777" w:rsidR="00AB1B1C" w:rsidRPr="00487A53" w:rsidRDefault="00AB1B1C" w:rsidP="00AB1B1C">
            <w:pPr>
              <w:pStyle w:val="TableParagraph"/>
              <w:spacing w:line="258" w:lineRule="exact"/>
              <w:ind w:left="52"/>
              <w:rPr>
                <w:w w:val="120"/>
                <w:sz w:val="22"/>
              </w:rPr>
            </w:pPr>
            <w:r w:rsidRPr="00487A53">
              <w:rPr>
                <w:w w:val="120"/>
                <w:sz w:val="22"/>
              </w:rPr>
              <w:t>Standard/Basic A4</w:t>
            </w:r>
          </w:p>
          <w:p w14:paraId="4D6DA30B" w14:textId="77777777" w:rsidR="00AB1B1C" w:rsidRDefault="00AB1B1C" w:rsidP="00AB1B1C">
            <w:pPr>
              <w:pStyle w:val="TableParagraph"/>
              <w:spacing w:line="258" w:lineRule="exact"/>
              <w:ind w:left="52"/>
            </w:pPr>
            <w:r>
              <w:rPr>
                <w:w w:val="120"/>
                <w:sz w:val="22"/>
              </w:rPr>
              <w:t>Standard</w:t>
            </w:r>
            <w:r>
              <w:rPr>
                <w:spacing w:val="1"/>
                <w:w w:val="125"/>
                <w:sz w:val="22"/>
              </w:rPr>
              <w:t xml:space="preserve"> </w:t>
            </w:r>
            <w:r>
              <w:rPr>
                <w:spacing w:val="-4"/>
                <w:w w:val="125"/>
                <w:sz w:val="22"/>
              </w:rPr>
              <w:t>A8_v2</w:t>
            </w:r>
          </w:p>
        </w:tc>
        <w:tc>
          <w:tcPr>
            <w:tcW w:w="2840" w:type="dxa"/>
          </w:tcPr>
          <w:p w14:paraId="1B767949" w14:textId="77777777" w:rsidR="00AB1B1C" w:rsidRDefault="00AB1B1C" w:rsidP="00AB1B1C">
            <w:pPr>
              <w:pStyle w:val="TableParagraph"/>
              <w:spacing w:line="258" w:lineRule="exact"/>
              <w:ind w:left="52"/>
              <w:rPr>
                <w:w w:val="120"/>
                <w:sz w:val="22"/>
              </w:rPr>
            </w:pPr>
            <w:r>
              <w:rPr>
                <w:w w:val="120"/>
                <w:sz w:val="22"/>
              </w:rPr>
              <w:t>Standard_A4_v2</w:t>
            </w:r>
          </w:p>
          <w:p w14:paraId="2B179420" w14:textId="77777777" w:rsidR="00AB1B1C" w:rsidRDefault="00AB1B1C" w:rsidP="00AB1B1C">
            <w:pPr>
              <w:pStyle w:val="TableParagraph"/>
              <w:spacing w:line="258" w:lineRule="exact"/>
              <w:ind w:left="52"/>
              <w:rPr>
                <w:w w:val="120"/>
                <w:sz w:val="22"/>
              </w:rPr>
            </w:pPr>
            <w:r>
              <w:rPr>
                <w:w w:val="120"/>
                <w:sz w:val="22"/>
              </w:rPr>
              <w:t>Standard_A4m_v2</w:t>
            </w:r>
          </w:p>
          <w:p w14:paraId="38B00D32" w14:textId="77777777" w:rsidR="00AB1B1C" w:rsidRPr="00487A53" w:rsidRDefault="00AB1B1C" w:rsidP="00AB1B1C">
            <w:pPr>
              <w:pStyle w:val="TableParagraph"/>
              <w:spacing w:line="258" w:lineRule="exact"/>
              <w:ind w:left="52"/>
              <w:rPr>
                <w:w w:val="120"/>
                <w:sz w:val="22"/>
              </w:rPr>
            </w:pPr>
            <w:r w:rsidRPr="00487A53">
              <w:rPr>
                <w:w w:val="120"/>
                <w:sz w:val="22"/>
              </w:rPr>
              <w:t>Standard</w:t>
            </w:r>
            <w:r>
              <w:rPr>
                <w:w w:val="120"/>
                <w:sz w:val="22"/>
              </w:rPr>
              <w:t>_</w:t>
            </w:r>
            <w:r w:rsidRPr="00487A53">
              <w:rPr>
                <w:w w:val="120"/>
                <w:sz w:val="22"/>
              </w:rPr>
              <w:t>A4</w:t>
            </w:r>
          </w:p>
          <w:p w14:paraId="54F71366" w14:textId="77777777" w:rsidR="00AB1B1C" w:rsidRPr="00487A53" w:rsidRDefault="00AB1B1C" w:rsidP="00AB1B1C">
            <w:pPr>
              <w:pStyle w:val="TableParagraph"/>
              <w:spacing w:line="258" w:lineRule="exact"/>
              <w:ind w:left="52"/>
              <w:rPr>
                <w:w w:val="120"/>
                <w:sz w:val="22"/>
              </w:rPr>
            </w:pPr>
            <w:r>
              <w:rPr>
                <w:w w:val="120"/>
                <w:sz w:val="22"/>
              </w:rPr>
              <w:t>Standard</w:t>
            </w:r>
            <w:r>
              <w:rPr>
                <w:spacing w:val="1"/>
                <w:w w:val="125"/>
                <w:sz w:val="22"/>
              </w:rPr>
              <w:t>_</w:t>
            </w:r>
            <w:r>
              <w:rPr>
                <w:spacing w:val="-4"/>
                <w:w w:val="125"/>
                <w:sz w:val="22"/>
              </w:rPr>
              <w:t>A8_v2</w:t>
            </w:r>
          </w:p>
        </w:tc>
      </w:tr>
      <w:tr w:rsidR="00AB1B1C" w14:paraId="170BF0F4" w14:textId="77777777" w:rsidTr="007E0C0E">
        <w:trPr>
          <w:trHeight w:val="980"/>
        </w:trPr>
        <w:tc>
          <w:tcPr>
            <w:tcW w:w="1636" w:type="dxa"/>
          </w:tcPr>
          <w:p w14:paraId="70EAE028" w14:textId="77777777" w:rsidR="00AB1B1C" w:rsidRDefault="00AB1B1C" w:rsidP="00AB1B1C">
            <w:pPr>
              <w:pStyle w:val="TableParagraph"/>
              <w:spacing w:before="150"/>
              <w:ind w:left="52"/>
              <w:rPr>
                <w:sz w:val="20"/>
              </w:rPr>
            </w:pPr>
            <w:r>
              <w:rPr>
                <w:w w:val="125"/>
                <w:sz w:val="20"/>
              </w:rPr>
              <w:t>B</w:t>
            </w:r>
            <w:r>
              <w:rPr>
                <w:spacing w:val="-2"/>
                <w:w w:val="125"/>
                <w:sz w:val="20"/>
              </w:rPr>
              <w:t xml:space="preserve"> series</w:t>
            </w:r>
          </w:p>
        </w:tc>
        <w:tc>
          <w:tcPr>
            <w:tcW w:w="2840" w:type="dxa"/>
          </w:tcPr>
          <w:p w14:paraId="7DA65F1B" w14:textId="77777777" w:rsidR="00AB1B1C" w:rsidRDefault="00AB1B1C" w:rsidP="00AB1B1C">
            <w:pPr>
              <w:pStyle w:val="TableParagraph"/>
              <w:spacing w:line="258" w:lineRule="exact"/>
              <w:ind w:left="52"/>
              <w:rPr>
                <w:w w:val="120"/>
                <w:sz w:val="22"/>
              </w:rPr>
            </w:pPr>
            <w:r w:rsidRPr="00487A53">
              <w:rPr>
                <w:w w:val="120"/>
                <w:sz w:val="22"/>
              </w:rPr>
              <w:t>Standard</w:t>
            </w:r>
            <w:r>
              <w:rPr>
                <w:w w:val="120"/>
                <w:sz w:val="22"/>
              </w:rPr>
              <w:t xml:space="preserve"> B2_s</w:t>
            </w:r>
          </w:p>
          <w:p w14:paraId="729B8352" w14:textId="77777777" w:rsidR="00AB1B1C" w:rsidRPr="00487A53" w:rsidRDefault="00AB1B1C" w:rsidP="00AB1B1C">
            <w:pPr>
              <w:pStyle w:val="TableParagraph"/>
              <w:spacing w:line="258" w:lineRule="exact"/>
              <w:ind w:left="52"/>
              <w:rPr>
                <w:w w:val="120"/>
                <w:sz w:val="22"/>
              </w:rPr>
            </w:pPr>
            <w:r>
              <w:rPr>
                <w:w w:val="120"/>
                <w:sz w:val="22"/>
              </w:rPr>
              <w:t>Standard</w:t>
            </w:r>
            <w:r w:rsidRPr="00487A53">
              <w:rPr>
                <w:w w:val="120"/>
                <w:sz w:val="22"/>
              </w:rPr>
              <w:t xml:space="preserve"> B2ms</w:t>
            </w:r>
          </w:p>
          <w:p w14:paraId="5309CC03" w14:textId="77777777" w:rsidR="00AB1B1C" w:rsidRDefault="00AB1B1C" w:rsidP="00AB1B1C">
            <w:pPr>
              <w:pStyle w:val="TableParagraph"/>
              <w:spacing w:line="258" w:lineRule="exact"/>
              <w:ind w:left="52"/>
            </w:pPr>
            <w:r>
              <w:rPr>
                <w:w w:val="120"/>
                <w:sz w:val="22"/>
              </w:rPr>
              <w:t>Standard</w:t>
            </w:r>
            <w:r w:rsidRPr="00487A53">
              <w:rPr>
                <w:w w:val="120"/>
                <w:sz w:val="22"/>
              </w:rPr>
              <w:t xml:space="preserve"> B4ms</w:t>
            </w:r>
          </w:p>
        </w:tc>
        <w:tc>
          <w:tcPr>
            <w:tcW w:w="2840" w:type="dxa"/>
          </w:tcPr>
          <w:p w14:paraId="39E4663B" w14:textId="77777777" w:rsidR="00AB1B1C" w:rsidRDefault="00AB1B1C" w:rsidP="00AB1B1C">
            <w:pPr>
              <w:pStyle w:val="TableParagraph"/>
              <w:spacing w:line="258" w:lineRule="exact"/>
              <w:ind w:left="52"/>
              <w:rPr>
                <w:w w:val="120"/>
                <w:sz w:val="22"/>
              </w:rPr>
            </w:pPr>
            <w:r w:rsidRPr="00487A53">
              <w:rPr>
                <w:w w:val="120"/>
                <w:sz w:val="22"/>
              </w:rPr>
              <w:t>Standard</w:t>
            </w:r>
            <w:r>
              <w:rPr>
                <w:w w:val="120"/>
                <w:sz w:val="22"/>
              </w:rPr>
              <w:t>_B2_s</w:t>
            </w:r>
          </w:p>
          <w:p w14:paraId="0A32C8CB" w14:textId="77777777" w:rsidR="00AB1B1C" w:rsidRPr="00487A53" w:rsidRDefault="00AB1B1C" w:rsidP="00AB1B1C">
            <w:pPr>
              <w:pStyle w:val="TableParagraph"/>
              <w:spacing w:line="258" w:lineRule="exact"/>
              <w:ind w:left="52"/>
              <w:rPr>
                <w:w w:val="120"/>
                <w:sz w:val="22"/>
              </w:rPr>
            </w:pPr>
            <w:r>
              <w:rPr>
                <w:w w:val="120"/>
                <w:sz w:val="22"/>
              </w:rPr>
              <w:t>Standard_</w:t>
            </w:r>
            <w:r w:rsidRPr="00487A53">
              <w:rPr>
                <w:w w:val="120"/>
                <w:sz w:val="22"/>
              </w:rPr>
              <w:t>B2ms</w:t>
            </w:r>
          </w:p>
          <w:p w14:paraId="558E2A46" w14:textId="77777777" w:rsidR="00AB1B1C" w:rsidRDefault="00AB1B1C" w:rsidP="00AB1B1C">
            <w:pPr>
              <w:pStyle w:val="TableParagraph"/>
              <w:spacing w:line="258" w:lineRule="exact"/>
              <w:ind w:left="52"/>
              <w:rPr>
                <w:w w:val="120"/>
                <w:sz w:val="22"/>
              </w:rPr>
            </w:pPr>
            <w:r>
              <w:rPr>
                <w:w w:val="120"/>
                <w:sz w:val="22"/>
              </w:rPr>
              <w:t>Standard_</w:t>
            </w:r>
            <w:r w:rsidRPr="00487A53">
              <w:rPr>
                <w:w w:val="120"/>
                <w:sz w:val="22"/>
              </w:rPr>
              <w:t>B4ms</w:t>
            </w:r>
          </w:p>
          <w:p w14:paraId="594DC1AD" w14:textId="4077F8BC" w:rsidR="00A7509E" w:rsidRPr="00487A53" w:rsidRDefault="00A7509E" w:rsidP="00AB1B1C">
            <w:pPr>
              <w:pStyle w:val="TableParagraph"/>
              <w:spacing w:line="258" w:lineRule="exact"/>
              <w:ind w:left="52"/>
              <w:rPr>
                <w:w w:val="120"/>
                <w:sz w:val="22"/>
              </w:rPr>
            </w:pPr>
          </w:p>
        </w:tc>
      </w:tr>
      <w:tr w:rsidR="00AB1B1C" w14:paraId="1689F997" w14:textId="77777777" w:rsidTr="007E0C0E">
        <w:trPr>
          <w:trHeight w:val="1288"/>
        </w:trPr>
        <w:tc>
          <w:tcPr>
            <w:tcW w:w="1636" w:type="dxa"/>
          </w:tcPr>
          <w:p w14:paraId="402771B8" w14:textId="77777777" w:rsidR="00AB1B1C" w:rsidRDefault="00AB1B1C" w:rsidP="00AB1B1C">
            <w:pPr>
              <w:pStyle w:val="TableParagraph"/>
              <w:spacing w:before="150"/>
              <w:ind w:left="52"/>
              <w:rPr>
                <w:sz w:val="20"/>
              </w:rPr>
            </w:pPr>
            <w:r>
              <w:rPr>
                <w:w w:val="110"/>
                <w:sz w:val="20"/>
              </w:rPr>
              <w:t>D</w:t>
            </w:r>
            <w:r>
              <w:rPr>
                <w:spacing w:val="-12"/>
                <w:w w:val="110"/>
                <w:sz w:val="20"/>
              </w:rPr>
              <w:t xml:space="preserve"> </w:t>
            </w:r>
            <w:r>
              <w:rPr>
                <w:spacing w:val="-2"/>
                <w:w w:val="115"/>
                <w:sz w:val="20"/>
              </w:rPr>
              <w:t>series</w:t>
            </w:r>
          </w:p>
        </w:tc>
        <w:tc>
          <w:tcPr>
            <w:tcW w:w="2840" w:type="dxa"/>
          </w:tcPr>
          <w:p w14:paraId="38C41FC6" w14:textId="1DD32B44" w:rsidR="00AB1B1C" w:rsidRDefault="00AB1B1C" w:rsidP="00AB1B1C">
            <w:pPr>
              <w:pStyle w:val="TableParagraph"/>
              <w:spacing w:line="258" w:lineRule="exact"/>
              <w:ind w:left="52"/>
              <w:rPr>
                <w:w w:val="120"/>
                <w:sz w:val="22"/>
              </w:rPr>
            </w:pPr>
            <w:r>
              <w:rPr>
                <w:w w:val="120"/>
                <w:sz w:val="22"/>
              </w:rPr>
              <w:t>Standard D3_v2</w:t>
            </w:r>
          </w:p>
          <w:p w14:paraId="5703BA62" w14:textId="1F4453B1" w:rsidR="00AB1B1C" w:rsidRPr="00487A53" w:rsidRDefault="00AB1B1C" w:rsidP="00AB1B1C">
            <w:pPr>
              <w:pStyle w:val="TableParagraph"/>
              <w:spacing w:line="258" w:lineRule="exact"/>
              <w:ind w:left="52"/>
              <w:rPr>
                <w:w w:val="120"/>
                <w:sz w:val="22"/>
              </w:rPr>
            </w:pPr>
            <w:r>
              <w:rPr>
                <w:w w:val="120"/>
                <w:sz w:val="22"/>
              </w:rPr>
              <w:t>Standard D</w:t>
            </w:r>
            <w:r w:rsidR="00F22A25">
              <w:rPr>
                <w:w w:val="120"/>
                <w:sz w:val="22"/>
              </w:rPr>
              <w:t>S</w:t>
            </w:r>
            <w:r>
              <w:rPr>
                <w:w w:val="120"/>
                <w:sz w:val="22"/>
              </w:rPr>
              <w:t>3_v2</w:t>
            </w:r>
          </w:p>
          <w:p w14:paraId="45121812" w14:textId="77777777" w:rsidR="00AB1B1C" w:rsidRDefault="00AB1B1C" w:rsidP="00AB1B1C">
            <w:pPr>
              <w:pStyle w:val="TableParagraph"/>
              <w:spacing w:line="258" w:lineRule="exact"/>
              <w:ind w:left="52"/>
            </w:pPr>
            <w:r>
              <w:rPr>
                <w:w w:val="120"/>
                <w:sz w:val="22"/>
              </w:rPr>
              <w:t>Standard</w:t>
            </w:r>
            <w:r w:rsidRPr="00487A53">
              <w:rPr>
                <w:w w:val="120"/>
                <w:sz w:val="22"/>
              </w:rPr>
              <w:t xml:space="preserve"> D5_v2</w:t>
            </w:r>
          </w:p>
        </w:tc>
        <w:tc>
          <w:tcPr>
            <w:tcW w:w="2840" w:type="dxa"/>
          </w:tcPr>
          <w:p w14:paraId="391A95D4" w14:textId="25CB428E" w:rsidR="00AB1B1C" w:rsidRDefault="00AB1B1C" w:rsidP="00AB1B1C">
            <w:pPr>
              <w:pStyle w:val="TableParagraph"/>
              <w:spacing w:line="258" w:lineRule="exact"/>
              <w:ind w:left="52"/>
              <w:rPr>
                <w:w w:val="120"/>
                <w:sz w:val="22"/>
              </w:rPr>
            </w:pPr>
            <w:r>
              <w:rPr>
                <w:w w:val="120"/>
                <w:sz w:val="22"/>
              </w:rPr>
              <w:t>Standard_D3_v2</w:t>
            </w:r>
          </w:p>
          <w:p w14:paraId="4BF2BF54" w14:textId="36C3B8D8" w:rsidR="00AB1B1C" w:rsidRPr="00487A53" w:rsidRDefault="00AB1B1C" w:rsidP="00AB1B1C">
            <w:pPr>
              <w:pStyle w:val="TableParagraph"/>
              <w:spacing w:line="258" w:lineRule="exact"/>
              <w:ind w:left="52"/>
              <w:rPr>
                <w:w w:val="120"/>
                <w:sz w:val="22"/>
              </w:rPr>
            </w:pPr>
            <w:r>
              <w:rPr>
                <w:w w:val="120"/>
                <w:sz w:val="22"/>
              </w:rPr>
              <w:t>Standard_D</w:t>
            </w:r>
            <w:r w:rsidR="00F22A25">
              <w:rPr>
                <w:w w:val="120"/>
                <w:sz w:val="22"/>
              </w:rPr>
              <w:t>S</w:t>
            </w:r>
            <w:r>
              <w:rPr>
                <w:w w:val="120"/>
                <w:sz w:val="22"/>
              </w:rPr>
              <w:t>3_v2</w:t>
            </w:r>
          </w:p>
          <w:p w14:paraId="3AA2E723" w14:textId="77777777" w:rsidR="00AB1B1C" w:rsidRDefault="00AB1B1C" w:rsidP="00AB1B1C">
            <w:pPr>
              <w:pStyle w:val="TableParagraph"/>
              <w:spacing w:line="258" w:lineRule="exact"/>
              <w:ind w:left="52"/>
              <w:rPr>
                <w:w w:val="120"/>
                <w:sz w:val="22"/>
              </w:rPr>
            </w:pPr>
            <w:r>
              <w:rPr>
                <w:w w:val="120"/>
                <w:sz w:val="22"/>
              </w:rPr>
              <w:t>Standard_</w:t>
            </w:r>
            <w:r w:rsidRPr="00487A53">
              <w:rPr>
                <w:w w:val="120"/>
                <w:sz w:val="22"/>
              </w:rPr>
              <w:t>D5_v2</w:t>
            </w:r>
          </w:p>
        </w:tc>
      </w:tr>
      <w:tr w:rsidR="00AB1B1C" w14:paraId="5A8FCDC3" w14:textId="77777777" w:rsidTr="007E0C0E">
        <w:trPr>
          <w:trHeight w:val="970"/>
        </w:trPr>
        <w:tc>
          <w:tcPr>
            <w:tcW w:w="1636" w:type="dxa"/>
          </w:tcPr>
          <w:p w14:paraId="4638E175" w14:textId="77777777" w:rsidR="00AB1B1C" w:rsidRDefault="00AB1B1C" w:rsidP="00AB1B1C">
            <w:pPr>
              <w:pStyle w:val="TableParagraph"/>
              <w:spacing w:before="157"/>
              <w:ind w:left="52"/>
            </w:pPr>
            <w:r>
              <w:rPr>
                <w:w w:val="125"/>
                <w:sz w:val="22"/>
              </w:rPr>
              <w:t>F</w:t>
            </w:r>
            <w:r>
              <w:rPr>
                <w:spacing w:val="5"/>
                <w:w w:val="125"/>
                <w:sz w:val="22"/>
              </w:rPr>
              <w:t xml:space="preserve"> </w:t>
            </w:r>
            <w:r>
              <w:rPr>
                <w:spacing w:val="-2"/>
                <w:w w:val="125"/>
                <w:sz w:val="22"/>
              </w:rPr>
              <w:t>series</w:t>
            </w:r>
          </w:p>
        </w:tc>
        <w:tc>
          <w:tcPr>
            <w:tcW w:w="2840" w:type="dxa"/>
          </w:tcPr>
          <w:p w14:paraId="0F2E29E9" w14:textId="77777777" w:rsidR="00AB1B1C" w:rsidRDefault="00AB1B1C" w:rsidP="00AB1B1C">
            <w:pPr>
              <w:pStyle w:val="TableParagraph"/>
              <w:spacing w:line="258" w:lineRule="exact"/>
              <w:ind w:left="52"/>
              <w:rPr>
                <w:w w:val="120"/>
                <w:sz w:val="22"/>
              </w:rPr>
            </w:pPr>
            <w:r>
              <w:rPr>
                <w:w w:val="120"/>
                <w:sz w:val="22"/>
              </w:rPr>
              <w:t>Standard F4s</w:t>
            </w:r>
          </w:p>
          <w:p w14:paraId="790A9267" w14:textId="77777777" w:rsidR="00AB1B1C" w:rsidRPr="00487A53" w:rsidRDefault="00AB1B1C" w:rsidP="00AB1B1C">
            <w:pPr>
              <w:pStyle w:val="TableParagraph"/>
              <w:spacing w:line="258" w:lineRule="exact"/>
              <w:ind w:left="52"/>
              <w:rPr>
                <w:w w:val="120"/>
                <w:sz w:val="22"/>
              </w:rPr>
            </w:pPr>
            <w:r>
              <w:rPr>
                <w:w w:val="120"/>
                <w:sz w:val="22"/>
              </w:rPr>
              <w:t>Standard F8</w:t>
            </w:r>
          </w:p>
          <w:p w14:paraId="259F738E" w14:textId="77777777" w:rsidR="00AB1B1C" w:rsidRDefault="00AB1B1C" w:rsidP="00AB1B1C">
            <w:pPr>
              <w:pStyle w:val="TableParagraph"/>
              <w:spacing w:line="258" w:lineRule="exact"/>
              <w:ind w:left="52"/>
            </w:pPr>
            <w:r>
              <w:rPr>
                <w:w w:val="120"/>
                <w:sz w:val="22"/>
              </w:rPr>
              <w:t>Standard</w:t>
            </w:r>
            <w:r w:rsidRPr="00487A53">
              <w:rPr>
                <w:w w:val="120"/>
                <w:sz w:val="22"/>
              </w:rPr>
              <w:t xml:space="preserve"> F16s</w:t>
            </w:r>
          </w:p>
        </w:tc>
        <w:tc>
          <w:tcPr>
            <w:tcW w:w="2840" w:type="dxa"/>
          </w:tcPr>
          <w:p w14:paraId="7120C50E" w14:textId="77777777" w:rsidR="00AB1B1C" w:rsidRDefault="00AB1B1C" w:rsidP="00AB1B1C">
            <w:pPr>
              <w:pStyle w:val="TableParagraph"/>
              <w:spacing w:line="258" w:lineRule="exact"/>
              <w:ind w:left="52"/>
              <w:rPr>
                <w:w w:val="120"/>
                <w:sz w:val="22"/>
              </w:rPr>
            </w:pPr>
            <w:r>
              <w:rPr>
                <w:w w:val="120"/>
                <w:sz w:val="22"/>
              </w:rPr>
              <w:t>Standard_F4s</w:t>
            </w:r>
          </w:p>
          <w:p w14:paraId="1134AC51" w14:textId="77777777" w:rsidR="00AB1B1C" w:rsidRPr="00487A53" w:rsidRDefault="00AB1B1C" w:rsidP="00AB1B1C">
            <w:pPr>
              <w:pStyle w:val="TableParagraph"/>
              <w:spacing w:line="258" w:lineRule="exact"/>
              <w:ind w:left="52"/>
              <w:rPr>
                <w:w w:val="120"/>
                <w:sz w:val="22"/>
              </w:rPr>
            </w:pPr>
            <w:r>
              <w:rPr>
                <w:w w:val="120"/>
                <w:sz w:val="22"/>
              </w:rPr>
              <w:t>Standard_F8</w:t>
            </w:r>
          </w:p>
          <w:p w14:paraId="2CC34737" w14:textId="77777777" w:rsidR="00AB1B1C" w:rsidRDefault="00AB1B1C" w:rsidP="00AB1B1C">
            <w:pPr>
              <w:pStyle w:val="TableParagraph"/>
              <w:spacing w:line="258" w:lineRule="exact"/>
              <w:ind w:left="52"/>
              <w:rPr>
                <w:w w:val="120"/>
                <w:sz w:val="22"/>
              </w:rPr>
            </w:pPr>
            <w:r>
              <w:rPr>
                <w:w w:val="120"/>
                <w:sz w:val="22"/>
              </w:rPr>
              <w:t>Standard_</w:t>
            </w:r>
            <w:r w:rsidRPr="00487A53">
              <w:rPr>
                <w:w w:val="120"/>
                <w:sz w:val="22"/>
              </w:rPr>
              <w:t>F16s</w:t>
            </w:r>
          </w:p>
        </w:tc>
      </w:tr>
    </w:tbl>
    <w:p w14:paraId="32FEA9F9" w14:textId="77777777" w:rsidR="00EF5C7E" w:rsidRDefault="00EF5C7E" w:rsidP="00EF5C7E">
      <w:pPr>
        <w:pStyle w:val="ListParagraph"/>
        <w:ind w:left="360"/>
        <w:rPr>
          <w:rFonts w:cstheme="minorHAnsi"/>
          <w:color w:val="242424"/>
          <w:szCs w:val="28"/>
          <w:shd w:val="clear" w:color="auto" w:fill="FFFFFF"/>
        </w:rPr>
      </w:pPr>
    </w:p>
    <w:p w14:paraId="251B6C16" w14:textId="77777777" w:rsidR="00522CE4" w:rsidRDefault="00522CE4" w:rsidP="00EF5C7E">
      <w:pPr>
        <w:pStyle w:val="BodyText"/>
        <w:spacing w:before="203" w:line="304" w:lineRule="auto"/>
        <w:ind w:left="720" w:right="644"/>
        <w:rPr>
          <w:rFonts w:eastAsiaTheme="minorEastAsia" w:cstheme="minorHAnsi"/>
          <w:szCs w:val="28"/>
          <w:lang w:val="en-IN"/>
        </w:rPr>
      </w:pPr>
    </w:p>
    <w:p w14:paraId="47CF5C74" w14:textId="77777777" w:rsidR="00522CE4" w:rsidRDefault="00522CE4" w:rsidP="00EF5C7E">
      <w:pPr>
        <w:pStyle w:val="BodyText"/>
        <w:spacing w:before="203" w:line="304" w:lineRule="auto"/>
        <w:ind w:left="720" w:right="644"/>
        <w:rPr>
          <w:rFonts w:eastAsiaTheme="minorEastAsia" w:cstheme="minorHAnsi"/>
          <w:szCs w:val="28"/>
          <w:lang w:val="en-IN"/>
        </w:rPr>
      </w:pPr>
    </w:p>
    <w:p w14:paraId="0C2736D4" w14:textId="77777777" w:rsidR="00522CE4" w:rsidRDefault="00522CE4" w:rsidP="00EF5C7E">
      <w:pPr>
        <w:pStyle w:val="BodyText"/>
        <w:spacing w:before="203" w:line="304" w:lineRule="auto"/>
        <w:ind w:left="720" w:right="644"/>
        <w:rPr>
          <w:rFonts w:eastAsiaTheme="minorEastAsia" w:cstheme="minorHAnsi"/>
          <w:szCs w:val="28"/>
          <w:lang w:val="en-IN"/>
        </w:rPr>
      </w:pPr>
    </w:p>
    <w:p w14:paraId="5C0F2DD3" w14:textId="77777777" w:rsidR="00522CE4" w:rsidRDefault="00522CE4" w:rsidP="00EF5C7E">
      <w:pPr>
        <w:pStyle w:val="BodyText"/>
        <w:spacing w:before="203" w:line="304" w:lineRule="auto"/>
        <w:ind w:left="720" w:right="644"/>
        <w:rPr>
          <w:rFonts w:eastAsiaTheme="minorEastAsia" w:cstheme="minorHAnsi"/>
          <w:szCs w:val="28"/>
          <w:lang w:val="en-IN"/>
        </w:rPr>
      </w:pPr>
    </w:p>
    <w:p w14:paraId="231DE1BE" w14:textId="77777777" w:rsidR="00522CE4" w:rsidRDefault="00522CE4" w:rsidP="00EF5C7E">
      <w:pPr>
        <w:pStyle w:val="BodyText"/>
        <w:spacing w:before="203" w:line="304" w:lineRule="auto"/>
        <w:ind w:left="720" w:right="644"/>
        <w:rPr>
          <w:rFonts w:eastAsiaTheme="minorEastAsia" w:cstheme="minorHAnsi"/>
          <w:szCs w:val="28"/>
          <w:lang w:val="en-IN"/>
        </w:rPr>
      </w:pPr>
    </w:p>
    <w:p w14:paraId="168BA109" w14:textId="77777777" w:rsidR="00522CE4" w:rsidRDefault="00522CE4" w:rsidP="00EF5C7E">
      <w:pPr>
        <w:pStyle w:val="BodyText"/>
        <w:spacing w:before="203" w:line="304" w:lineRule="auto"/>
        <w:ind w:left="720" w:right="644"/>
        <w:rPr>
          <w:rFonts w:eastAsiaTheme="minorEastAsia" w:cstheme="minorHAnsi"/>
          <w:szCs w:val="28"/>
          <w:lang w:val="en-IN"/>
        </w:rPr>
      </w:pPr>
    </w:p>
    <w:p w14:paraId="72C0ECAE" w14:textId="77777777" w:rsidR="002006F4" w:rsidRDefault="002006F4" w:rsidP="002006F4">
      <w:pPr>
        <w:pStyle w:val="BodyText"/>
        <w:spacing w:before="203" w:line="304" w:lineRule="auto"/>
        <w:ind w:right="644"/>
        <w:rPr>
          <w:rFonts w:eastAsiaTheme="minorEastAsia" w:cstheme="minorHAnsi"/>
          <w:szCs w:val="28"/>
          <w:lang w:val="en-IN"/>
        </w:rPr>
      </w:pPr>
    </w:p>
    <w:p w14:paraId="679A700D" w14:textId="77777777" w:rsidR="00FF5206" w:rsidRDefault="007B3774" w:rsidP="00A14304">
      <w:pPr>
        <w:pStyle w:val="BodyText"/>
        <w:spacing w:before="203" w:line="304" w:lineRule="auto"/>
        <w:ind w:left="720" w:right="644"/>
        <w:rPr>
          <w:rFonts w:eastAsiaTheme="minorEastAsia" w:cstheme="minorHAnsi"/>
          <w:szCs w:val="28"/>
          <w:lang w:val="en-IN"/>
        </w:rPr>
      </w:pPr>
      <w:r>
        <w:rPr>
          <w:rFonts w:eastAsiaTheme="minorEastAsia" w:cstheme="minorHAnsi"/>
          <w:szCs w:val="28"/>
          <w:lang w:val="en-IN"/>
        </w:rPr>
        <w:t xml:space="preserve">    </w:t>
      </w:r>
    </w:p>
    <w:p w14:paraId="55EA77D8" w14:textId="3B0D22AA" w:rsidR="004F39EB" w:rsidRDefault="007B3774" w:rsidP="00A14304">
      <w:pPr>
        <w:pStyle w:val="BodyText"/>
        <w:spacing w:before="203" w:line="304" w:lineRule="auto"/>
        <w:ind w:left="720" w:right="644"/>
      </w:pPr>
      <w:r>
        <w:rPr>
          <w:rFonts w:eastAsiaTheme="minorEastAsia" w:cstheme="minorHAnsi"/>
          <w:szCs w:val="28"/>
          <w:lang w:val="en-IN"/>
        </w:rPr>
        <w:t xml:space="preserve">Few of sizes are getting retried soon from azure, please refer </w:t>
      </w:r>
      <w:hyperlink r:id="rId28" w:history="1">
        <w:r w:rsidR="004F39EB">
          <w:rPr>
            <w:rStyle w:val="Hyperlink"/>
          </w:rPr>
          <w:t>Virtual Machine series | Microsoft Azure</w:t>
        </w:r>
      </w:hyperlink>
      <w:r>
        <w:t>.</w:t>
      </w:r>
    </w:p>
    <w:p w14:paraId="4B35A373" w14:textId="00E78FD5" w:rsidR="007B3774" w:rsidRDefault="002006F4" w:rsidP="00A14304">
      <w:pPr>
        <w:pStyle w:val="BodyText"/>
        <w:spacing w:before="203" w:line="304" w:lineRule="auto"/>
        <w:ind w:left="720" w:right="644"/>
        <w:rPr>
          <w:rFonts w:cstheme="minorHAnsi"/>
          <w:w w:val="120"/>
          <w:szCs w:val="28"/>
        </w:rPr>
      </w:pPr>
      <w:r>
        <w:rPr>
          <w:rFonts w:cstheme="minorHAnsi"/>
          <w:w w:val="120"/>
          <w:szCs w:val="28"/>
        </w:rPr>
        <w:t>For more information, please refer as below.</w:t>
      </w:r>
    </w:p>
    <w:p w14:paraId="0505E00D" w14:textId="77777777" w:rsidR="00EF5C7E" w:rsidRPr="0014554A" w:rsidRDefault="00000000" w:rsidP="00A14304">
      <w:pPr>
        <w:ind w:left="720"/>
        <w:rPr>
          <w:rStyle w:val="Hyperlink"/>
          <w:szCs w:val="28"/>
        </w:rPr>
      </w:pPr>
      <w:hyperlink r:id="rId29" w:history="1">
        <w:r w:rsidR="00EF5C7E" w:rsidRPr="0014554A">
          <w:rPr>
            <w:rStyle w:val="Hyperlink"/>
            <w:szCs w:val="28"/>
          </w:rPr>
          <w:t>https://docs.microsoft.com/en-us/azure/virtual-machines/sizes-</w:t>
        </w:r>
      </w:hyperlink>
      <w:r w:rsidR="00EF5C7E" w:rsidRPr="0014554A">
        <w:rPr>
          <w:rStyle w:val="Hyperlink"/>
          <w:szCs w:val="28"/>
        </w:rPr>
        <w:t xml:space="preserve"> </w:t>
      </w:r>
      <w:hyperlink r:id="rId30">
        <w:r w:rsidR="00EF5C7E" w:rsidRPr="0014554A">
          <w:rPr>
            <w:rStyle w:val="Hyperlink"/>
            <w:szCs w:val="28"/>
          </w:rPr>
          <w:t>general</w:t>
        </w:r>
      </w:hyperlink>
    </w:p>
    <w:p w14:paraId="72694E3E" w14:textId="0489AA4A" w:rsidR="00EF5C7E" w:rsidRPr="00DE2A85" w:rsidRDefault="00000000" w:rsidP="00A14304">
      <w:pPr>
        <w:ind w:left="720"/>
        <w:rPr>
          <w:color w:val="0563C1" w:themeColor="hyperlink"/>
          <w:u w:val="single"/>
        </w:rPr>
      </w:pPr>
      <w:hyperlink r:id="rId31" w:history="1">
        <w:r w:rsidR="00EF5C7E" w:rsidRPr="0014554A">
          <w:rPr>
            <w:rStyle w:val="Hyperlink"/>
            <w:szCs w:val="28"/>
          </w:rPr>
          <w:t>https://docs.microsoft.com/en-us/azure/virtual-machines/linux/sizes</w:t>
        </w:r>
      </w:hyperlink>
      <w:r w:rsidR="00EF5C7E" w:rsidRPr="0014554A">
        <w:rPr>
          <w:rStyle w:val="Hyperlink"/>
        </w:rPr>
        <w:t>.</w:t>
      </w:r>
    </w:p>
    <w:p w14:paraId="3B86ECB1" w14:textId="77777777" w:rsidR="00D85F4F" w:rsidRPr="00703B8E" w:rsidRDefault="00D85F4F" w:rsidP="003C284B">
      <w:pPr>
        <w:pStyle w:val="ListParagraph"/>
        <w:ind w:left="360"/>
        <w:rPr>
          <w:rFonts w:cstheme="minorHAnsi"/>
          <w:color w:val="242424"/>
          <w:szCs w:val="28"/>
        </w:rPr>
      </w:pPr>
    </w:p>
    <w:p w14:paraId="1DA1A15E" w14:textId="1B590786" w:rsidR="0002060F" w:rsidRPr="00703B8E" w:rsidRDefault="007A03E6">
      <w:pPr>
        <w:pStyle w:val="ListParagraph"/>
        <w:numPr>
          <w:ilvl w:val="0"/>
          <w:numId w:val="19"/>
        </w:numPr>
        <w:ind w:left="283"/>
        <w:rPr>
          <w:rFonts w:cstheme="minorHAnsi"/>
          <w:color w:val="242424"/>
          <w:szCs w:val="28"/>
        </w:rPr>
      </w:pPr>
      <w:r w:rsidRPr="00703B8E">
        <w:rPr>
          <w:rFonts w:cstheme="minorHAnsi"/>
          <w:color w:val="242424"/>
          <w:szCs w:val="28"/>
          <w:shd w:val="clear" w:color="auto" w:fill="FFFFFF"/>
        </w:rPr>
        <w:t>Virtual Cloud Network</w:t>
      </w:r>
      <w:r w:rsidR="0002060F" w:rsidRPr="00703B8E">
        <w:rPr>
          <w:rFonts w:cstheme="minorHAnsi"/>
          <w:color w:val="242424"/>
          <w:szCs w:val="28"/>
          <w:shd w:val="clear" w:color="auto" w:fill="FFFFFF"/>
        </w:rPr>
        <w:t>.</w:t>
      </w:r>
      <w:r w:rsidR="00E65861" w:rsidRPr="00703B8E">
        <w:rPr>
          <w:rFonts w:cstheme="minorHAnsi"/>
          <w:color w:val="242424"/>
          <w:szCs w:val="28"/>
          <w:shd w:val="clear" w:color="auto" w:fill="FFFFFF"/>
        </w:rPr>
        <w:t xml:space="preserve"> [VCN]</w:t>
      </w:r>
    </w:p>
    <w:p w14:paraId="41825361" w14:textId="32BDF182" w:rsidR="003B26ED" w:rsidRPr="00703B8E" w:rsidRDefault="003B26ED" w:rsidP="003C284B">
      <w:pPr>
        <w:pStyle w:val="ListParagraph"/>
        <w:ind w:left="360"/>
        <w:rPr>
          <w:rFonts w:cstheme="minorHAnsi"/>
          <w:szCs w:val="28"/>
        </w:rPr>
      </w:pPr>
      <w:r w:rsidRPr="00703B8E">
        <w:rPr>
          <w:rFonts w:cstheme="minorHAnsi"/>
          <w:szCs w:val="28"/>
        </w:rPr>
        <w:t>Default address prefix for virtual network is 10.0.0.0/16.</w:t>
      </w:r>
    </w:p>
    <w:p w14:paraId="3BE6D69A" w14:textId="6305EE0F" w:rsidR="005040FF" w:rsidRDefault="005040FF" w:rsidP="003C284B">
      <w:pPr>
        <w:pStyle w:val="ListParagraph"/>
        <w:ind w:left="360"/>
        <w:rPr>
          <w:rFonts w:cstheme="minorHAnsi"/>
          <w:szCs w:val="28"/>
          <w:lang w:val="en-IN" w:eastAsia="en-US"/>
        </w:rPr>
      </w:pPr>
      <w:r w:rsidRPr="00703B8E">
        <w:rPr>
          <w:rFonts w:cstheme="minorHAnsi"/>
          <w:szCs w:val="28"/>
          <w:lang w:val="en-IN" w:eastAsia="en-US"/>
        </w:rPr>
        <w:t>Default name:</w:t>
      </w:r>
      <w:r w:rsidR="00EE6462">
        <w:rPr>
          <w:rFonts w:cstheme="minorHAnsi"/>
          <w:szCs w:val="28"/>
          <w:lang w:val="en-IN" w:eastAsia="en-US"/>
        </w:rPr>
        <w:t xml:space="preserve"> </w:t>
      </w:r>
      <w:proofErr w:type="spellStart"/>
      <w:r w:rsidR="00EE6462" w:rsidRPr="00686A1E">
        <w:rPr>
          <w:rFonts w:cstheme="minorHAnsi"/>
          <w:i/>
          <w:iCs/>
          <w:color w:val="4472C4" w:themeColor="accent1"/>
          <w:szCs w:val="28"/>
        </w:rPr>
        <w:t>vth-vnet</w:t>
      </w:r>
      <w:proofErr w:type="spellEnd"/>
    </w:p>
    <w:p w14:paraId="58094201" w14:textId="77777777" w:rsidR="006430FB" w:rsidRPr="00703B8E" w:rsidRDefault="006430FB" w:rsidP="003C284B">
      <w:pPr>
        <w:pStyle w:val="ListParagraph"/>
        <w:ind w:left="360"/>
        <w:rPr>
          <w:rFonts w:eastAsiaTheme="majorEastAsia" w:cstheme="minorHAnsi"/>
          <w:color w:val="1F3763" w:themeColor="accent1" w:themeShade="7F"/>
          <w:szCs w:val="28"/>
        </w:rPr>
      </w:pPr>
    </w:p>
    <w:p w14:paraId="3238004B" w14:textId="672F6E9D" w:rsidR="0002060F" w:rsidRPr="00703B8E" w:rsidRDefault="007A03E6">
      <w:pPr>
        <w:pStyle w:val="ListParagraph"/>
        <w:numPr>
          <w:ilvl w:val="0"/>
          <w:numId w:val="19"/>
        </w:numPr>
        <w:ind w:left="283"/>
        <w:rPr>
          <w:rFonts w:cstheme="minorHAnsi"/>
          <w:color w:val="242424"/>
          <w:szCs w:val="28"/>
        </w:rPr>
      </w:pPr>
      <w:r w:rsidRPr="00703B8E">
        <w:rPr>
          <w:rFonts w:cstheme="minorHAnsi"/>
          <w:color w:val="242424"/>
          <w:szCs w:val="28"/>
          <w:shd w:val="clear" w:color="auto" w:fill="FFFFFF"/>
        </w:rPr>
        <w:t>Subnets.</w:t>
      </w:r>
    </w:p>
    <w:p w14:paraId="21B35D3F" w14:textId="0060F20D" w:rsidR="00252084" w:rsidRPr="00703B8E" w:rsidRDefault="00252084" w:rsidP="003C284B">
      <w:pPr>
        <w:pStyle w:val="ListParagraph"/>
        <w:ind w:left="360"/>
        <w:rPr>
          <w:rFonts w:cstheme="minorHAnsi"/>
          <w:szCs w:val="28"/>
        </w:rPr>
      </w:pPr>
      <w:r w:rsidRPr="00703B8E">
        <w:rPr>
          <w:rFonts w:cstheme="minorHAnsi"/>
          <w:szCs w:val="28"/>
        </w:rPr>
        <w:t xml:space="preserve">Total </w:t>
      </w:r>
      <w:r w:rsidR="0033136D" w:rsidRPr="00703B8E">
        <w:rPr>
          <w:rFonts w:cstheme="minorHAnsi"/>
          <w:szCs w:val="28"/>
        </w:rPr>
        <w:t>three</w:t>
      </w:r>
      <w:r w:rsidRPr="00703B8E">
        <w:rPr>
          <w:rFonts w:cstheme="minorHAnsi"/>
          <w:szCs w:val="28"/>
        </w:rPr>
        <w:t xml:space="preserve"> subnets will be created. </w:t>
      </w:r>
      <w:r w:rsidR="00FC23DD" w:rsidRPr="00703B8E">
        <w:rPr>
          <w:rFonts w:cstheme="minorHAnsi"/>
          <w:szCs w:val="28"/>
        </w:rPr>
        <w:t>A</w:t>
      </w:r>
      <w:r w:rsidRPr="00703B8E">
        <w:rPr>
          <w:rFonts w:cstheme="minorHAnsi"/>
          <w:szCs w:val="28"/>
        </w:rPr>
        <w:t xml:space="preserve">ddress prefix </w:t>
      </w:r>
      <w:r w:rsidR="00FC23DD" w:rsidRPr="00703B8E">
        <w:rPr>
          <w:rFonts w:cstheme="minorHAnsi"/>
          <w:szCs w:val="28"/>
        </w:rPr>
        <w:t xml:space="preserve">can be configured in </w:t>
      </w:r>
      <w:r w:rsidRPr="00703B8E">
        <w:rPr>
          <w:rFonts w:cstheme="minorHAnsi"/>
          <w:szCs w:val="28"/>
        </w:rPr>
        <w:t>parameter file.</w:t>
      </w:r>
    </w:p>
    <w:p w14:paraId="22329A3E" w14:textId="1008D551" w:rsidR="005040FF" w:rsidRDefault="005040FF" w:rsidP="003C284B">
      <w:pPr>
        <w:pStyle w:val="ListParagraph"/>
        <w:ind w:left="360"/>
        <w:rPr>
          <w:rFonts w:cstheme="minorHAnsi"/>
          <w:szCs w:val="28"/>
          <w:lang w:val="en-IN" w:eastAsia="en-US"/>
        </w:rPr>
      </w:pPr>
      <w:r w:rsidRPr="00703B8E">
        <w:rPr>
          <w:rFonts w:cstheme="minorHAnsi"/>
          <w:szCs w:val="28"/>
          <w:lang w:val="en-IN" w:eastAsia="en-US"/>
        </w:rPr>
        <w:t xml:space="preserve">Default </w:t>
      </w:r>
      <w:r w:rsidR="009D41F0">
        <w:rPr>
          <w:rFonts w:cstheme="minorHAnsi"/>
          <w:szCs w:val="28"/>
          <w:lang w:val="en-IN" w:eastAsia="en-US"/>
        </w:rPr>
        <w:t>value</w:t>
      </w:r>
      <w:r w:rsidRPr="00703B8E">
        <w:rPr>
          <w:rFonts w:cstheme="minorHAnsi"/>
          <w:szCs w:val="28"/>
          <w:lang w:val="en-IN" w:eastAsia="en-US"/>
        </w:rPr>
        <w:t xml:space="preserve">: </w:t>
      </w:r>
    </w:p>
    <w:p w14:paraId="5A510328" w14:textId="77777777" w:rsidR="00E557D3" w:rsidRPr="002321F7" w:rsidRDefault="00E557D3" w:rsidP="00E557D3">
      <w:pPr>
        <w:pStyle w:val="ListParagraph"/>
        <w:ind w:left="360"/>
        <w:rPr>
          <w:rFonts w:cstheme="minorHAnsi"/>
          <w:i/>
          <w:iCs/>
          <w:color w:val="4472C4" w:themeColor="accent1"/>
          <w:szCs w:val="28"/>
        </w:rPr>
      </w:pPr>
      <w:r w:rsidRPr="002321F7">
        <w:rPr>
          <w:rFonts w:cstheme="minorHAnsi"/>
          <w:i/>
          <w:iCs/>
          <w:color w:val="4472C4" w:themeColor="accent1"/>
          <w:szCs w:val="28"/>
        </w:rPr>
        <w:t>10.0.1.0/24</w:t>
      </w:r>
    </w:p>
    <w:p w14:paraId="70F3095E" w14:textId="77777777" w:rsidR="00E557D3" w:rsidRPr="002321F7" w:rsidRDefault="00E557D3" w:rsidP="00E557D3">
      <w:pPr>
        <w:pStyle w:val="ListParagraph"/>
        <w:ind w:left="360"/>
        <w:rPr>
          <w:rFonts w:cstheme="minorHAnsi"/>
          <w:i/>
          <w:iCs/>
          <w:color w:val="4472C4" w:themeColor="accent1"/>
          <w:szCs w:val="28"/>
        </w:rPr>
      </w:pPr>
      <w:r w:rsidRPr="002321F7">
        <w:rPr>
          <w:rFonts w:cstheme="minorHAnsi"/>
          <w:i/>
          <w:iCs/>
          <w:color w:val="4472C4" w:themeColor="accent1"/>
          <w:szCs w:val="28"/>
        </w:rPr>
        <w:t>10.0.2.0/24</w:t>
      </w:r>
    </w:p>
    <w:p w14:paraId="36BB544F" w14:textId="77777777" w:rsidR="00E557D3" w:rsidRPr="002321F7" w:rsidRDefault="00E557D3" w:rsidP="00E557D3">
      <w:pPr>
        <w:pStyle w:val="ListParagraph"/>
        <w:ind w:left="360"/>
        <w:rPr>
          <w:rFonts w:cstheme="minorHAnsi"/>
          <w:i/>
          <w:iCs/>
          <w:color w:val="4472C4" w:themeColor="accent1"/>
          <w:szCs w:val="28"/>
        </w:rPr>
      </w:pPr>
      <w:r w:rsidRPr="002321F7">
        <w:rPr>
          <w:rFonts w:cstheme="minorHAnsi"/>
          <w:i/>
          <w:iCs/>
          <w:color w:val="4472C4" w:themeColor="accent1"/>
          <w:szCs w:val="28"/>
        </w:rPr>
        <w:t>10.0.3.0/24</w:t>
      </w:r>
    </w:p>
    <w:p w14:paraId="12F4389C" w14:textId="77777777" w:rsidR="006430FB" w:rsidRPr="00703B8E" w:rsidRDefault="006430FB" w:rsidP="003C284B">
      <w:pPr>
        <w:pStyle w:val="ListParagraph"/>
        <w:ind w:left="360"/>
        <w:rPr>
          <w:rFonts w:eastAsiaTheme="majorEastAsia" w:cstheme="minorHAnsi"/>
          <w:color w:val="1F3763" w:themeColor="accent1" w:themeShade="7F"/>
          <w:szCs w:val="28"/>
        </w:rPr>
      </w:pPr>
    </w:p>
    <w:p w14:paraId="3B4FC2A3" w14:textId="2333990A" w:rsidR="00266C3F" w:rsidRPr="00703B8E" w:rsidRDefault="007A03E6">
      <w:pPr>
        <w:pStyle w:val="ListParagraph"/>
        <w:numPr>
          <w:ilvl w:val="0"/>
          <w:numId w:val="19"/>
        </w:numPr>
        <w:ind w:left="283"/>
        <w:rPr>
          <w:rFonts w:cstheme="minorHAnsi"/>
          <w:color w:val="242424"/>
          <w:szCs w:val="28"/>
        </w:rPr>
      </w:pPr>
      <w:r w:rsidRPr="00703B8E">
        <w:rPr>
          <w:rFonts w:cstheme="minorHAnsi"/>
          <w:color w:val="242424"/>
          <w:szCs w:val="28"/>
          <w:shd w:val="clear" w:color="auto" w:fill="FFFFFF"/>
        </w:rPr>
        <w:t>Public and Private I</w:t>
      </w:r>
      <w:r w:rsidR="00E65861" w:rsidRPr="00703B8E">
        <w:rPr>
          <w:rFonts w:cstheme="minorHAnsi"/>
          <w:color w:val="242424"/>
          <w:szCs w:val="28"/>
          <w:shd w:val="clear" w:color="auto" w:fill="FFFFFF"/>
        </w:rPr>
        <w:t>P</w:t>
      </w:r>
      <w:r w:rsidRPr="00703B8E">
        <w:rPr>
          <w:rFonts w:cstheme="minorHAnsi"/>
          <w:color w:val="242424"/>
          <w:szCs w:val="28"/>
          <w:shd w:val="clear" w:color="auto" w:fill="FFFFFF"/>
        </w:rPr>
        <w:t xml:space="preserve"> address.</w:t>
      </w:r>
    </w:p>
    <w:p w14:paraId="0D82DBE5" w14:textId="4D50DE65" w:rsidR="00266C3F" w:rsidRDefault="00266C3F" w:rsidP="003C284B">
      <w:pPr>
        <w:pStyle w:val="ListParagraph"/>
        <w:ind w:left="360"/>
        <w:rPr>
          <w:rFonts w:cstheme="minorHAnsi"/>
          <w:szCs w:val="28"/>
        </w:rPr>
      </w:pPr>
      <w:r w:rsidRPr="00703B8E">
        <w:rPr>
          <w:rFonts w:cstheme="minorHAnsi"/>
          <w:szCs w:val="28"/>
        </w:rPr>
        <w:t xml:space="preserve">Single </w:t>
      </w:r>
      <w:r w:rsidR="001F76E6" w:rsidRPr="00703B8E">
        <w:rPr>
          <w:rFonts w:cstheme="minorHAnsi"/>
          <w:szCs w:val="28"/>
        </w:rPr>
        <w:t xml:space="preserve">frontend </w:t>
      </w:r>
      <w:r w:rsidRPr="00703B8E">
        <w:rPr>
          <w:rFonts w:cstheme="minorHAnsi"/>
          <w:szCs w:val="28"/>
        </w:rPr>
        <w:t xml:space="preserve">static public IP will be created and attached to LB interface. </w:t>
      </w:r>
    </w:p>
    <w:p w14:paraId="327097BE" w14:textId="1DB6E69C" w:rsidR="00EA715C" w:rsidRDefault="00EA715C" w:rsidP="003C284B">
      <w:pPr>
        <w:pStyle w:val="ListParagraph"/>
        <w:ind w:left="360"/>
        <w:rPr>
          <w:rFonts w:cstheme="minorHAnsi"/>
          <w:szCs w:val="28"/>
        </w:rPr>
      </w:pPr>
      <w:r>
        <w:rPr>
          <w:rFonts w:cstheme="minorHAnsi"/>
          <w:szCs w:val="28"/>
        </w:rPr>
        <w:t xml:space="preserve">Default public </w:t>
      </w:r>
      <w:r w:rsidR="0066018F">
        <w:rPr>
          <w:rFonts w:cstheme="minorHAnsi"/>
          <w:szCs w:val="28"/>
        </w:rPr>
        <w:t>IP</w:t>
      </w:r>
      <w:r>
        <w:rPr>
          <w:rFonts w:cstheme="minorHAnsi"/>
          <w:szCs w:val="28"/>
        </w:rPr>
        <w:t xml:space="preserve"> name: </w:t>
      </w:r>
      <w:r w:rsidRPr="00EA715C">
        <w:rPr>
          <w:rFonts w:cstheme="minorHAnsi"/>
          <w:i/>
          <w:iCs/>
          <w:color w:val="4472C4" w:themeColor="accent1"/>
          <w:szCs w:val="28"/>
        </w:rPr>
        <w:t>vth-lb1-ip</w:t>
      </w:r>
    </w:p>
    <w:p w14:paraId="1B0FE8C7" w14:textId="60F5B2C8" w:rsidR="00EA715C" w:rsidRDefault="00EA715C" w:rsidP="003C284B">
      <w:pPr>
        <w:pStyle w:val="ListParagraph"/>
        <w:ind w:left="360"/>
        <w:rPr>
          <w:rFonts w:cstheme="minorHAnsi"/>
          <w:szCs w:val="28"/>
        </w:rPr>
      </w:pPr>
      <w:r>
        <w:rPr>
          <w:rFonts w:cstheme="minorHAnsi"/>
          <w:szCs w:val="28"/>
        </w:rPr>
        <w:t xml:space="preserve">Default frontend </w:t>
      </w:r>
      <w:r w:rsidR="0066018F">
        <w:rPr>
          <w:rFonts w:cstheme="minorHAnsi"/>
          <w:szCs w:val="28"/>
        </w:rPr>
        <w:t>IP</w:t>
      </w:r>
      <w:r w:rsidR="001E6AED">
        <w:rPr>
          <w:rFonts w:cstheme="minorHAnsi"/>
          <w:szCs w:val="28"/>
        </w:rPr>
        <w:t xml:space="preserve"> </w:t>
      </w:r>
      <w:r>
        <w:rPr>
          <w:rFonts w:cstheme="minorHAnsi"/>
          <w:szCs w:val="28"/>
        </w:rPr>
        <w:t xml:space="preserve">name: </w:t>
      </w:r>
      <w:r w:rsidRPr="00EA715C">
        <w:rPr>
          <w:rFonts w:cstheme="minorHAnsi"/>
          <w:i/>
          <w:iCs/>
          <w:color w:val="4472C4" w:themeColor="accent1"/>
          <w:szCs w:val="28"/>
        </w:rPr>
        <w:t>vth-lb1-frnt-ip</w:t>
      </w:r>
    </w:p>
    <w:p w14:paraId="4D261278" w14:textId="77777777" w:rsidR="006430FB" w:rsidRPr="00703B8E" w:rsidRDefault="006430FB" w:rsidP="003C284B">
      <w:pPr>
        <w:pStyle w:val="ListParagraph"/>
        <w:ind w:left="360"/>
        <w:rPr>
          <w:rFonts w:cstheme="minorHAnsi"/>
          <w:szCs w:val="28"/>
        </w:rPr>
      </w:pPr>
    </w:p>
    <w:p w14:paraId="3831170A" w14:textId="264B67F6" w:rsidR="0002060F" w:rsidRPr="00703B8E" w:rsidRDefault="007A03E6">
      <w:pPr>
        <w:pStyle w:val="ListParagraph"/>
        <w:numPr>
          <w:ilvl w:val="0"/>
          <w:numId w:val="19"/>
        </w:numPr>
        <w:ind w:left="283"/>
        <w:rPr>
          <w:rFonts w:cstheme="minorHAnsi"/>
          <w:color w:val="242424"/>
          <w:szCs w:val="28"/>
        </w:rPr>
      </w:pPr>
      <w:r w:rsidRPr="00703B8E">
        <w:rPr>
          <w:rFonts w:cstheme="minorHAnsi"/>
          <w:color w:val="242424"/>
          <w:szCs w:val="28"/>
          <w:shd w:val="clear" w:color="auto" w:fill="FFFFFF"/>
        </w:rPr>
        <w:t>Network Security Group</w:t>
      </w:r>
      <w:r w:rsidR="0002060F" w:rsidRPr="00703B8E">
        <w:rPr>
          <w:rFonts w:cstheme="minorHAnsi"/>
          <w:color w:val="242424"/>
          <w:szCs w:val="28"/>
          <w:shd w:val="clear" w:color="auto" w:fill="FFFFFF"/>
        </w:rPr>
        <w:t>.</w:t>
      </w:r>
      <w:r w:rsidR="00E65861" w:rsidRPr="00703B8E">
        <w:rPr>
          <w:rFonts w:cstheme="minorHAnsi"/>
          <w:color w:val="242424"/>
          <w:szCs w:val="28"/>
          <w:shd w:val="clear" w:color="auto" w:fill="FFFFFF"/>
        </w:rPr>
        <w:t xml:space="preserve"> [NSG]</w:t>
      </w:r>
    </w:p>
    <w:p w14:paraId="51346A2D" w14:textId="6A037D06" w:rsidR="00A65A7B" w:rsidRPr="00703B8E" w:rsidRDefault="00A65A7B" w:rsidP="003C284B">
      <w:pPr>
        <w:pStyle w:val="ListParagraph"/>
        <w:ind w:left="360"/>
        <w:rPr>
          <w:rFonts w:cstheme="minorHAnsi"/>
          <w:szCs w:val="28"/>
        </w:rPr>
      </w:pPr>
      <w:r w:rsidRPr="00703B8E">
        <w:rPr>
          <w:rFonts w:cstheme="minorHAnsi"/>
          <w:szCs w:val="28"/>
        </w:rPr>
        <w:t xml:space="preserve">Default all interfaces </w:t>
      </w:r>
      <w:r w:rsidR="00D85F4F" w:rsidRPr="00703B8E">
        <w:rPr>
          <w:rFonts w:cstheme="minorHAnsi"/>
          <w:szCs w:val="28"/>
        </w:rPr>
        <w:t xml:space="preserve">are </w:t>
      </w:r>
      <w:r w:rsidRPr="00703B8E">
        <w:rPr>
          <w:rFonts w:cstheme="minorHAnsi"/>
          <w:szCs w:val="28"/>
        </w:rPr>
        <w:t>associated with security group.</w:t>
      </w:r>
    </w:p>
    <w:p w14:paraId="22E04FFC" w14:textId="61509110" w:rsidR="005040FF" w:rsidRPr="00703B8E" w:rsidRDefault="005040FF" w:rsidP="003C284B">
      <w:pPr>
        <w:pStyle w:val="ListParagraph"/>
        <w:ind w:left="360"/>
        <w:rPr>
          <w:rFonts w:eastAsiaTheme="majorEastAsia" w:cstheme="minorHAnsi"/>
          <w:color w:val="1F3763" w:themeColor="accent1" w:themeShade="7F"/>
          <w:szCs w:val="28"/>
        </w:rPr>
      </w:pPr>
      <w:r w:rsidRPr="00703B8E">
        <w:rPr>
          <w:rFonts w:cstheme="minorHAnsi"/>
          <w:szCs w:val="28"/>
          <w:lang w:val="en-IN" w:eastAsia="en-US"/>
        </w:rPr>
        <w:t xml:space="preserve">Default name: </w:t>
      </w:r>
      <w:r w:rsidR="00805DB4" w:rsidRPr="005B3051">
        <w:rPr>
          <w:rFonts w:cstheme="minorHAnsi"/>
          <w:i/>
          <w:iCs/>
          <w:color w:val="4472C4" w:themeColor="accent1"/>
          <w:szCs w:val="28"/>
        </w:rPr>
        <w:t>vth-</w:t>
      </w:r>
      <w:r w:rsidR="005B3051" w:rsidRPr="005B3051">
        <w:rPr>
          <w:rFonts w:cstheme="minorHAnsi"/>
          <w:i/>
          <w:iCs/>
          <w:color w:val="4472C4" w:themeColor="accent1"/>
          <w:szCs w:val="28"/>
        </w:rPr>
        <w:t>nsg1</w:t>
      </w:r>
    </w:p>
    <w:p w14:paraId="62DA141E" w14:textId="77777777" w:rsidR="00A65A7B" w:rsidRPr="00703B8E" w:rsidRDefault="00A65A7B" w:rsidP="003C284B">
      <w:pPr>
        <w:pStyle w:val="ListParagraph"/>
        <w:ind w:left="360"/>
        <w:rPr>
          <w:rFonts w:cstheme="minorHAnsi"/>
          <w:szCs w:val="28"/>
        </w:rPr>
      </w:pPr>
      <w:r w:rsidRPr="00703B8E">
        <w:rPr>
          <w:rFonts w:cstheme="minorHAnsi"/>
          <w:szCs w:val="28"/>
        </w:rPr>
        <w:t>Default Security Rules:</w:t>
      </w:r>
    </w:p>
    <w:p w14:paraId="35E008E2" w14:textId="778D896C" w:rsidR="00A65A7B" w:rsidRDefault="004E01B7" w:rsidP="000B55A4">
      <w:pPr>
        <w:pStyle w:val="ListParagraph"/>
        <w:ind w:left="360"/>
        <w:rPr>
          <w:rFonts w:cstheme="minorHAnsi"/>
          <w:szCs w:val="28"/>
        </w:rPr>
      </w:pPr>
      <w:r>
        <w:rPr>
          <w:rFonts w:cstheme="minorHAnsi"/>
          <w:noProof/>
          <w:szCs w:val="28"/>
          <w:lang w:val="en-IN" w:eastAsia="en-IN"/>
        </w:rPr>
        <w:drawing>
          <wp:inline distT="0" distB="0" distL="0" distR="0" wp14:anchorId="7C70D928" wp14:editId="7A4630A7">
            <wp:extent cx="4812145" cy="1490133"/>
            <wp:effectExtent l="0" t="0" r="7620" b="0"/>
            <wp:docPr id="673" name="Picture 67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 name="Picture 673" descr="Table&#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874986" cy="1509593"/>
                    </a:xfrm>
                    <a:prstGeom prst="rect">
                      <a:avLst/>
                    </a:prstGeom>
                    <a:noFill/>
                    <a:ln>
                      <a:noFill/>
                    </a:ln>
                  </pic:spPr>
                </pic:pic>
              </a:graphicData>
            </a:graphic>
          </wp:inline>
        </w:drawing>
      </w:r>
    </w:p>
    <w:p w14:paraId="0BDDEFCB" w14:textId="77777777" w:rsidR="00BD0845" w:rsidRPr="000B55A4" w:rsidRDefault="00BD0845" w:rsidP="000B55A4">
      <w:pPr>
        <w:pStyle w:val="ListParagraph"/>
        <w:ind w:left="360"/>
        <w:rPr>
          <w:rFonts w:cstheme="minorHAnsi"/>
          <w:szCs w:val="28"/>
        </w:rPr>
      </w:pPr>
    </w:p>
    <w:p w14:paraId="52A35058" w14:textId="77777777" w:rsidR="005040FF" w:rsidRPr="00703B8E" w:rsidRDefault="00E65861">
      <w:pPr>
        <w:pStyle w:val="ListParagraph"/>
        <w:numPr>
          <w:ilvl w:val="0"/>
          <w:numId w:val="19"/>
        </w:numPr>
        <w:ind w:left="283"/>
        <w:rPr>
          <w:rFonts w:cstheme="minorHAnsi"/>
          <w:color w:val="242424"/>
          <w:szCs w:val="28"/>
        </w:rPr>
      </w:pPr>
      <w:r w:rsidRPr="00703B8E">
        <w:rPr>
          <w:rFonts w:cstheme="minorHAnsi"/>
          <w:color w:val="242424"/>
          <w:szCs w:val="28"/>
          <w:shd w:val="clear" w:color="auto" w:fill="FFFFFF"/>
        </w:rPr>
        <w:t xml:space="preserve">Network </w:t>
      </w:r>
      <w:r w:rsidR="007A03E6" w:rsidRPr="00703B8E">
        <w:rPr>
          <w:rFonts w:cstheme="minorHAnsi"/>
          <w:color w:val="242424"/>
          <w:szCs w:val="28"/>
          <w:shd w:val="clear" w:color="auto" w:fill="FFFFFF"/>
        </w:rPr>
        <w:t>Interface</w:t>
      </w:r>
      <w:r w:rsidRPr="00703B8E">
        <w:rPr>
          <w:rFonts w:cstheme="minorHAnsi"/>
          <w:color w:val="242424"/>
          <w:szCs w:val="28"/>
          <w:shd w:val="clear" w:color="auto" w:fill="FFFFFF"/>
        </w:rPr>
        <w:t xml:space="preserve"> Card</w:t>
      </w:r>
      <w:r w:rsidR="007A03E6" w:rsidRPr="00703B8E">
        <w:rPr>
          <w:rFonts w:cstheme="minorHAnsi"/>
          <w:color w:val="242424"/>
          <w:szCs w:val="28"/>
          <w:shd w:val="clear" w:color="auto" w:fill="FFFFFF"/>
        </w:rPr>
        <w:t>.</w:t>
      </w:r>
      <w:r w:rsidRPr="00703B8E">
        <w:rPr>
          <w:rFonts w:cstheme="minorHAnsi"/>
          <w:color w:val="242424"/>
          <w:szCs w:val="28"/>
          <w:shd w:val="clear" w:color="auto" w:fill="FFFFFF"/>
        </w:rPr>
        <w:t xml:space="preserve"> [NIC]</w:t>
      </w:r>
    </w:p>
    <w:p w14:paraId="2A36FF13" w14:textId="77777777" w:rsidR="00CB3A45" w:rsidRDefault="005040FF" w:rsidP="003C284B">
      <w:pPr>
        <w:pStyle w:val="ListParagraph"/>
        <w:ind w:left="360"/>
        <w:rPr>
          <w:rFonts w:cstheme="minorHAnsi"/>
          <w:szCs w:val="28"/>
        </w:rPr>
      </w:pPr>
      <w:r w:rsidRPr="00703B8E">
        <w:rPr>
          <w:rFonts w:cstheme="minorHAnsi"/>
          <w:szCs w:val="28"/>
        </w:rPr>
        <w:t>Default name:</w:t>
      </w:r>
      <w:r w:rsidR="00CB3A45">
        <w:rPr>
          <w:rFonts w:cstheme="minorHAnsi"/>
          <w:szCs w:val="28"/>
        </w:rPr>
        <w:t xml:space="preserve"> </w:t>
      </w:r>
    </w:p>
    <w:p w14:paraId="286F345C" w14:textId="06823B1E" w:rsidR="005040FF" w:rsidRPr="00002ABD" w:rsidRDefault="00CB3A45" w:rsidP="003C284B">
      <w:pPr>
        <w:pStyle w:val="ListParagraph"/>
        <w:ind w:left="360"/>
        <w:rPr>
          <w:rFonts w:cstheme="minorHAnsi"/>
          <w:i/>
          <w:iCs/>
          <w:color w:val="2E74B5" w:themeColor="accent5" w:themeShade="BF"/>
          <w:szCs w:val="28"/>
        </w:rPr>
      </w:pPr>
      <w:r w:rsidRPr="00002ABD">
        <w:rPr>
          <w:rFonts w:cstheme="minorHAnsi"/>
          <w:i/>
          <w:iCs/>
          <w:color w:val="2E74B5" w:themeColor="accent5" w:themeShade="BF"/>
          <w:szCs w:val="28"/>
        </w:rPr>
        <w:t>vth-inst1-mgmt-nic1</w:t>
      </w:r>
    </w:p>
    <w:p w14:paraId="1318ADC7" w14:textId="01784E1A" w:rsidR="00CB3A45" w:rsidRPr="00002ABD" w:rsidRDefault="00CB3A45" w:rsidP="00CB3A45">
      <w:pPr>
        <w:pStyle w:val="ListParagraph"/>
        <w:ind w:left="360"/>
        <w:rPr>
          <w:rFonts w:cstheme="minorHAnsi"/>
          <w:i/>
          <w:iCs/>
          <w:color w:val="2E74B5" w:themeColor="accent5" w:themeShade="BF"/>
          <w:szCs w:val="28"/>
        </w:rPr>
      </w:pPr>
      <w:r w:rsidRPr="00002ABD">
        <w:rPr>
          <w:rFonts w:cstheme="minorHAnsi"/>
          <w:i/>
          <w:iCs/>
          <w:color w:val="2E74B5" w:themeColor="accent5" w:themeShade="BF"/>
          <w:szCs w:val="28"/>
        </w:rPr>
        <w:t>vth-inst1-data-nic2</w:t>
      </w:r>
    </w:p>
    <w:p w14:paraId="34CF6849" w14:textId="0F7FA02E" w:rsidR="00CB3A45" w:rsidRPr="00002ABD" w:rsidRDefault="00CB3A45" w:rsidP="00CB3A45">
      <w:pPr>
        <w:pStyle w:val="ListParagraph"/>
        <w:ind w:left="360"/>
        <w:rPr>
          <w:rFonts w:cstheme="minorHAnsi"/>
          <w:i/>
          <w:iCs/>
          <w:color w:val="2E74B5" w:themeColor="accent5" w:themeShade="BF"/>
          <w:szCs w:val="28"/>
        </w:rPr>
      </w:pPr>
      <w:r w:rsidRPr="00002ABD">
        <w:rPr>
          <w:rFonts w:cstheme="minorHAnsi"/>
          <w:i/>
          <w:iCs/>
          <w:color w:val="2E74B5" w:themeColor="accent5" w:themeShade="BF"/>
          <w:szCs w:val="28"/>
        </w:rPr>
        <w:lastRenderedPageBreak/>
        <w:t>vth-inst1-data-nic3</w:t>
      </w:r>
    </w:p>
    <w:p w14:paraId="4D2293D0" w14:textId="77777777" w:rsidR="00CB3A45" w:rsidRPr="00703B8E" w:rsidRDefault="00CB3A45" w:rsidP="003C284B">
      <w:pPr>
        <w:pStyle w:val="ListParagraph"/>
        <w:ind w:left="360"/>
        <w:rPr>
          <w:rFonts w:cstheme="minorHAnsi"/>
          <w:szCs w:val="28"/>
        </w:rPr>
      </w:pPr>
    </w:p>
    <w:p w14:paraId="6CE7375A" w14:textId="48F6357F" w:rsidR="00E17D0F" w:rsidRPr="00703B8E" w:rsidRDefault="00E17D0F" w:rsidP="003C284B">
      <w:pPr>
        <w:pStyle w:val="ListParagraph"/>
        <w:ind w:left="360"/>
        <w:rPr>
          <w:rFonts w:cstheme="minorHAnsi"/>
          <w:color w:val="242424"/>
          <w:szCs w:val="28"/>
        </w:rPr>
      </w:pPr>
      <w:r w:rsidRPr="00703B8E">
        <w:rPr>
          <w:rFonts w:cstheme="minorHAnsi"/>
          <w:szCs w:val="28"/>
        </w:rPr>
        <w:t xml:space="preserve">Each </w:t>
      </w:r>
      <w:proofErr w:type="spellStart"/>
      <w:r w:rsidRPr="00703B8E">
        <w:rPr>
          <w:rFonts w:cstheme="minorHAnsi"/>
          <w:szCs w:val="28"/>
        </w:rPr>
        <w:t>vThunder</w:t>
      </w:r>
      <w:proofErr w:type="spellEnd"/>
      <w:r w:rsidRPr="00703B8E">
        <w:rPr>
          <w:rFonts w:cstheme="minorHAnsi"/>
          <w:szCs w:val="28"/>
        </w:rPr>
        <w:t xml:space="preserve"> consist of two types of NIC. </w:t>
      </w:r>
    </w:p>
    <w:p w14:paraId="527578E1" w14:textId="77777777" w:rsidR="005040FF" w:rsidRPr="00703B8E" w:rsidRDefault="00E17D0F">
      <w:pPr>
        <w:pStyle w:val="ListParagraph"/>
        <w:numPr>
          <w:ilvl w:val="0"/>
          <w:numId w:val="20"/>
        </w:numPr>
        <w:ind w:left="720"/>
        <w:rPr>
          <w:rFonts w:cstheme="minorHAnsi"/>
          <w:szCs w:val="28"/>
        </w:rPr>
      </w:pPr>
      <w:r w:rsidRPr="00703B8E">
        <w:rPr>
          <w:rFonts w:cstheme="minorHAnsi"/>
          <w:szCs w:val="28"/>
        </w:rPr>
        <w:t>Management Interface with public IP</w:t>
      </w:r>
    </w:p>
    <w:p w14:paraId="2FD2C4D8" w14:textId="66132520" w:rsidR="005040FF" w:rsidRPr="00703B8E" w:rsidRDefault="00E17D0F">
      <w:pPr>
        <w:pStyle w:val="ListParagraph"/>
        <w:numPr>
          <w:ilvl w:val="0"/>
          <w:numId w:val="20"/>
        </w:numPr>
        <w:ind w:left="720"/>
        <w:rPr>
          <w:rFonts w:cstheme="minorHAnsi"/>
          <w:szCs w:val="28"/>
        </w:rPr>
      </w:pPr>
      <w:r w:rsidRPr="00703B8E">
        <w:rPr>
          <w:rFonts w:cstheme="minorHAnsi"/>
          <w:szCs w:val="28"/>
        </w:rPr>
        <w:t>Data Interfaces with private IP</w:t>
      </w:r>
      <w:r w:rsidR="00DF0B33">
        <w:rPr>
          <w:rFonts w:cstheme="minorHAnsi"/>
          <w:szCs w:val="28"/>
        </w:rPr>
        <w:t>. [Ethernet 1, Ethernet 2]</w:t>
      </w:r>
    </w:p>
    <w:p w14:paraId="4ED43C2D" w14:textId="6B587459" w:rsidR="00DF0B33" w:rsidRPr="00DF0B33" w:rsidRDefault="00E17D0F" w:rsidP="00DF0B33">
      <w:pPr>
        <w:pStyle w:val="ListParagraph"/>
        <w:rPr>
          <w:rFonts w:cstheme="minorHAnsi"/>
          <w:szCs w:val="28"/>
        </w:rPr>
      </w:pPr>
      <w:r w:rsidRPr="00703B8E">
        <w:rPr>
          <w:rFonts w:cstheme="minorHAnsi"/>
          <w:szCs w:val="28"/>
        </w:rPr>
        <w:t xml:space="preserve">Note: Interfaces holds </w:t>
      </w:r>
      <w:bookmarkStart w:id="222" w:name="_Int_xtYj8aUl"/>
      <w:r w:rsidRPr="00703B8E">
        <w:rPr>
          <w:rFonts w:cstheme="minorHAnsi"/>
          <w:szCs w:val="28"/>
        </w:rPr>
        <w:t>IP</w:t>
      </w:r>
      <w:bookmarkEnd w:id="222"/>
      <w:r w:rsidRPr="00703B8E">
        <w:rPr>
          <w:rFonts w:cstheme="minorHAnsi"/>
          <w:szCs w:val="28"/>
        </w:rPr>
        <w:t xml:space="preserve"> from DHCP.</w:t>
      </w:r>
    </w:p>
    <w:p w14:paraId="7AB8CC69" w14:textId="53BB03A2" w:rsidR="006D7DDB" w:rsidRDefault="006D7DDB" w:rsidP="006D7DDB">
      <w:pPr>
        <w:pStyle w:val="Heading1"/>
      </w:pPr>
      <w:bookmarkStart w:id="223" w:name="_Toc111724101"/>
      <w:bookmarkStart w:id="224" w:name="_Toc125728603"/>
      <w:bookmarkEnd w:id="2"/>
      <w:bookmarkEnd w:id="1"/>
      <w:r>
        <w:t>Pre</w:t>
      </w:r>
      <w:r w:rsidR="00396A32">
        <w:t>-</w:t>
      </w:r>
      <w:r>
        <w:t>requisites</w:t>
      </w:r>
      <w:bookmarkEnd w:id="223"/>
      <w:bookmarkEnd w:id="224"/>
      <w:r>
        <w:t xml:space="preserve"> </w:t>
      </w:r>
    </w:p>
    <w:p w14:paraId="1E86DD4B" w14:textId="4A1A5D52" w:rsidR="006D7DDB" w:rsidRPr="000A6A58" w:rsidRDefault="006D7DDB" w:rsidP="00640DAC">
      <w:pPr>
        <w:rPr>
          <w:szCs w:val="28"/>
        </w:rPr>
      </w:pPr>
      <w:r w:rsidRPr="000A6A58">
        <w:rPr>
          <w:szCs w:val="28"/>
        </w:rPr>
        <w:t xml:space="preserve">Please find below detailed pre-requisites to install template using </w:t>
      </w:r>
      <w:r w:rsidR="00770544">
        <w:rPr>
          <w:szCs w:val="28"/>
        </w:rPr>
        <w:t>POWERSHELL</w:t>
      </w:r>
      <w:r w:rsidRPr="000A6A58">
        <w:rPr>
          <w:szCs w:val="28"/>
        </w:rPr>
        <w:t>.</w:t>
      </w:r>
    </w:p>
    <w:p w14:paraId="36E4578B" w14:textId="503A7B3F" w:rsidR="006D7DDB" w:rsidRDefault="006D7DDB">
      <w:pPr>
        <w:pStyle w:val="ListParagraph"/>
        <w:numPr>
          <w:ilvl w:val="0"/>
          <w:numId w:val="4"/>
        </w:numPr>
        <w:rPr>
          <w:szCs w:val="28"/>
        </w:rPr>
      </w:pPr>
      <w:r w:rsidRPr="000A6A58">
        <w:rPr>
          <w:szCs w:val="28"/>
        </w:rPr>
        <w:t>Azure account and valid subscription.</w:t>
      </w:r>
    </w:p>
    <w:p w14:paraId="024C52B1" w14:textId="2007D086" w:rsidR="00155B17" w:rsidRPr="009216CC" w:rsidRDefault="0074658B" w:rsidP="009216CC">
      <w:pPr>
        <w:pStyle w:val="ListParagraph"/>
        <w:rPr>
          <w:szCs w:val="28"/>
        </w:rPr>
      </w:pPr>
      <w:r w:rsidRPr="0074658B">
        <w:rPr>
          <w:szCs w:val="28"/>
        </w:rPr>
        <w:t xml:space="preserve">Azure Portal—A web console to create and monitor Azure resources. For more information, refer to </w:t>
      </w:r>
      <w:hyperlink r:id="rId33" w:history="1">
        <w:r w:rsidRPr="00BC3A82">
          <w:rPr>
            <w:rStyle w:val="Hyperlink"/>
            <w:szCs w:val="28"/>
          </w:rPr>
          <w:t>https://azure.microsoft.com/en-in/features/azure-portal/</w:t>
        </w:r>
      </w:hyperlink>
    </w:p>
    <w:p w14:paraId="1E3C3548" w14:textId="4B8247E4" w:rsidR="00AA63B1" w:rsidRPr="000A6A58" w:rsidRDefault="00AA63B1">
      <w:pPr>
        <w:pStyle w:val="ListParagraph"/>
        <w:numPr>
          <w:ilvl w:val="0"/>
          <w:numId w:val="4"/>
        </w:numPr>
        <w:rPr>
          <w:szCs w:val="28"/>
        </w:rPr>
      </w:pPr>
      <w:r w:rsidRPr="000A6A58">
        <w:rPr>
          <w:szCs w:val="28"/>
        </w:rPr>
        <w:t xml:space="preserve">Azure CLI— Can also be launched from a browser within the Azure Cloud Shell or install the software on the system to start a local CLI session. For more information, refer to </w:t>
      </w:r>
      <w:hyperlink r:id="rId34" w:history="1">
        <w:r w:rsidRPr="000A6A58">
          <w:rPr>
            <w:rStyle w:val="Hyperlink"/>
            <w:szCs w:val="28"/>
          </w:rPr>
          <w:t>https://docs.microsoft.com/en-us/cli/azure/overview?view=azure-cli-latest</w:t>
        </w:r>
      </w:hyperlink>
      <w:r w:rsidRPr="000A6A58">
        <w:rPr>
          <w:szCs w:val="28"/>
        </w:rPr>
        <w:t xml:space="preserve"> </w:t>
      </w:r>
    </w:p>
    <w:p w14:paraId="600CC7DF" w14:textId="1FB431D6" w:rsidR="00446B18" w:rsidRPr="000A6A58" w:rsidRDefault="00F30C6A" w:rsidP="00446B18">
      <w:pPr>
        <w:pStyle w:val="ListParagraph"/>
        <w:rPr>
          <w:szCs w:val="28"/>
        </w:rPr>
      </w:pPr>
      <w:r w:rsidRPr="000A6A58">
        <w:rPr>
          <w:noProof/>
          <w:szCs w:val="28"/>
          <w:lang w:val="en-IN" w:eastAsia="en-IN"/>
        </w:rPr>
        <w:drawing>
          <wp:inline distT="0" distB="0" distL="0" distR="0" wp14:anchorId="03DCA81F" wp14:editId="5FC83C0A">
            <wp:extent cx="5715000" cy="1249680"/>
            <wp:effectExtent l="0" t="0" r="0" b="762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15000" cy="1249680"/>
                    </a:xfrm>
                    <a:prstGeom prst="rect">
                      <a:avLst/>
                    </a:prstGeom>
                    <a:noFill/>
                    <a:ln>
                      <a:noFill/>
                    </a:ln>
                  </pic:spPr>
                </pic:pic>
              </a:graphicData>
            </a:graphic>
          </wp:inline>
        </w:drawing>
      </w:r>
    </w:p>
    <w:p w14:paraId="15DA94FE" w14:textId="77777777" w:rsidR="006D7DDB" w:rsidRPr="000A6A58" w:rsidRDefault="006D7DDB">
      <w:pPr>
        <w:pStyle w:val="ListParagraph"/>
        <w:numPr>
          <w:ilvl w:val="0"/>
          <w:numId w:val="4"/>
        </w:numPr>
        <w:rPr>
          <w:szCs w:val="28"/>
        </w:rPr>
      </w:pPr>
      <w:r w:rsidRPr="000A6A58">
        <w:rPr>
          <w:szCs w:val="28"/>
        </w:rPr>
        <w:t>Windows PowerShell 7.0.6 LTS or 7.1.3, 7.2.2 or any higher. Recommended 7.2.2.</w:t>
      </w:r>
    </w:p>
    <w:p w14:paraId="0171004A" w14:textId="77777777" w:rsidR="0021335B" w:rsidRPr="000A6A58" w:rsidRDefault="00000000" w:rsidP="006D7DDB">
      <w:pPr>
        <w:pStyle w:val="ListParagraph"/>
        <w:rPr>
          <w:szCs w:val="28"/>
        </w:rPr>
      </w:pPr>
      <w:hyperlink r:id="rId36" w:history="1">
        <w:r w:rsidR="0021335B" w:rsidRPr="000A6A58">
          <w:rPr>
            <w:rStyle w:val="Hyperlink"/>
            <w:szCs w:val="28"/>
          </w:rPr>
          <w:t>Installing PowerShell on Windows - PowerShell | Microsoft Docs</w:t>
        </w:r>
      </w:hyperlink>
    </w:p>
    <w:p w14:paraId="060272E1" w14:textId="2148A91A" w:rsidR="00F31354" w:rsidRPr="000A6A58" w:rsidRDefault="00F31354" w:rsidP="006D7DDB">
      <w:pPr>
        <w:pStyle w:val="ListParagraph"/>
        <w:rPr>
          <w:szCs w:val="28"/>
        </w:rPr>
      </w:pPr>
      <w:r w:rsidRPr="000A6A58">
        <w:rPr>
          <w:szCs w:val="28"/>
        </w:rPr>
        <w:t xml:space="preserve">Azure PowerShell—A set of cmdlets used for managing Azure resources from the command line. Launch Azure PowerShell from a browser within the Azure Cloud Shell or install the software on the system to start a local PowerShell session. For more information, refer to </w:t>
      </w:r>
      <w:hyperlink r:id="rId37" w:history="1">
        <w:r w:rsidRPr="000A6A58">
          <w:rPr>
            <w:rStyle w:val="Hyperlink"/>
            <w:szCs w:val="28"/>
          </w:rPr>
          <w:t>https://docs.microsoft.com/en-us/powershell/</w:t>
        </w:r>
      </w:hyperlink>
      <w:r w:rsidRPr="000A6A58">
        <w:rPr>
          <w:szCs w:val="28"/>
        </w:rPr>
        <w:t xml:space="preserve"> </w:t>
      </w:r>
    </w:p>
    <w:p w14:paraId="270336FD" w14:textId="1C146454" w:rsidR="00FD6317" w:rsidRDefault="00244448" w:rsidP="001777DC">
      <w:pPr>
        <w:pStyle w:val="ListParagraph"/>
        <w:rPr>
          <w:color w:val="0563C1" w:themeColor="hyperlink"/>
          <w:szCs w:val="28"/>
          <w:u w:val="single"/>
        </w:rPr>
      </w:pPr>
      <w:r w:rsidRPr="000A6A58">
        <w:rPr>
          <w:noProof/>
          <w:color w:val="0563C1" w:themeColor="hyperlink"/>
          <w:szCs w:val="28"/>
          <w:u w:val="single"/>
          <w:lang w:val="en-IN" w:eastAsia="en-IN"/>
        </w:rPr>
        <w:lastRenderedPageBreak/>
        <w:drawing>
          <wp:inline distT="0" distB="0" distL="0" distR="0" wp14:anchorId="66E6420C" wp14:editId="144A5375">
            <wp:extent cx="3162300" cy="141732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162300" cy="1417320"/>
                    </a:xfrm>
                    <a:prstGeom prst="rect">
                      <a:avLst/>
                    </a:prstGeom>
                    <a:noFill/>
                    <a:ln>
                      <a:noFill/>
                    </a:ln>
                  </pic:spPr>
                </pic:pic>
              </a:graphicData>
            </a:graphic>
          </wp:inline>
        </w:drawing>
      </w:r>
      <w:r w:rsidR="001947F9" w:rsidRPr="000A6A58">
        <w:rPr>
          <w:color w:val="0563C1" w:themeColor="hyperlink"/>
          <w:szCs w:val="28"/>
          <w:u w:val="single"/>
        </w:rPr>
        <w:br w:type="textWrapping" w:clear="all"/>
      </w:r>
      <w:r w:rsidR="00F33826">
        <w:rPr>
          <w:szCs w:val="28"/>
        </w:rPr>
        <w:t>Install Az Modules</w:t>
      </w:r>
      <w:r w:rsidR="003E560F" w:rsidRPr="003E560F">
        <w:rPr>
          <w:szCs w:val="28"/>
        </w:rPr>
        <w:t>: Install-Module Az</w:t>
      </w:r>
    </w:p>
    <w:p w14:paraId="0DA415C3" w14:textId="1079DC76" w:rsidR="003E560F" w:rsidRDefault="00F8663F" w:rsidP="001777DC">
      <w:pPr>
        <w:pStyle w:val="ListParagraph"/>
        <w:rPr>
          <w:color w:val="0563C1" w:themeColor="hyperlink"/>
          <w:szCs w:val="28"/>
          <w:u w:val="single"/>
        </w:rPr>
      </w:pPr>
      <w:r w:rsidRPr="00F8663F">
        <w:rPr>
          <w:noProof/>
          <w:color w:val="0563C1" w:themeColor="hyperlink"/>
          <w:szCs w:val="28"/>
          <w:u w:val="single"/>
          <w:lang w:val="en-IN" w:eastAsia="en-IN"/>
        </w:rPr>
        <w:drawing>
          <wp:inline distT="0" distB="0" distL="0" distR="0" wp14:anchorId="2E0B5ED4" wp14:editId="0541BB31">
            <wp:extent cx="2705334" cy="213378"/>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705334" cy="213378"/>
                    </a:xfrm>
                    <a:prstGeom prst="rect">
                      <a:avLst/>
                    </a:prstGeom>
                  </pic:spPr>
                </pic:pic>
              </a:graphicData>
            </a:graphic>
          </wp:inline>
        </w:drawing>
      </w:r>
    </w:p>
    <w:p w14:paraId="7E0819D2" w14:textId="77777777" w:rsidR="003E560F" w:rsidRPr="000A6A58" w:rsidRDefault="003E560F" w:rsidP="001777DC">
      <w:pPr>
        <w:pStyle w:val="ListParagraph"/>
        <w:rPr>
          <w:color w:val="0563C1" w:themeColor="hyperlink"/>
          <w:szCs w:val="28"/>
          <w:u w:val="single"/>
        </w:rPr>
      </w:pPr>
    </w:p>
    <w:p w14:paraId="7B09AFED" w14:textId="795C3F6C" w:rsidR="006D7DDB" w:rsidRPr="000A6A58" w:rsidRDefault="006D7DDB">
      <w:pPr>
        <w:pStyle w:val="ListParagraph"/>
        <w:numPr>
          <w:ilvl w:val="0"/>
          <w:numId w:val="4"/>
        </w:numPr>
        <w:rPr>
          <w:szCs w:val="28"/>
        </w:rPr>
      </w:pPr>
      <w:r w:rsidRPr="000A6A58">
        <w:rPr>
          <w:szCs w:val="28"/>
        </w:rPr>
        <w:t>Policy Setting</w:t>
      </w:r>
      <w:r w:rsidR="0091024E" w:rsidRPr="000A6A58">
        <w:rPr>
          <w:szCs w:val="28"/>
        </w:rPr>
        <w:t xml:space="preserve"> in </w:t>
      </w:r>
      <w:r w:rsidR="007930F6" w:rsidRPr="000A6A58">
        <w:rPr>
          <w:szCs w:val="28"/>
        </w:rPr>
        <w:t>PowerShell</w:t>
      </w:r>
      <w:r w:rsidRPr="000A6A58">
        <w:rPr>
          <w:szCs w:val="28"/>
        </w:rPr>
        <w:t>.</w:t>
      </w:r>
    </w:p>
    <w:p w14:paraId="7BC3A4E3" w14:textId="77777777" w:rsidR="00FC7D31" w:rsidRDefault="006D7DDB" w:rsidP="006D7DDB">
      <w:pPr>
        <w:pStyle w:val="ListParagraph"/>
        <w:rPr>
          <w:szCs w:val="28"/>
        </w:rPr>
      </w:pPr>
      <w:r w:rsidRPr="000A6A58">
        <w:rPr>
          <w:szCs w:val="28"/>
        </w:rPr>
        <w:t xml:space="preserve">Set execution policy to Unrestricted: </w:t>
      </w:r>
    </w:p>
    <w:p w14:paraId="6E0A6D2B" w14:textId="542E30D0" w:rsidR="002E4716" w:rsidRPr="000A6A58" w:rsidRDefault="002E4716" w:rsidP="006D7DDB">
      <w:pPr>
        <w:pStyle w:val="ListParagraph"/>
        <w:rPr>
          <w:szCs w:val="28"/>
        </w:rPr>
      </w:pPr>
      <w:r w:rsidRPr="000A6A58">
        <w:rPr>
          <w:szCs w:val="28"/>
        </w:rPr>
        <w:t>Set-</w:t>
      </w:r>
      <w:proofErr w:type="spellStart"/>
      <w:r w:rsidRPr="000A6A58">
        <w:rPr>
          <w:szCs w:val="28"/>
        </w:rPr>
        <w:t>ExecutionPolicy</w:t>
      </w:r>
      <w:proofErr w:type="spellEnd"/>
      <w:r w:rsidRPr="000A6A58">
        <w:rPr>
          <w:szCs w:val="28"/>
        </w:rPr>
        <w:t xml:space="preserve"> -Scope Process -</w:t>
      </w:r>
      <w:proofErr w:type="spellStart"/>
      <w:r w:rsidRPr="000A6A58">
        <w:rPr>
          <w:szCs w:val="28"/>
        </w:rPr>
        <w:t>ExecutionPolicy</w:t>
      </w:r>
      <w:proofErr w:type="spellEnd"/>
      <w:r w:rsidRPr="000A6A58">
        <w:rPr>
          <w:szCs w:val="28"/>
        </w:rPr>
        <w:t xml:space="preserve"> Bypass</w:t>
      </w:r>
    </w:p>
    <w:p w14:paraId="6FA012DA" w14:textId="73BF5785" w:rsidR="00B07C68" w:rsidRPr="000A6A58" w:rsidRDefault="00B07C68" w:rsidP="006D7DDB">
      <w:pPr>
        <w:pStyle w:val="ListParagraph"/>
        <w:rPr>
          <w:szCs w:val="28"/>
        </w:rPr>
      </w:pPr>
      <w:r w:rsidRPr="000A6A58">
        <w:rPr>
          <w:noProof/>
          <w:szCs w:val="28"/>
          <w:lang w:val="en-IN" w:eastAsia="en-IN"/>
        </w:rPr>
        <w:drawing>
          <wp:inline distT="0" distB="0" distL="0" distR="0" wp14:anchorId="0486BDE4" wp14:editId="20623CB3">
            <wp:extent cx="5433060" cy="167640"/>
            <wp:effectExtent l="0" t="0" r="0" b="381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33060" cy="167640"/>
                    </a:xfrm>
                    <a:prstGeom prst="rect">
                      <a:avLst/>
                    </a:prstGeom>
                    <a:noFill/>
                    <a:ln>
                      <a:noFill/>
                    </a:ln>
                  </pic:spPr>
                </pic:pic>
              </a:graphicData>
            </a:graphic>
          </wp:inline>
        </w:drawing>
      </w:r>
    </w:p>
    <w:p w14:paraId="3641D7C9" w14:textId="09B5D7BD" w:rsidR="00155B17" w:rsidRPr="000A6A58" w:rsidRDefault="00316574">
      <w:pPr>
        <w:pStyle w:val="ListParagraph"/>
        <w:numPr>
          <w:ilvl w:val="0"/>
          <w:numId w:val="4"/>
        </w:numPr>
        <w:rPr>
          <w:szCs w:val="28"/>
        </w:rPr>
      </w:pPr>
      <w:r w:rsidRPr="000A6A58">
        <w:rPr>
          <w:szCs w:val="28"/>
        </w:rPr>
        <w:t xml:space="preserve">Generate </w:t>
      </w:r>
      <w:r w:rsidR="00155B17" w:rsidRPr="000A6A58">
        <w:rPr>
          <w:szCs w:val="28"/>
        </w:rPr>
        <w:t xml:space="preserve">SSL certificate to apply on </w:t>
      </w:r>
      <w:proofErr w:type="spellStart"/>
      <w:r w:rsidR="00155B17" w:rsidRPr="000A6A58">
        <w:rPr>
          <w:szCs w:val="28"/>
        </w:rPr>
        <w:t>vThunder</w:t>
      </w:r>
      <w:proofErr w:type="spellEnd"/>
      <w:r w:rsidR="00155B17" w:rsidRPr="000A6A58">
        <w:rPr>
          <w:szCs w:val="28"/>
        </w:rPr>
        <w:t xml:space="preserve"> (Optional).</w:t>
      </w:r>
    </w:p>
    <w:p w14:paraId="1BF5E2BB" w14:textId="7A748C57" w:rsidR="00155B17" w:rsidRPr="000A6A58" w:rsidRDefault="00155B17">
      <w:pPr>
        <w:pStyle w:val="ListParagraph"/>
        <w:numPr>
          <w:ilvl w:val="0"/>
          <w:numId w:val="4"/>
        </w:numPr>
        <w:rPr>
          <w:szCs w:val="28"/>
        </w:rPr>
      </w:pPr>
      <w:r w:rsidRPr="000A6A58">
        <w:rPr>
          <w:szCs w:val="28"/>
        </w:rPr>
        <w:t>Document editor Notepad++ or Notepad or Any.</w:t>
      </w:r>
    </w:p>
    <w:p w14:paraId="6438D8C5" w14:textId="26731FED" w:rsidR="008B78E7" w:rsidRPr="000A6A58" w:rsidRDefault="00000000" w:rsidP="008B78E7">
      <w:pPr>
        <w:pStyle w:val="ListParagraph"/>
        <w:rPr>
          <w:szCs w:val="28"/>
        </w:rPr>
      </w:pPr>
      <w:hyperlink r:id="rId41" w:history="1">
        <w:r w:rsidR="008B78E7" w:rsidRPr="000A6A58">
          <w:rPr>
            <w:rStyle w:val="Hyperlink"/>
            <w:szCs w:val="28"/>
          </w:rPr>
          <w:t>Downloads | Notepad++ (notepad-plus-plus.org)</w:t>
        </w:r>
      </w:hyperlink>
    </w:p>
    <w:p w14:paraId="13B4F9FB" w14:textId="77777777" w:rsidR="006D7DDB" w:rsidRPr="000A6A58" w:rsidRDefault="006D7DDB">
      <w:pPr>
        <w:pStyle w:val="ListParagraph"/>
        <w:numPr>
          <w:ilvl w:val="0"/>
          <w:numId w:val="4"/>
        </w:numPr>
        <w:rPr>
          <w:szCs w:val="28"/>
        </w:rPr>
      </w:pPr>
      <w:r w:rsidRPr="000A6A58">
        <w:rPr>
          <w:szCs w:val="28"/>
        </w:rPr>
        <w:t>A10 GLM account access and valid available licenses.</w:t>
      </w:r>
    </w:p>
    <w:p w14:paraId="6665D6E9" w14:textId="573F1575" w:rsidR="00FD46F0" w:rsidRPr="000A6A58" w:rsidRDefault="00FD46F0" w:rsidP="006D7DDB">
      <w:pPr>
        <w:pStyle w:val="ListParagraph"/>
        <w:rPr>
          <w:szCs w:val="28"/>
        </w:rPr>
      </w:pPr>
      <w:r w:rsidRPr="000A6A58">
        <w:rPr>
          <w:szCs w:val="28"/>
        </w:rPr>
        <w:t>For more details:</w:t>
      </w:r>
    </w:p>
    <w:p w14:paraId="20E6BB79" w14:textId="39D58D94" w:rsidR="006D7DDB" w:rsidRDefault="00000000" w:rsidP="006D7DDB">
      <w:pPr>
        <w:pStyle w:val="ListParagraph"/>
        <w:rPr>
          <w:szCs w:val="28"/>
        </w:rPr>
      </w:pPr>
      <w:hyperlink r:id="rId42" w:history="1">
        <w:r w:rsidR="00FD46F0" w:rsidRPr="000A6A58">
          <w:rPr>
            <w:rStyle w:val="Hyperlink"/>
            <w:szCs w:val="28"/>
          </w:rPr>
          <w:t>https://glm.a10networks.com/</w:t>
        </w:r>
      </w:hyperlink>
      <w:r w:rsidR="006D7DDB" w:rsidRPr="000A6A58">
        <w:rPr>
          <w:szCs w:val="28"/>
        </w:rPr>
        <w:t>.</w:t>
      </w:r>
    </w:p>
    <w:p w14:paraId="50A54001" w14:textId="46C8C99A" w:rsidR="00753091" w:rsidRDefault="00753091" w:rsidP="006D7DDB">
      <w:pPr>
        <w:pStyle w:val="ListParagraph"/>
        <w:rPr>
          <w:szCs w:val="28"/>
        </w:rPr>
      </w:pPr>
      <w:r>
        <w:rPr>
          <w:szCs w:val="28"/>
        </w:rPr>
        <w:t>Below details required in template execution:</w:t>
      </w:r>
    </w:p>
    <w:p w14:paraId="16311B02" w14:textId="77777777" w:rsidR="00753091" w:rsidRPr="000434EC" w:rsidRDefault="00753091" w:rsidP="007530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color w:val="A9B7C6"/>
          <w:sz w:val="20"/>
          <w:szCs w:val="20"/>
          <w:lang w:eastAsia="en-IN"/>
        </w:rPr>
      </w:pPr>
      <w:r w:rsidRPr="000434EC">
        <w:rPr>
          <w:rFonts w:ascii="Courier New" w:eastAsia="Times New Roman" w:hAnsi="Courier New" w:cs="Courier New"/>
          <w:color w:val="A9B7C6"/>
          <w:sz w:val="20"/>
          <w:szCs w:val="20"/>
          <w:lang w:eastAsia="en-IN"/>
        </w:rPr>
        <w:t>{</w:t>
      </w:r>
      <w:r w:rsidRPr="000434EC">
        <w:rPr>
          <w:rFonts w:ascii="Courier New" w:eastAsia="Times New Roman" w:hAnsi="Courier New" w:cs="Courier New"/>
          <w:color w:val="CC7832"/>
          <w:sz w:val="20"/>
          <w:szCs w:val="20"/>
          <w:lang w:eastAsia="en-IN"/>
        </w:rPr>
        <w:br/>
        <w:t xml:space="preserve">  </w:t>
      </w:r>
      <w:r w:rsidRPr="000434EC">
        <w:rPr>
          <w:rFonts w:ascii="Courier New" w:eastAsia="Times New Roman" w:hAnsi="Courier New" w:cs="Courier New"/>
          <w:color w:val="9876AA"/>
          <w:sz w:val="20"/>
          <w:szCs w:val="20"/>
          <w:lang w:eastAsia="en-IN"/>
        </w:rPr>
        <w:t>"</w:t>
      </w:r>
      <w:proofErr w:type="spellStart"/>
      <w:r w:rsidRPr="000434EC">
        <w:rPr>
          <w:rFonts w:ascii="Courier New" w:eastAsia="Times New Roman" w:hAnsi="Courier New" w:cs="Courier New"/>
          <w:color w:val="9876AA"/>
          <w:sz w:val="20"/>
          <w:szCs w:val="20"/>
          <w:lang w:eastAsia="en-IN"/>
        </w:rPr>
        <w:t>userName</w:t>
      </w:r>
      <w:proofErr w:type="spellEnd"/>
      <w:r w:rsidRPr="000434EC">
        <w:rPr>
          <w:rFonts w:ascii="Courier New" w:eastAsia="Times New Roman" w:hAnsi="Courier New" w:cs="Courier New"/>
          <w:color w:val="9876AA"/>
          <w:sz w:val="20"/>
          <w:szCs w:val="20"/>
          <w:lang w:eastAsia="en-IN"/>
        </w:rPr>
        <w:t>"</w:t>
      </w:r>
      <w:r w:rsidRPr="000434EC">
        <w:rPr>
          <w:rFonts w:ascii="Courier New" w:eastAsia="Times New Roman" w:hAnsi="Courier New" w:cs="Courier New"/>
          <w:color w:val="CC7832"/>
          <w:sz w:val="20"/>
          <w:szCs w:val="20"/>
          <w:lang w:eastAsia="en-IN"/>
        </w:rPr>
        <w:t xml:space="preserve">: </w:t>
      </w:r>
      <w:r w:rsidRPr="000434EC">
        <w:rPr>
          <w:rFonts w:ascii="Courier New" w:eastAsia="Times New Roman" w:hAnsi="Courier New" w:cs="Courier New"/>
          <w:color w:val="6A8759"/>
          <w:sz w:val="20"/>
          <w:szCs w:val="20"/>
          <w:lang w:eastAsia="en-IN"/>
        </w:rPr>
        <w:t>"&lt;</w:t>
      </w:r>
      <w:proofErr w:type="spellStart"/>
      <w:r w:rsidRPr="000434EC">
        <w:rPr>
          <w:rFonts w:ascii="Courier New" w:eastAsia="Times New Roman" w:hAnsi="Courier New" w:cs="Courier New"/>
          <w:color w:val="6A8759"/>
          <w:sz w:val="20"/>
          <w:szCs w:val="20"/>
          <w:lang w:eastAsia="en-IN"/>
        </w:rPr>
        <w:t>glm</w:t>
      </w:r>
      <w:proofErr w:type="spellEnd"/>
      <w:r w:rsidRPr="000434EC">
        <w:rPr>
          <w:rFonts w:ascii="Courier New" w:eastAsia="Times New Roman" w:hAnsi="Courier New" w:cs="Courier New"/>
          <w:color w:val="6A8759"/>
          <w:sz w:val="20"/>
          <w:szCs w:val="20"/>
          <w:lang w:eastAsia="en-IN"/>
        </w:rPr>
        <w:t>-portal-user-email&gt;"</w:t>
      </w:r>
      <w:r w:rsidRPr="000434EC">
        <w:rPr>
          <w:rFonts w:ascii="Courier New" w:eastAsia="Times New Roman" w:hAnsi="Courier New" w:cs="Courier New"/>
          <w:color w:val="CC7832"/>
          <w:sz w:val="20"/>
          <w:szCs w:val="20"/>
          <w:lang w:eastAsia="en-IN"/>
        </w:rPr>
        <w:t>,</w:t>
      </w:r>
      <w:r w:rsidRPr="000434EC">
        <w:rPr>
          <w:rFonts w:ascii="Courier New" w:eastAsia="Times New Roman" w:hAnsi="Courier New" w:cs="Courier New"/>
          <w:color w:val="CC7832"/>
          <w:sz w:val="20"/>
          <w:szCs w:val="20"/>
          <w:lang w:eastAsia="en-IN"/>
        </w:rPr>
        <w:br/>
        <w:t xml:space="preserve">  </w:t>
      </w:r>
      <w:r w:rsidRPr="000434EC">
        <w:rPr>
          <w:rFonts w:ascii="Courier New" w:eastAsia="Times New Roman" w:hAnsi="Courier New" w:cs="Courier New"/>
          <w:color w:val="9876AA"/>
          <w:sz w:val="20"/>
          <w:szCs w:val="20"/>
          <w:lang w:eastAsia="en-IN"/>
        </w:rPr>
        <w:t>"</w:t>
      </w:r>
      <w:proofErr w:type="spellStart"/>
      <w:r w:rsidRPr="000434EC">
        <w:rPr>
          <w:rFonts w:ascii="Courier New" w:eastAsia="Times New Roman" w:hAnsi="Courier New" w:cs="Courier New"/>
          <w:color w:val="9876AA"/>
          <w:sz w:val="20"/>
          <w:szCs w:val="20"/>
          <w:lang w:eastAsia="en-IN"/>
        </w:rPr>
        <w:t>userPassword</w:t>
      </w:r>
      <w:proofErr w:type="spellEnd"/>
      <w:r w:rsidRPr="000434EC">
        <w:rPr>
          <w:rFonts w:ascii="Courier New" w:eastAsia="Times New Roman" w:hAnsi="Courier New" w:cs="Courier New"/>
          <w:color w:val="9876AA"/>
          <w:sz w:val="20"/>
          <w:szCs w:val="20"/>
          <w:lang w:eastAsia="en-IN"/>
        </w:rPr>
        <w:t>"</w:t>
      </w:r>
      <w:r w:rsidRPr="000434EC">
        <w:rPr>
          <w:rFonts w:ascii="Courier New" w:eastAsia="Times New Roman" w:hAnsi="Courier New" w:cs="Courier New"/>
          <w:color w:val="CC7832"/>
          <w:sz w:val="20"/>
          <w:szCs w:val="20"/>
          <w:lang w:eastAsia="en-IN"/>
        </w:rPr>
        <w:t xml:space="preserve">: </w:t>
      </w:r>
      <w:r w:rsidRPr="000434EC">
        <w:rPr>
          <w:rFonts w:ascii="Courier New" w:eastAsia="Times New Roman" w:hAnsi="Courier New" w:cs="Courier New"/>
          <w:color w:val="6A8759"/>
          <w:sz w:val="20"/>
          <w:szCs w:val="20"/>
          <w:lang w:eastAsia="en-IN"/>
        </w:rPr>
        <w:t>"&lt;</w:t>
      </w:r>
      <w:proofErr w:type="spellStart"/>
      <w:r w:rsidRPr="000434EC">
        <w:rPr>
          <w:rFonts w:ascii="Courier New" w:eastAsia="Times New Roman" w:hAnsi="Courier New" w:cs="Courier New"/>
          <w:color w:val="6A8759"/>
          <w:sz w:val="20"/>
          <w:szCs w:val="20"/>
          <w:lang w:eastAsia="en-IN"/>
        </w:rPr>
        <w:t>glm</w:t>
      </w:r>
      <w:proofErr w:type="spellEnd"/>
      <w:r w:rsidRPr="000434EC">
        <w:rPr>
          <w:rFonts w:ascii="Courier New" w:eastAsia="Times New Roman" w:hAnsi="Courier New" w:cs="Courier New"/>
          <w:color w:val="6A8759"/>
          <w:sz w:val="20"/>
          <w:szCs w:val="20"/>
          <w:lang w:eastAsia="en-IN"/>
        </w:rPr>
        <w:t>-portal-password&gt;"</w:t>
      </w:r>
      <w:r w:rsidRPr="000434EC">
        <w:rPr>
          <w:rFonts w:ascii="Courier New" w:eastAsia="Times New Roman" w:hAnsi="Courier New" w:cs="Courier New"/>
          <w:color w:val="CC7832"/>
          <w:sz w:val="20"/>
          <w:szCs w:val="20"/>
          <w:lang w:eastAsia="en-IN"/>
        </w:rPr>
        <w:t>,</w:t>
      </w:r>
      <w:r w:rsidRPr="000434EC">
        <w:rPr>
          <w:rFonts w:ascii="Courier New" w:eastAsia="Times New Roman" w:hAnsi="Courier New" w:cs="Courier New"/>
          <w:color w:val="CC7832"/>
          <w:sz w:val="20"/>
          <w:szCs w:val="20"/>
          <w:lang w:eastAsia="en-IN"/>
        </w:rPr>
        <w:br/>
        <w:t xml:space="preserve">  </w:t>
      </w:r>
      <w:r w:rsidRPr="000434EC">
        <w:rPr>
          <w:rFonts w:ascii="Courier New" w:eastAsia="Times New Roman" w:hAnsi="Courier New" w:cs="Courier New"/>
          <w:color w:val="9876AA"/>
          <w:sz w:val="20"/>
          <w:szCs w:val="20"/>
          <w:lang w:eastAsia="en-IN"/>
        </w:rPr>
        <w:t>"</w:t>
      </w:r>
      <w:proofErr w:type="spellStart"/>
      <w:r w:rsidRPr="000434EC">
        <w:rPr>
          <w:rFonts w:ascii="Courier New" w:eastAsia="Times New Roman" w:hAnsi="Courier New" w:cs="Courier New"/>
          <w:color w:val="9876AA"/>
          <w:sz w:val="20"/>
          <w:szCs w:val="20"/>
          <w:lang w:eastAsia="en-IN"/>
        </w:rPr>
        <w:t>entitlementToken</w:t>
      </w:r>
      <w:proofErr w:type="spellEnd"/>
      <w:r w:rsidRPr="000434EC">
        <w:rPr>
          <w:rFonts w:ascii="Courier New" w:eastAsia="Times New Roman" w:hAnsi="Courier New" w:cs="Courier New"/>
          <w:color w:val="9876AA"/>
          <w:sz w:val="20"/>
          <w:szCs w:val="20"/>
          <w:lang w:eastAsia="en-IN"/>
        </w:rPr>
        <w:t>"</w:t>
      </w:r>
      <w:r w:rsidRPr="000434EC">
        <w:rPr>
          <w:rFonts w:ascii="Courier New" w:eastAsia="Times New Roman" w:hAnsi="Courier New" w:cs="Courier New"/>
          <w:color w:val="CC7832"/>
          <w:sz w:val="20"/>
          <w:szCs w:val="20"/>
          <w:lang w:eastAsia="en-IN"/>
        </w:rPr>
        <w:t xml:space="preserve">: </w:t>
      </w:r>
      <w:r w:rsidRPr="000434EC">
        <w:rPr>
          <w:rFonts w:ascii="Courier New" w:eastAsia="Times New Roman" w:hAnsi="Courier New" w:cs="Courier New"/>
          <w:color w:val="6A8759"/>
          <w:sz w:val="20"/>
          <w:szCs w:val="20"/>
          <w:lang w:eastAsia="en-IN"/>
        </w:rPr>
        <w:t>"&lt;</w:t>
      </w:r>
      <w:proofErr w:type="spellStart"/>
      <w:r w:rsidRPr="000434EC">
        <w:rPr>
          <w:rFonts w:ascii="Courier New" w:eastAsia="Times New Roman" w:hAnsi="Courier New" w:cs="Courier New"/>
          <w:color w:val="6A8759"/>
          <w:sz w:val="20"/>
          <w:szCs w:val="20"/>
          <w:lang w:eastAsia="en-IN"/>
        </w:rPr>
        <w:t>glm</w:t>
      </w:r>
      <w:proofErr w:type="spellEnd"/>
      <w:r w:rsidRPr="000434EC">
        <w:rPr>
          <w:rFonts w:ascii="Courier New" w:eastAsia="Times New Roman" w:hAnsi="Courier New" w:cs="Courier New"/>
          <w:color w:val="6A8759"/>
          <w:sz w:val="20"/>
          <w:szCs w:val="20"/>
          <w:lang w:eastAsia="en-IN"/>
        </w:rPr>
        <w:t>-license-entitlement-token&gt;"</w:t>
      </w:r>
      <w:r w:rsidRPr="000434EC">
        <w:rPr>
          <w:rFonts w:ascii="Courier New" w:eastAsia="Times New Roman" w:hAnsi="Courier New" w:cs="Courier New"/>
          <w:color w:val="CC7832"/>
          <w:sz w:val="20"/>
          <w:szCs w:val="20"/>
          <w:lang w:eastAsia="en-IN"/>
        </w:rPr>
        <w:t>,</w:t>
      </w:r>
      <w:r w:rsidRPr="000434EC">
        <w:rPr>
          <w:rFonts w:ascii="Courier New" w:eastAsia="Times New Roman" w:hAnsi="Courier New" w:cs="Courier New"/>
          <w:color w:val="CC7832"/>
          <w:sz w:val="20"/>
          <w:szCs w:val="20"/>
          <w:lang w:eastAsia="en-IN"/>
        </w:rPr>
        <w:br/>
        <w:t xml:space="preserve">  </w:t>
      </w:r>
      <w:r w:rsidRPr="000434EC">
        <w:rPr>
          <w:rFonts w:ascii="Courier New" w:eastAsia="Times New Roman" w:hAnsi="Courier New" w:cs="Courier New"/>
          <w:color w:val="9876AA"/>
          <w:sz w:val="20"/>
          <w:szCs w:val="20"/>
          <w:lang w:eastAsia="en-IN"/>
        </w:rPr>
        <w:t>"</w:t>
      </w:r>
      <w:proofErr w:type="spellStart"/>
      <w:r w:rsidRPr="000434EC">
        <w:rPr>
          <w:rFonts w:ascii="Courier New" w:eastAsia="Times New Roman" w:hAnsi="Courier New" w:cs="Courier New"/>
          <w:color w:val="9876AA"/>
          <w:sz w:val="20"/>
          <w:szCs w:val="20"/>
          <w:lang w:eastAsia="en-IN"/>
        </w:rPr>
        <w:t>licenseId</w:t>
      </w:r>
      <w:proofErr w:type="spellEnd"/>
      <w:r w:rsidRPr="000434EC">
        <w:rPr>
          <w:rFonts w:ascii="Courier New" w:eastAsia="Times New Roman" w:hAnsi="Courier New" w:cs="Courier New"/>
          <w:color w:val="9876AA"/>
          <w:sz w:val="20"/>
          <w:szCs w:val="20"/>
          <w:lang w:eastAsia="en-IN"/>
        </w:rPr>
        <w:t>"</w:t>
      </w:r>
      <w:r w:rsidRPr="000434EC">
        <w:rPr>
          <w:rFonts w:ascii="Courier New" w:eastAsia="Times New Roman" w:hAnsi="Courier New" w:cs="Courier New"/>
          <w:color w:val="CC7832"/>
          <w:sz w:val="20"/>
          <w:szCs w:val="20"/>
          <w:lang w:eastAsia="en-IN"/>
        </w:rPr>
        <w:t xml:space="preserve">: </w:t>
      </w:r>
      <w:r w:rsidRPr="000434EC">
        <w:rPr>
          <w:rFonts w:ascii="Courier New" w:eastAsia="Times New Roman" w:hAnsi="Courier New" w:cs="Courier New"/>
          <w:color w:val="6A8759"/>
          <w:sz w:val="20"/>
          <w:szCs w:val="20"/>
          <w:lang w:eastAsia="en-IN"/>
        </w:rPr>
        <w:t>"&lt;</w:t>
      </w:r>
      <w:proofErr w:type="spellStart"/>
      <w:r w:rsidRPr="000434EC">
        <w:rPr>
          <w:rFonts w:ascii="Courier New" w:eastAsia="Times New Roman" w:hAnsi="Courier New" w:cs="Courier New"/>
          <w:color w:val="6A8759"/>
          <w:sz w:val="20"/>
          <w:szCs w:val="20"/>
          <w:lang w:eastAsia="en-IN"/>
        </w:rPr>
        <w:t>glm</w:t>
      </w:r>
      <w:proofErr w:type="spellEnd"/>
      <w:r w:rsidRPr="000434EC">
        <w:rPr>
          <w:rFonts w:ascii="Courier New" w:eastAsia="Times New Roman" w:hAnsi="Courier New" w:cs="Courier New"/>
          <w:color w:val="6A8759"/>
          <w:sz w:val="20"/>
          <w:szCs w:val="20"/>
          <w:lang w:eastAsia="en-IN"/>
        </w:rPr>
        <w:t>-license-id&gt;"</w:t>
      </w:r>
      <w:r w:rsidRPr="000434EC">
        <w:rPr>
          <w:rFonts w:ascii="Courier New" w:eastAsia="Times New Roman" w:hAnsi="Courier New" w:cs="Courier New"/>
          <w:color w:val="6A8759"/>
          <w:sz w:val="20"/>
          <w:szCs w:val="20"/>
          <w:lang w:eastAsia="en-IN"/>
        </w:rPr>
        <w:br/>
      </w:r>
      <w:r w:rsidRPr="000434EC">
        <w:rPr>
          <w:rFonts w:ascii="Courier New" w:eastAsia="Times New Roman" w:hAnsi="Courier New" w:cs="Courier New"/>
          <w:color w:val="A9B7C6"/>
          <w:sz w:val="20"/>
          <w:szCs w:val="20"/>
          <w:lang w:eastAsia="en-IN"/>
        </w:rPr>
        <w:t>}</w:t>
      </w:r>
    </w:p>
    <w:p w14:paraId="1FEB0525" w14:textId="77777777" w:rsidR="00753091" w:rsidRPr="000A6A58" w:rsidRDefault="00753091" w:rsidP="006D7DDB">
      <w:pPr>
        <w:pStyle w:val="ListParagraph"/>
        <w:rPr>
          <w:szCs w:val="28"/>
        </w:rPr>
      </w:pPr>
    </w:p>
    <w:p w14:paraId="5ADB8453" w14:textId="4912EE6D" w:rsidR="006D7DDB" w:rsidRPr="000A6A58" w:rsidRDefault="00155B17">
      <w:pPr>
        <w:pStyle w:val="ListParagraph"/>
        <w:numPr>
          <w:ilvl w:val="0"/>
          <w:numId w:val="4"/>
        </w:numPr>
        <w:rPr>
          <w:szCs w:val="28"/>
        </w:rPr>
      </w:pPr>
      <w:r w:rsidRPr="000A6A58">
        <w:rPr>
          <w:szCs w:val="28"/>
        </w:rPr>
        <w:t>A</w:t>
      </w:r>
      <w:r w:rsidR="006D7DDB" w:rsidRPr="000A6A58">
        <w:rPr>
          <w:szCs w:val="28"/>
        </w:rPr>
        <w:t>rtifacts:</w:t>
      </w:r>
    </w:p>
    <w:p w14:paraId="5FE3A80F" w14:textId="77777777" w:rsidR="00381040" w:rsidRPr="00381040" w:rsidRDefault="00381040">
      <w:pPr>
        <w:pStyle w:val="ListParagraph"/>
        <w:numPr>
          <w:ilvl w:val="0"/>
          <w:numId w:val="4"/>
        </w:numPr>
        <w:rPr>
          <w:szCs w:val="28"/>
          <w:highlight w:val="yellow"/>
        </w:rPr>
      </w:pPr>
      <w:r>
        <w:rPr>
          <w:szCs w:val="28"/>
          <w:highlight w:val="yellow"/>
        </w:rPr>
        <w:fldChar w:fldCharType="begin"/>
      </w:r>
      <w:r>
        <w:rPr>
          <w:szCs w:val="28"/>
          <w:highlight w:val="yellow"/>
        </w:rPr>
        <w:instrText xml:space="preserve"> HYPERLINK "</w:instrText>
      </w:r>
      <w:r w:rsidRPr="00381040">
        <w:rPr>
          <w:szCs w:val="28"/>
          <w:highlight w:val="yellow"/>
        </w:rPr>
        <w:instrText xml:space="preserve">https://gitlab.a10networks.com/ax/a10-azure-arm-templates-internal/-/tree/feature/CLOUD-355/POWERSHELL-TEMPLATES/POWERSHELL-3NIC-VMSS </w:instrText>
      </w:r>
    </w:p>
    <w:p w14:paraId="3BB32782" w14:textId="77777777" w:rsidR="00381040" w:rsidRPr="00D63268" w:rsidRDefault="00381040">
      <w:pPr>
        <w:pStyle w:val="ListParagraph"/>
        <w:numPr>
          <w:ilvl w:val="0"/>
          <w:numId w:val="4"/>
        </w:numPr>
        <w:rPr>
          <w:rStyle w:val="Hyperlink"/>
          <w:szCs w:val="28"/>
          <w:highlight w:val="yellow"/>
        </w:rPr>
      </w:pPr>
      <w:r>
        <w:rPr>
          <w:szCs w:val="28"/>
          <w:highlight w:val="yellow"/>
        </w:rPr>
        <w:instrText xml:space="preserve">" </w:instrText>
      </w:r>
      <w:r>
        <w:rPr>
          <w:szCs w:val="28"/>
          <w:highlight w:val="yellow"/>
        </w:rPr>
        <w:fldChar w:fldCharType="separate"/>
      </w:r>
      <w:r w:rsidRPr="00D63268">
        <w:rPr>
          <w:rStyle w:val="Hyperlink"/>
          <w:szCs w:val="28"/>
          <w:highlight w:val="yellow"/>
        </w:rPr>
        <w:t xml:space="preserve">https://gitlab.a10networks.com/ax/a10-azure-arm-templates-internal/-/tree/feature/CLOUD-355/POWERSHELL-TEMPLATES/POWERSHELL-3NIC-VMSS </w:t>
      </w:r>
    </w:p>
    <w:p w14:paraId="2F1F81BE" w14:textId="62FF7AD2" w:rsidR="00B7381B" w:rsidRDefault="00381040" w:rsidP="00787FF5">
      <w:pPr>
        <w:pStyle w:val="ListParagraph"/>
        <w:rPr>
          <w:szCs w:val="28"/>
        </w:rPr>
      </w:pPr>
      <w:r>
        <w:rPr>
          <w:szCs w:val="28"/>
          <w:highlight w:val="yellow"/>
        </w:rPr>
        <w:fldChar w:fldCharType="end"/>
      </w:r>
    </w:p>
    <w:p w14:paraId="3E6C201D" w14:textId="5F367948" w:rsidR="00A248F5" w:rsidRDefault="00782347" w:rsidP="00C60579">
      <w:pPr>
        <w:pStyle w:val="Heading1"/>
      </w:pPr>
      <w:bookmarkStart w:id="225" w:name="_Toc125728604"/>
      <w:r>
        <w:lastRenderedPageBreak/>
        <w:t xml:space="preserve">Installation </w:t>
      </w:r>
      <w:proofErr w:type="spellStart"/>
      <w:r>
        <w:t>vThunder</w:t>
      </w:r>
      <w:proofErr w:type="spellEnd"/>
      <w:r>
        <w:t xml:space="preserve"> on Microsoft Azure</w:t>
      </w:r>
      <w:bookmarkEnd w:id="225"/>
    </w:p>
    <w:p w14:paraId="68294963" w14:textId="4550F6FF" w:rsidR="00FC3457" w:rsidRPr="00AC0B10" w:rsidRDefault="00AC0B10" w:rsidP="002B28EB">
      <w:pPr>
        <w:pStyle w:val="Heading2"/>
        <w:rPr>
          <w:sz w:val="30"/>
          <w:szCs w:val="30"/>
        </w:rPr>
      </w:pPr>
      <w:bookmarkStart w:id="226" w:name="_Toc125728605"/>
      <w:r w:rsidRPr="00AC0B10">
        <w:rPr>
          <w:sz w:val="30"/>
          <w:szCs w:val="30"/>
        </w:rPr>
        <w:t xml:space="preserve">Chapter 1 </w:t>
      </w:r>
      <w:r w:rsidR="006058CA">
        <w:rPr>
          <w:sz w:val="30"/>
          <w:szCs w:val="30"/>
        </w:rPr>
        <w:t>-</w:t>
      </w:r>
      <w:r w:rsidR="00FC28AF" w:rsidRPr="00AC0B10">
        <w:rPr>
          <w:sz w:val="30"/>
          <w:szCs w:val="30"/>
        </w:rPr>
        <w:t xml:space="preserve"> </w:t>
      </w:r>
      <w:r w:rsidR="00B0581F" w:rsidRPr="00AC0B10">
        <w:rPr>
          <w:sz w:val="30"/>
          <w:szCs w:val="30"/>
        </w:rPr>
        <w:t xml:space="preserve">Core </w:t>
      </w:r>
      <w:proofErr w:type="spellStart"/>
      <w:r w:rsidR="00BD76F8" w:rsidRPr="00AC0B10">
        <w:rPr>
          <w:sz w:val="30"/>
          <w:szCs w:val="30"/>
        </w:rPr>
        <w:t>vThunder</w:t>
      </w:r>
      <w:proofErr w:type="spellEnd"/>
      <w:r w:rsidR="00BD76F8" w:rsidRPr="00AC0B10">
        <w:rPr>
          <w:sz w:val="30"/>
          <w:szCs w:val="30"/>
        </w:rPr>
        <w:t xml:space="preserve"> Installation &amp; Basic </w:t>
      </w:r>
      <w:r w:rsidR="002B28EB" w:rsidRPr="00AC0B10">
        <w:rPr>
          <w:sz w:val="30"/>
          <w:szCs w:val="30"/>
        </w:rPr>
        <w:t>Setup</w:t>
      </w:r>
      <w:r w:rsidR="00E5136B">
        <w:rPr>
          <w:sz w:val="30"/>
          <w:szCs w:val="30"/>
        </w:rPr>
        <w:t>.</w:t>
      </w:r>
      <w:bookmarkEnd w:id="226"/>
    </w:p>
    <w:p w14:paraId="5A273957" w14:textId="051812D9" w:rsidR="00065970" w:rsidRPr="005E0DE7" w:rsidRDefault="00893B89" w:rsidP="004E4550">
      <w:pPr>
        <w:pStyle w:val="Heading3"/>
        <w:rPr>
          <w:color w:val="auto"/>
          <w:sz w:val="28"/>
          <w:szCs w:val="28"/>
        </w:rPr>
      </w:pPr>
      <w:bookmarkStart w:id="227" w:name="_Toc125728606"/>
      <w:r>
        <w:rPr>
          <w:color w:val="auto"/>
          <w:sz w:val="28"/>
          <w:szCs w:val="28"/>
        </w:rPr>
        <w:t>Configure</w:t>
      </w:r>
      <w:bookmarkEnd w:id="227"/>
    </w:p>
    <w:p w14:paraId="5888E794" w14:textId="3533E0EA" w:rsidR="00BB7C79" w:rsidRPr="002329DB" w:rsidRDefault="00351F63" w:rsidP="002329DB">
      <w:pPr>
        <w:rPr>
          <w:szCs w:val="28"/>
        </w:rPr>
      </w:pPr>
      <w:r w:rsidRPr="002329DB">
        <w:rPr>
          <w:szCs w:val="28"/>
        </w:rPr>
        <w:t xml:space="preserve">Refer </w:t>
      </w:r>
      <w:r w:rsidR="00770544">
        <w:rPr>
          <w:szCs w:val="28"/>
        </w:rPr>
        <w:t>POWERSHELL</w:t>
      </w:r>
      <w:r w:rsidR="00FD3B1C" w:rsidRPr="002329DB">
        <w:rPr>
          <w:szCs w:val="28"/>
        </w:rPr>
        <w:t>_TMPL_3NIC_NVM_VMSS_PARAM.json</w:t>
      </w:r>
      <w:r w:rsidRPr="002329DB">
        <w:rPr>
          <w:szCs w:val="28"/>
        </w:rPr>
        <w:t xml:space="preserve"> file</w:t>
      </w:r>
      <w:r w:rsidR="00BB7C79">
        <w:rPr>
          <w:szCs w:val="28"/>
        </w:rPr>
        <w:t xml:space="preserve"> to customize default values. </w:t>
      </w:r>
      <w:r w:rsidR="00B73A06">
        <w:rPr>
          <w:szCs w:val="28"/>
        </w:rPr>
        <w:t xml:space="preserve"> Please find below in details.</w:t>
      </w:r>
    </w:p>
    <w:p w14:paraId="7F899583" w14:textId="75AD6D3E" w:rsidR="005C3D24" w:rsidRPr="00D93904" w:rsidRDefault="00412DF8" w:rsidP="002329DB">
      <w:pPr>
        <w:rPr>
          <w:b/>
          <w:bCs/>
          <w:szCs w:val="28"/>
          <w:u w:val="single"/>
        </w:rPr>
      </w:pPr>
      <w:r w:rsidRPr="00D93904">
        <w:rPr>
          <w:b/>
          <w:bCs/>
          <w:szCs w:val="28"/>
          <w:u w:val="single"/>
        </w:rPr>
        <w:t xml:space="preserve">Setting </w:t>
      </w:r>
      <w:proofErr w:type="spellStart"/>
      <w:r w:rsidR="00CE557B" w:rsidRPr="00D93904">
        <w:rPr>
          <w:b/>
          <w:bCs/>
          <w:szCs w:val="28"/>
          <w:u w:val="single"/>
        </w:rPr>
        <w:t>vThunder</w:t>
      </w:r>
      <w:proofErr w:type="spellEnd"/>
      <w:r w:rsidR="00CE557B" w:rsidRPr="00D93904">
        <w:rPr>
          <w:b/>
          <w:bCs/>
          <w:szCs w:val="28"/>
          <w:u w:val="single"/>
        </w:rPr>
        <w:t xml:space="preserve"> </w:t>
      </w:r>
      <w:r w:rsidRPr="00D93904">
        <w:rPr>
          <w:b/>
          <w:bCs/>
          <w:szCs w:val="28"/>
          <w:u w:val="single"/>
        </w:rPr>
        <w:t xml:space="preserve">Default </w:t>
      </w:r>
      <w:r w:rsidR="00E26CE0" w:rsidRPr="00D93904">
        <w:rPr>
          <w:b/>
          <w:bCs/>
          <w:szCs w:val="28"/>
          <w:u w:val="single"/>
        </w:rPr>
        <w:t>Credentials</w:t>
      </w:r>
    </w:p>
    <w:p w14:paraId="5477B6A3" w14:textId="77777777" w:rsidR="009A39DC" w:rsidRDefault="0048441E" w:rsidP="002329DB">
      <w:pPr>
        <w:rPr>
          <w:szCs w:val="28"/>
        </w:rPr>
      </w:pPr>
      <w:r w:rsidRPr="002329DB">
        <w:rPr>
          <w:szCs w:val="28"/>
        </w:rPr>
        <w:t xml:space="preserve">Default credential is mentioned in below image, this is only required during VM creation. </w:t>
      </w:r>
    </w:p>
    <w:p w14:paraId="65BDD473" w14:textId="634F51DC" w:rsidR="0048441E" w:rsidRDefault="000B5FDB" w:rsidP="002329DB">
      <w:pPr>
        <w:rPr>
          <w:szCs w:val="28"/>
        </w:rPr>
      </w:pPr>
      <w:r>
        <w:rPr>
          <w:szCs w:val="28"/>
        </w:rPr>
        <w:t>Username:</w:t>
      </w:r>
      <w:r w:rsidR="009A39DC">
        <w:rPr>
          <w:szCs w:val="28"/>
        </w:rPr>
        <w:t xml:space="preserve"> </w:t>
      </w:r>
      <w:proofErr w:type="spellStart"/>
      <w:r w:rsidR="009A39DC" w:rsidRPr="000B5FDB">
        <w:rPr>
          <w:i/>
          <w:iCs/>
          <w:color w:val="2E74B5" w:themeColor="accent5" w:themeShade="BF"/>
          <w:szCs w:val="28"/>
        </w:rPr>
        <w:t>vth</w:t>
      </w:r>
      <w:proofErr w:type="spellEnd"/>
      <w:r w:rsidR="009A39DC" w:rsidRPr="000B5FDB">
        <w:rPr>
          <w:i/>
          <w:iCs/>
          <w:color w:val="2E74B5" w:themeColor="accent5" w:themeShade="BF"/>
          <w:szCs w:val="28"/>
        </w:rPr>
        <w:t>-user</w:t>
      </w:r>
    </w:p>
    <w:p w14:paraId="33A84078" w14:textId="352052AC" w:rsidR="009A39DC" w:rsidRPr="000B5FDB" w:rsidRDefault="009A39DC" w:rsidP="002329DB">
      <w:pPr>
        <w:rPr>
          <w:i/>
          <w:iCs/>
          <w:color w:val="2E74B5" w:themeColor="accent5" w:themeShade="BF"/>
          <w:szCs w:val="28"/>
        </w:rPr>
      </w:pPr>
      <w:r>
        <w:rPr>
          <w:szCs w:val="28"/>
        </w:rPr>
        <w:t xml:space="preserve">Password: </w:t>
      </w:r>
      <w:proofErr w:type="spellStart"/>
      <w:r w:rsidRPr="000B5FDB">
        <w:rPr>
          <w:i/>
          <w:iCs/>
          <w:color w:val="2E74B5" w:themeColor="accent5" w:themeShade="BF"/>
          <w:szCs w:val="28"/>
        </w:rPr>
        <w:t>vth</w:t>
      </w:r>
      <w:proofErr w:type="spellEnd"/>
      <w:r w:rsidRPr="000B5FDB">
        <w:rPr>
          <w:i/>
          <w:iCs/>
          <w:color w:val="2E74B5" w:themeColor="accent5" w:themeShade="BF"/>
          <w:szCs w:val="28"/>
        </w:rPr>
        <w:t>-Password</w:t>
      </w:r>
    </w:p>
    <w:p w14:paraId="1C64F173" w14:textId="6E1569AC" w:rsidR="00EB4799" w:rsidRDefault="00A85299" w:rsidP="005C3D24">
      <w:r>
        <w:rPr>
          <w:noProof/>
          <w:lang w:eastAsia="en-IN"/>
        </w:rPr>
        <w:drawing>
          <wp:inline distT="0" distB="0" distL="0" distR="0" wp14:anchorId="4CF6C2E2" wp14:editId="2812E69B">
            <wp:extent cx="2301240" cy="798617"/>
            <wp:effectExtent l="0" t="0" r="3810" b="1905"/>
            <wp:docPr id="674" name="Picture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317238" cy="804169"/>
                    </a:xfrm>
                    <a:prstGeom prst="rect">
                      <a:avLst/>
                    </a:prstGeom>
                    <a:noFill/>
                    <a:ln>
                      <a:noFill/>
                    </a:ln>
                  </pic:spPr>
                </pic:pic>
              </a:graphicData>
            </a:graphic>
          </wp:inline>
        </w:drawing>
      </w:r>
    </w:p>
    <w:p w14:paraId="22463810" w14:textId="2DFB8A56" w:rsidR="009F1278" w:rsidRDefault="009F1278" w:rsidP="005C3D24">
      <w:r>
        <w:t xml:space="preserve">Note: </w:t>
      </w:r>
      <w:proofErr w:type="spellStart"/>
      <w:r>
        <w:t>vThunder</w:t>
      </w:r>
      <w:proofErr w:type="spellEnd"/>
      <w:r>
        <w:t xml:space="preserve"> will get provision using above credential but those are temporary. As soon as it </w:t>
      </w:r>
      <w:r w:rsidR="00970F98">
        <w:t>gets</w:t>
      </w:r>
      <w:r>
        <w:t xml:space="preserve"> provision, </w:t>
      </w:r>
      <w:proofErr w:type="spellStart"/>
      <w:r>
        <w:t>vThunder</w:t>
      </w:r>
      <w:proofErr w:type="spellEnd"/>
      <w:r>
        <w:t xml:space="preserve"> will </w:t>
      </w:r>
      <w:r w:rsidR="00970F98">
        <w:t xml:space="preserve">auto </w:t>
      </w:r>
      <w:r>
        <w:t>delete all users other than default user</w:t>
      </w:r>
      <w:r w:rsidR="00970F98">
        <w:t xml:space="preserve">. </w:t>
      </w:r>
    </w:p>
    <w:p w14:paraId="668C73DA" w14:textId="315C0011" w:rsidR="009F1278" w:rsidRDefault="009F1278" w:rsidP="005C3D24">
      <w:r>
        <w:t>So, use below credentials for login.</w:t>
      </w:r>
    </w:p>
    <w:p w14:paraId="50FA6FA7" w14:textId="77777777" w:rsidR="009F1278" w:rsidRDefault="009F1278" w:rsidP="009F1278">
      <w:pPr>
        <w:rPr>
          <w:szCs w:val="28"/>
        </w:rPr>
      </w:pPr>
      <w:r>
        <w:rPr>
          <w:szCs w:val="28"/>
        </w:rPr>
        <w:t>U</w:t>
      </w:r>
      <w:r w:rsidRPr="002329DB">
        <w:rPr>
          <w:szCs w:val="28"/>
        </w:rPr>
        <w:t>sername: admin</w:t>
      </w:r>
    </w:p>
    <w:p w14:paraId="1E511403" w14:textId="7172BC95" w:rsidR="009F1278" w:rsidRPr="00C44ECD" w:rsidRDefault="009F1278" w:rsidP="005C3D24">
      <w:pPr>
        <w:rPr>
          <w:szCs w:val="28"/>
        </w:rPr>
      </w:pPr>
      <w:r>
        <w:rPr>
          <w:szCs w:val="28"/>
        </w:rPr>
        <w:t>P</w:t>
      </w:r>
      <w:r w:rsidRPr="002329DB">
        <w:rPr>
          <w:szCs w:val="28"/>
        </w:rPr>
        <w:t>assword: a10</w:t>
      </w:r>
    </w:p>
    <w:p w14:paraId="082F895B" w14:textId="28FAFF6D" w:rsidR="00065EFA" w:rsidRPr="006C2EC4" w:rsidRDefault="0048441E" w:rsidP="002329DB">
      <w:pPr>
        <w:rPr>
          <w:rFonts w:cstheme="minorHAnsi"/>
          <w:b/>
          <w:bCs/>
          <w:szCs w:val="28"/>
          <w:u w:val="single"/>
        </w:rPr>
      </w:pPr>
      <w:r w:rsidRPr="006C2EC4">
        <w:rPr>
          <w:rFonts w:cstheme="minorHAnsi"/>
          <w:b/>
          <w:bCs/>
          <w:szCs w:val="28"/>
          <w:u w:val="single"/>
        </w:rPr>
        <w:t>VM</w:t>
      </w:r>
      <w:r w:rsidR="00685AA1" w:rsidRPr="006C2EC4">
        <w:rPr>
          <w:rFonts w:cstheme="minorHAnsi"/>
          <w:b/>
          <w:bCs/>
          <w:szCs w:val="28"/>
          <w:u w:val="single"/>
        </w:rPr>
        <w:t>SS</w:t>
      </w:r>
      <w:r w:rsidRPr="006C2EC4">
        <w:rPr>
          <w:rFonts w:cstheme="minorHAnsi"/>
          <w:b/>
          <w:bCs/>
          <w:szCs w:val="28"/>
          <w:u w:val="single"/>
        </w:rPr>
        <w:t xml:space="preserve"> Name</w:t>
      </w:r>
    </w:p>
    <w:p w14:paraId="069C162C" w14:textId="160FA67D" w:rsidR="009F26C5" w:rsidRPr="002329DB" w:rsidRDefault="000076CC" w:rsidP="002329DB">
      <w:pPr>
        <w:rPr>
          <w:rFonts w:cstheme="minorHAnsi"/>
          <w:szCs w:val="28"/>
        </w:rPr>
      </w:pPr>
      <w:r>
        <w:rPr>
          <w:rFonts w:cstheme="minorHAnsi"/>
          <w:noProof/>
          <w:szCs w:val="28"/>
          <w:lang w:eastAsia="en-IN"/>
        </w:rPr>
        <w:drawing>
          <wp:inline distT="0" distB="0" distL="0" distR="0" wp14:anchorId="3E5CF2CF" wp14:editId="1586647F">
            <wp:extent cx="3129160" cy="508000"/>
            <wp:effectExtent l="0" t="0" r="0" b="6350"/>
            <wp:docPr id="675" name="Picture 67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 name="Picture 675" descr="Graphical user interface&#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186621" cy="517329"/>
                    </a:xfrm>
                    <a:prstGeom prst="rect">
                      <a:avLst/>
                    </a:prstGeom>
                    <a:noFill/>
                    <a:ln>
                      <a:noFill/>
                    </a:ln>
                  </pic:spPr>
                </pic:pic>
              </a:graphicData>
            </a:graphic>
          </wp:inline>
        </w:drawing>
      </w:r>
    </w:p>
    <w:p w14:paraId="31F3E6FC" w14:textId="5712750C" w:rsidR="00E106E6" w:rsidRPr="00A346C6" w:rsidRDefault="00E106E6" w:rsidP="002329DB">
      <w:pPr>
        <w:rPr>
          <w:rFonts w:cstheme="minorHAnsi"/>
          <w:b/>
          <w:bCs/>
          <w:szCs w:val="28"/>
          <w:u w:val="single"/>
        </w:rPr>
      </w:pPr>
      <w:r w:rsidRPr="00A346C6">
        <w:rPr>
          <w:rFonts w:cstheme="minorHAnsi"/>
          <w:b/>
          <w:bCs/>
          <w:szCs w:val="28"/>
          <w:u w:val="single"/>
        </w:rPr>
        <w:t>VMSS Size</w:t>
      </w:r>
      <w:r w:rsidR="00B13FD4">
        <w:rPr>
          <w:rFonts w:cstheme="minorHAnsi"/>
          <w:b/>
          <w:bCs/>
          <w:szCs w:val="28"/>
          <w:u w:val="single"/>
        </w:rPr>
        <w:t xml:space="preserve"> [</w:t>
      </w:r>
      <w:proofErr w:type="spellStart"/>
      <w:r w:rsidR="001143A4">
        <w:rPr>
          <w:rFonts w:cstheme="minorHAnsi"/>
          <w:b/>
          <w:bCs/>
          <w:szCs w:val="28"/>
          <w:u w:val="single"/>
        </w:rPr>
        <w:t>VThunder</w:t>
      </w:r>
      <w:proofErr w:type="spellEnd"/>
      <w:r w:rsidR="00B13FD4">
        <w:rPr>
          <w:rFonts w:cstheme="minorHAnsi"/>
          <w:b/>
          <w:bCs/>
          <w:szCs w:val="28"/>
          <w:u w:val="single"/>
        </w:rPr>
        <w:t>]</w:t>
      </w:r>
    </w:p>
    <w:p w14:paraId="7DAFF366" w14:textId="4FB4370B" w:rsidR="00BB7B51" w:rsidRDefault="00A346C6" w:rsidP="002329DB">
      <w:pPr>
        <w:rPr>
          <w:rFonts w:cstheme="minorHAnsi"/>
          <w:szCs w:val="28"/>
        </w:rPr>
      </w:pPr>
      <w:r>
        <w:rPr>
          <w:rFonts w:cstheme="minorHAnsi"/>
          <w:szCs w:val="28"/>
        </w:rPr>
        <w:t>A</w:t>
      </w:r>
      <w:r w:rsidR="00E106E6" w:rsidRPr="002329DB">
        <w:rPr>
          <w:rFonts w:cstheme="minorHAnsi"/>
          <w:szCs w:val="28"/>
        </w:rPr>
        <w:t>ny size which supports at least 3 NIC.</w:t>
      </w:r>
      <w:r w:rsidR="00BA1059">
        <w:rPr>
          <w:rFonts w:cstheme="minorHAnsi"/>
          <w:szCs w:val="28"/>
        </w:rPr>
        <w:t xml:space="preserve"> </w:t>
      </w:r>
    </w:p>
    <w:p w14:paraId="74F131D4" w14:textId="094A5ED5" w:rsidR="00E106E6" w:rsidRPr="002329DB" w:rsidRDefault="00BA1059" w:rsidP="002329DB">
      <w:pPr>
        <w:rPr>
          <w:rFonts w:cstheme="minorHAnsi"/>
          <w:szCs w:val="28"/>
        </w:rPr>
      </w:pPr>
      <w:r>
        <w:rPr>
          <w:rFonts w:cstheme="minorHAnsi"/>
          <w:szCs w:val="28"/>
        </w:rPr>
        <w:t>Please refer</w:t>
      </w:r>
      <w:r w:rsidR="00B83083">
        <w:rPr>
          <w:rFonts w:cstheme="minorHAnsi"/>
          <w:szCs w:val="28"/>
        </w:rPr>
        <w:t xml:space="preserve"> </w:t>
      </w:r>
      <w:r w:rsidR="009136CB" w:rsidRPr="009136CB">
        <w:rPr>
          <w:rFonts w:cstheme="minorHAnsi"/>
          <w:szCs w:val="28"/>
          <w:highlight w:val="lightGray"/>
        </w:rPr>
        <w:t>‘Q</w:t>
      </w:r>
      <w:r w:rsidR="00B83083" w:rsidRPr="009136CB">
        <w:rPr>
          <w:rFonts w:cstheme="minorHAnsi"/>
          <w:szCs w:val="28"/>
          <w:highlight w:val="lightGray"/>
        </w:rPr>
        <w:t xml:space="preserve">ualified </w:t>
      </w:r>
      <w:r w:rsidR="009136CB" w:rsidRPr="009136CB">
        <w:rPr>
          <w:rFonts w:cstheme="minorHAnsi"/>
          <w:szCs w:val="28"/>
          <w:highlight w:val="lightGray"/>
        </w:rPr>
        <w:t>N</w:t>
      </w:r>
      <w:r w:rsidR="00B83083" w:rsidRPr="009136CB">
        <w:rPr>
          <w:rFonts w:cstheme="minorHAnsi"/>
          <w:szCs w:val="28"/>
          <w:highlight w:val="lightGray"/>
        </w:rPr>
        <w:t>ame</w:t>
      </w:r>
      <w:r w:rsidR="009136CB" w:rsidRPr="009136CB">
        <w:rPr>
          <w:rFonts w:cstheme="minorHAnsi"/>
          <w:szCs w:val="28"/>
          <w:highlight w:val="lightGray"/>
        </w:rPr>
        <w:t>’</w:t>
      </w:r>
      <w:r w:rsidR="00B83083">
        <w:rPr>
          <w:rFonts w:cstheme="minorHAnsi"/>
          <w:szCs w:val="28"/>
        </w:rPr>
        <w:t xml:space="preserve"> </w:t>
      </w:r>
      <w:r w:rsidR="009136CB">
        <w:rPr>
          <w:rFonts w:cstheme="minorHAnsi"/>
          <w:szCs w:val="28"/>
        </w:rPr>
        <w:t xml:space="preserve">column </w:t>
      </w:r>
      <w:r w:rsidR="00B83083">
        <w:rPr>
          <w:rFonts w:cstheme="minorHAnsi"/>
          <w:szCs w:val="28"/>
        </w:rPr>
        <w:t>under</w:t>
      </w:r>
      <w:r>
        <w:rPr>
          <w:rFonts w:cstheme="minorHAnsi"/>
          <w:szCs w:val="28"/>
        </w:rPr>
        <w:t xml:space="preserve"> </w:t>
      </w:r>
      <w:hyperlink w:anchor="_System_Requirements" w:history="1">
        <w:r w:rsidRPr="00BA1059">
          <w:rPr>
            <w:rStyle w:val="Hyperlink"/>
            <w:rFonts w:cstheme="minorHAnsi"/>
            <w:szCs w:val="28"/>
          </w:rPr>
          <w:t xml:space="preserve">supported </w:t>
        </w:r>
        <w:proofErr w:type="spellStart"/>
        <w:r>
          <w:rPr>
            <w:rStyle w:val="Hyperlink"/>
            <w:rFonts w:cstheme="minorHAnsi"/>
            <w:szCs w:val="28"/>
          </w:rPr>
          <w:t>vm</w:t>
        </w:r>
        <w:proofErr w:type="spellEnd"/>
        <w:r>
          <w:rPr>
            <w:rStyle w:val="Hyperlink"/>
            <w:rFonts w:cstheme="minorHAnsi"/>
            <w:szCs w:val="28"/>
          </w:rPr>
          <w:t xml:space="preserve"> </w:t>
        </w:r>
        <w:r w:rsidRPr="00BA1059">
          <w:rPr>
            <w:rStyle w:val="Hyperlink"/>
            <w:rFonts w:cstheme="minorHAnsi"/>
            <w:szCs w:val="28"/>
          </w:rPr>
          <w:t>sizes</w:t>
        </w:r>
      </w:hyperlink>
      <w:r w:rsidR="00B83083">
        <w:rPr>
          <w:rFonts w:cstheme="minorHAnsi"/>
          <w:szCs w:val="28"/>
        </w:rPr>
        <w:t xml:space="preserve"> section</w:t>
      </w:r>
      <w:r w:rsidR="00EF268B">
        <w:rPr>
          <w:rFonts w:cstheme="minorHAnsi"/>
          <w:szCs w:val="28"/>
        </w:rPr>
        <w:t xml:space="preserve"> to select any other size</w:t>
      </w:r>
      <w:r>
        <w:rPr>
          <w:rFonts w:cstheme="minorHAnsi"/>
          <w:szCs w:val="28"/>
        </w:rPr>
        <w:t>.</w:t>
      </w:r>
    </w:p>
    <w:p w14:paraId="158330E3" w14:textId="65F8F220" w:rsidR="00B475BA" w:rsidRPr="002329DB" w:rsidRDefault="00E106E6" w:rsidP="002329DB">
      <w:pPr>
        <w:rPr>
          <w:rFonts w:cstheme="minorHAnsi"/>
          <w:szCs w:val="28"/>
        </w:rPr>
      </w:pPr>
      <w:r w:rsidRPr="002329DB">
        <w:rPr>
          <w:rFonts w:cstheme="minorHAnsi"/>
          <w:szCs w:val="28"/>
        </w:rPr>
        <w:t xml:space="preserve"> </w:t>
      </w:r>
      <w:r w:rsidR="00E86998">
        <w:rPr>
          <w:rFonts w:cstheme="minorHAnsi"/>
          <w:noProof/>
          <w:szCs w:val="28"/>
          <w:lang w:eastAsia="en-IN"/>
        </w:rPr>
        <w:drawing>
          <wp:inline distT="0" distB="0" distL="0" distR="0" wp14:anchorId="6543EF43" wp14:editId="59965ACD">
            <wp:extent cx="2184400" cy="540099"/>
            <wp:effectExtent l="0" t="0" r="635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201066" cy="544220"/>
                    </a:xfrm>
                    <a:prstGeom prst="rect">
                      <a:avLst/>
                    </a:prstGeom>
                    <a:noFill/>
                    <a:ln>
                      <a:noFill/>
                    </a:ln>
                  </pic:spPr>
                </pic:pic>
              </a:graphicData>
            </a:graphic>
          </wp:inline>
        </w:drawing>
      </w:r>
    </w:p>
    <w:p w14:paraId="58A6C39B" w14:textId="40D2E375" w:rsidR="008B150E" w:rsidRPr="004C6531" w:rsidRDefault="008B150E" w:rsidP="002329DB">
      <w:pPr>
        <w:rPr>
          <w:rFonts w:cstheme="minorHAnsi"/>
          <w:b/>
          <w:bCs/>
          <w:szCs w:val="28"/>
          <w:u w:val="single"/>
        </w:rPr>
      </w:pPr>
      <w:r w:rsidRPr="004C6531">
        <w:rPr>
          <w:rFonts w:cstheme="minorHAnsi"/>
          <w:b/>
          <w:bCs/>
          <w:szCs w:val="28"/>
          <w:u w:val="single"/>
        </w:rPr>
        <w:lastRenderedPageBreak/>
        <w:t>VM Name</w:t>
      </w:r>
    </w:p>
    <w:p w14:paraId="10AAEB13" w14:textId="4E37F1BE" w:rsidR="008B150E" w:rsidRPr="002329DB" w:rsidRDefault="008B150E" w:rsidP="002329DB">
      <w:pPr>
        <w:rPr>
          <w:rFonts w:cstheme="minorHAnsi"/>
          <w:szCs w:val="28"/>
        </w:rPr>
      </w:pPr>
      <w:r w:rsidRPr="002329DB">
        <w:rPr>
          <w:rFonts w:cstheme="minorHAnsi"/>
          <w:szCs w:val="28"/>
        </w:rPr>
        <w:t xml:space="preserve">Default </w:t>
      </w:r>
      <w:proofErr w:type="spellStart"/>
      <w:r w:rsidR="00E97F2A">
        <w:rPr>
          <w:rFonts w:cstheme="minorHAnsi"/>
          <w:szCs w:val="28"/>
        </w:rPr>
        <w:t>vthunder</w:t>
      </w:r>
      <w:proofErr w:type="spellEnd"/>
      <w:r w:rsidR="00E97F2A">
        <w:rPr>
          <w:rFonts w:cstheme="minorHAnsi"/>
          <w:szCs w:val="28"/>
        </w:rPr>
        <w:t xml:space="preserve"> monitoring</w:t>
      </w:r>
      <w:r w:rsidRPr="002329DB">
        <w:rPr>
          <w:rFonts w:cstheme="minorHAnsi"/>
          <w:szCs w:val="28"/>
        </w:rPr>
        <w:t xml:space="preserve"> VM </w:t>
      </w:r>
      <w:r w:rsidR="00413E62">
        <w:rPr>
          <w:rFonts w:cstheme="minorHAnsi"/>
          <w:szCs w:val="28"/>
        </w:rPr>
        <w:t>name.</w:t>
      </w:r>
    </w:p>
    <w:p w14:paraId="0809029C" w14:textId="1B1E636B" w:rsidR="008B150E" w:rsidRPr="002329DB" w:rsidRDefault="0049671C" w:rsidP="002329DB">
      <w:pPr>
        <w:rPr>
          <w:rFonts w:cstheme="minorHAnsi"/>
          <w:szCs w:val="28"/>
        </w:rPr>
      </w:pPr>
      <w:r>
        <w:rPr>
          <w:rFonts w:cstheme="minorHAnsi"/>
          <w:noProof/>
          <w:szCs w:val="28"/>
          <w:lang w:eastAsia="en-IN"/>
        </w:rPr>
        <w:drawing>
          <wp:inline distT="0" distB="0" distL="0" distR="0" wp14:anchorId="19D77A23" wp14:editId="0EAA101A">
            <wp:extent cx="2453640" cy="443054"/>
            <wp:effectExtent l="0" t="0" r="3810" b="0"/>
            <wp:docPr id="677" name="Picture 6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 name="Picture 677" descr="Text&#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471740" cy="446322"/>
                    </a:xfrm>
                    <a:prstGeom prst="rect">
                      <a:avLst/>
                    </a:prstGeom>
                    <a:noFill/>
                    <a:ln>
                      <a:noFill/>
                    </a:ln>
                  </pic:spPr>
                </pic:pic>
              </a:graphicData>
            </a:graphic>
          </wp:inline>
        </w:drawing>
      </w:r>
    </w:p>
    <w:p w14:paraId="5CB5D1D1" w14:textId="77777777" w:rsidR="008B150E" w:rsidRPr="002329DB" w:rsidRDefault="008B150E" w:rsidP="002329DB">
      <w:pPr>
        <w:rPr>
          <w:rFonts w:cstheme="minorHAnsi"/>
          <w:szCs w:val="28"/>
        </w:rPr>
      </w:pPr>
    </w:p>
    <w:p w14:paraId="463F3324" w14:textId="1D972C7D" w:rsidR="008B150E" w:rsidRPr="0013068F" w:rsidRDefault="008B150E" w:rsidP="002329DB">
      <w:pPr>
        <w:rPr>
          <w:rFonts w:cstheme="minorHAnsi"/>
          <w:b/>
          <w:bCs/>
          <w:szCs w:val="28"/>
          <w:u w:val="single"/>
        </w:rPr>
      </w:pPr>
      <w:r w:rsidRPr="0013068F">
        <w:rPr>
          <w:rFonts w:cstheme="minorHAnsi"/>
          <w:b/>
          <w:bCs/>
          <w:szCs w:val="28"/>
          <w:u w:val="single"/>
        </w:rPr>
        <w:t>VM Size</w:t>
      </w:r>
      <w:r w:rsidR="00B13FD4">
        <w:rPr>
          <w:rFonts w:cstheme="minorHAnsi"/>
          <w:b/>
          <w:bCs/>
          <w:szCs w:val="28"/>
          <w:u w:val="single"/>
        </w:rPr>
        <w:t xml:space="preserve"> [Agent]</w:t>
      </w:r>
    </w:p>
    <w:p w14:paraId="0199BB5B" w14:textId="4106E7B4" w:rsidR="008B150E" w:rsidRPr="002329DB" w:rsidRDefault="008A3D12" w:rsidP="002329DB">
      <w:pPr>
        <w:rPr>
          <w:rFonts w:cstheme="minorHAnsi"/>
          <w:szCs w:val="28"/>
        </w:rPr>
      </w:pPr>
      <w:r>
        <w:rPr>
          <w:rFonts w:cstheme="minorHAnsi"/>
          <w:szCs w:val="28"/>
        </w:rPr>
        <w:t>Default size is set as below. It can be changes as per needs</w:t>
      </w:r>
      <w:r w:rsidR="00F41A84">
        <w:rPr>
          <w:rFonts w:cstheme="minorHAnsi"/>
          <w:szCs w:val="28"/>
        </w:rPr>
        <w:t>.</w:t>
      </w:r>
      <w:r w:rsidR="009844A3">
        <w:rPr>
          <w:rFonts w:cstheme="minorHAnsi"/>
          <w:szCs w:val="28"/>
        </w:rPr>
        <w:t xml:space="preserve"> Please refer </w:t>
      </w:r>
      <w:r w:rsidR="009844A3" w:rsidRPr="009136CB">
        <w:rPr>
          <w:rFonts w:cstheme="minorHAnsi"/>
          <w:szCs w:val="28"/>
          <w:highlight w:val="lightGray"/>
        </w:rPr>
        <w:t>‘Qualified Name’</w:t>
      </w:r>
      <w:r w:rsidR="009844A3">
        <w:rPr>
          <w:rFonts w:cstheme="minorHAnsi"/>
          <w:szCs w:val="28"/>
        </w:rPr>
        <w:t xml:space="preserve"> column under </w:t>
      </w:r>
      <w:hyperlink w:anchor="_System_Requirements" w:history="1">
        <w:r w:rsidR="009844A3" w:rsidRPr="00BA1059">
          <w:rPr>
            <w:rStyle w:val="Hyperlink"/>
            <w:rFonts w:cstheme="minorHAnsi"/>
            <w:szCs w:val="28"/>
          </w:rPr>
          <w:t xml:space="preserve">supported </w:t>
        </w:r>
        <w:proofErr w:type="spellStart"/>
        <w:r w:rsidR="009844A3">
          <w:rPr>
            <w:rStyle w:val="Hyperlink"/>
            <w:rFonts w:cstheme="minorHAnsi"/>
            <w:szCs w:val="28"/>
          </w:rPr>
          <w:t>vm</w:t>
        </w:r>
        <w:proofErr w:type="spellEnd"/>
        <w:r w:rsidR="009844A3">
          <w:rPr>
            <w:rStyle w:val="Hyperlink"/>
            <w:rFonts w:cstheme="minorHAnsi"/>
            <w:szCs w:val="28"/>
          </w:rPr>
          <w:t xml:space="preserve"> </w:t>
        </w:r>
        <w:r w:rsidR="009844A3" w:rsidRPr="00BA1059">
          <w:rPr>
            <w:rStyle w:val="Hyperlink"/>
            <w:rFonts w:cstheme="minorHAnsi"/>
            <w:szCs w:val="28"/>
          </w:rPr>
          <w:t>sizes</w:t>
        </w:r>
      </w:hyperlink>
      <w:r w:rsidR="009844A3">
        <w:rPr>
          <w:rFonts w:cstheme="minorHAnsi"/>
          <w:szCs w:val="28"/>
        </w:rPr>
        <w:t xml:space="preserve"> section to select any other size.</w:t>
      </w:r>
      <w:r w:rsidR="001A017D">
        <w:rPr>
          <w:rFonts w:cstheme="minorHAnsi"/>
          <w:szCs w:val="28"/>
        </w:rPr>
        <w:t xml:space="preserve"> All sizes works for this instance.</w:t>
      </w:r>
    </w:p>
    <w:p w14:paraId="5E9134BD" w14:textId="181B5B7A" w:rsidR="001A017D" w:rsidRDefault="008B150E" w:rsidP="002329DB">
      <w:pPr>
        <w:rPr>
          <w:rFonts w:cstheme="minorHAnsi"/>
          <w:szCs w:val="28"/>
        </w:rPr>
      </w:pPr>
      <w:r w:rsidRPr="002329DB">
        <w:rPr>
          <w:rFonts w:cstheme="minorHAnsi"/>
          <w:szCs w:val="28"/>
        </w:rPr>
        <w:t xml:space="preserve"> </w:t>
      </w:r>
      <w:r w:rsidR="00EE21F7">
        <w:rPr>
          <w:rFonts w:cstheme="minorHAnsi"/>
          <w:noProof/>
          <w:szCs w:val="28"/>
          <w:lang w:eastAsia="en-IN"/>
        </w:rPr>
        <w:drawing>
          <wp:inline distT="0" distB="0" distL="0" distR="0" wp14:anchorId="222FD5C2" wp14:editId="40FA2F29">
            <wp:extent cx="2194560" cy="513365"/>
            <wp:effectExtent l="0" t="0" r="0" b="1270"/>
            <wp:docPr id="678" name="Picture 67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 name="Picture 678" descr="Graphical user interface, text&#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209158" cy="516780"/>
                    </a:xfrm>
                    <a:prstGeom prst="rect">
                      <a:avLst/>
                    </a:prstGeom>
                    <a:noFill/>
                    <a:ln>
                      <a:noFill/>
                    </a:ln>
                  </pic:spPr>
                </pic:pic>
              </a:graphicData>
            </a:graphic>
          </wp:inline>
        </w:drawing>
      </w:r>
      <w:r w:rsidR="00DE6067" w:rsidRPr="002329DB">
        <w:rPr>
          <w:rFonts w:cstheme="minorHAnsi"/>
          <w:szCs w:val="28"/>
        </w:rPr>
        <w:t xml:space="preserve"> </w:t>
      </w:r>
    </w:p>
    <w:p w14:paraId="1C1083B6" w14:textId="40F3A86D" w:rsidR="0048441E" w:rsidRPr="0095792B" w:rsidRDefault="0048441E" w:rsidP="002329DB">
      <w:pPr>
        <w:rPr>
          <w:rFonts w:cstheme="minorHAnsi"/>
          <w:b/>
          <w:bCs/>
          <w:szCs w:val="28"/>
          <w:u w:val="single"/>
        </w:rPr>
      </w:pPr>
      <w:proofErr w:type="spellStart"/>
      <w:r w:rsidRPr="0095792B">
        <w:rPr>
          <w:rFonts w:cstheme="minorHAnsi"/>
          <w:b/>
          <w:bCs/>
          <w:szCs w:val="28"/>
          <w:u w:val="single"/>
        </w:rPr>
        <w:t>vThunder</w:t>
      </w:r>
      <w:proofErr w:type="spellEnd"/>
      <w:r w:rsidRPr="0095792B">
        <w:rPr>
          <w:rFonts w:cstheme="minorHAnsi"/>
          <w:b/>
          <w:bCs/>
          <w:szCs w:val="28"/>
          <w:u w:val="single"/>
        </w:rPr>
        <w:t xml:space="preserve"> Image</w:t>
      </w:r>
    </w:p>
    <w:p w14:paraId="4099A1AD" w14:textId="77777777" w:rsidR="0048441E" w:rsidRPr="002329DB" w:rsidRDefault="0048441E" w:rsidP="002329DB">
      <w:pPr>
        <w:rPr>
          <w:rFonts w:cstheme="minorHAnsi"/>
          <w:szCs w:val="28"/>
        </w:rPr>
      </w:pPr>
      <w:r w:rsidRPr="002329DB">
        <w:rPr>
          <w:rFonts w:cstheme="minorHAnsi"/>
          <w:szCs w:val="28"/>
        </w:rPr>
        <w:t>User can pick available image from Azure marketplace.</w:t>
      </w:r>
    </w:p>
    <w:p w14:paraId="043DE404" w14:textId="60AE41B3" w:rsidR="0095792B" w:rsidRDefault="00A72CA5" w:rsidP="002329DB">
      <w:pPr>
        <w:rPr>
          <w:rFonts w:cstheme="minorHAnsi"/>
          <w:szCs w:val="28"/>
        </w:rPr>
      </w:pPr>
      <w:r w:rsidRPr="002329DB">
        <w:rPr>
          <w:rFonts w:cstheme="minorHAnsi"/>
          <w:noProof/>
          <w:szCs w:val="28"/>
          <w:lang w:eastAsia="en-IN"/>
        </w:rPr>
        <w:drawing>
          <wp:inline distT="0" distB="0" distL="0" distR="0" wp14:anchorId="07C58DBF" wp14:editId="40DB7B14">
            <wp:extent cx="4740051" cy="1912786"/>
            <wp:effectExtent l="0" t="0" r="381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740051" cy="1912786"/>
                    </a:xfrm>
                    <a:prstGeom prst="rect">
                      <a:avLst/>
                    </a:prstGeom>
                  </pic:spPr>
                </pic:pic>
              </a:graphicData>
            </a:graphic>
          </wp:inline>
        </w:drawing>
      </w:r>
    </w:p>
    <w:p w14:paraId="7E459B49" w14:textId="04EE01B7" w:rsidR="0048441E" w:rsidRPr="0095792B" w:rsidRDefault="009D7502" w:rsidP="002329DB">
      <w:pPr>
        <w:rPr>
          <w:rFonts w:cstheme="minorHAnsi"/>
          <w:b/>
          <w:bCs/>
          <w:szCs w:val="28"/>
          <w:u w:val="single"/>
        </w:rPr>
      </w:pPr>
      <w:r>
        <w:rPr>
          <w:rFonts w:cstheme="minorHAnsi"/>
          <w:b/>
          <w:bCs/>
          <w:szCs w:val="28"/>
          <w:u w:val="single"/>
        </w:rPr>
        <w:t xml:space="preserve">Network </w:t>
      </w:r>
      <w:r w:rsidR="0048441E" w:rsidRPr="0095792B">
        <w:rPr>
          <w:rFonts w:cstheme="minorHAnsi"/>
          <w:b/>
          <w:bCs/>
          <w:szCs w:val="28"/>
          <w:u w:val="single"/>
        </w:rPr>
        <w:t>Interfaces</w:t>
      </w:r>
      <w:r>
        <w:rPr>
          <w:rFonts w:cstheme="minorHAnsi"/>
          <w:b/>
          <w:bCs/>
          <w:szCs w:val="28"/>
          <w:u w:val="single"/>
        </w:rPr>
        <w:t xml:space="preserve"> Card</w:t>
      </w:r>
    </w:p>
    <w:p w14:paraId="2D2052ED" w14:textId="5027D3F0" w:rsidR="0048441E" w:rsidRPr="002329DB" w:rsidRDefault="00584E96" w:rsidP="002329DB">
      <w:pPr>
        <w:rPr>
          <w:rFonts w:cstheme="minorHAnsi"/>
          <w:szCs w:val="28"/>
        </w:rPr>
      </w:pPr>
      <w:r>
        <w:rPr>
          <w:rFonts w:cstheme="minorHAnsi"/>
          <w:noProof/>
          <w:szCs w:val="28"/>
          <w:lang w:eastAsia="en-IN"/>
        </w:rPr>
        <w:drawing>
          <wp:inline distT="0" distB="0" distL="0" distR="0" wp14:anchorId="4A1A69C2" wp14:editId="5C9EC56C">
            <wp:extent cx="2446528" cy="1310640"/>
            <wp:effectExtent l="0" t="0" r="0" b="3810"/>
            <wp:docPr id="679" name="Picture 6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 name="Picture 679" descr="Text&#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452975" cy="1314094"/>
                    </a:xfrm>
                    <a:prstGeom prst="rect">
                      <a:avLst/>
                    </a:prstGeom>
                    <a:noFill/>
                    <a:ln>
                      <a:noFill/>
                    </a:ln>
                  </pic:spPr>
                </pic:pic>
              </a:graphicData>
            </a:graphic>
          </wp:inline>
        </w:drawing>
      </w:r>
    </w:p>
    <w:p w14:paraId="4C1A0864" w14:textId="77777777" w:rsidR="0048441E" w:rsidRPr="004E3F09" w:rsidRDefault="0048441E" w:rsidP="002329DB">
      <w:pPr>
        <w:rPr>
          <w:rFonts w:cstheme="minorHAnsi"/>
          <w:b/>
          <w:bCs/>
          <w:szCs w:val="28"/>
          <w:u w:val="single"/>
        </w:rPr>
      </w:pPr>
      <w:r w:rsidRPr="004E3F09">
        <w:rPr>
          <w:rFonts w:cstheme="minorHAnsi"/>
          <w:b/>
          <w:bCs/>
          <w:szCs w:val="28"/>
          <w:u w:val="single"/>
        </w:rPr>
        <w:t>Subnets</w:t>
      </w:r>
    </w:p>
    <w:p w14:paraId="1DC0CA4F" w14:textId="7DB1657A" w:rsidR="0048441E" w:rsidRPr="002329DB" w:rsidRDefault="00605DF6" w:rsidP="002329DB">
      <w:pPr>
        <w:rPr>
          <w:rFonts w:cstheme="minorHAnsi"/>
          <w:szCs w:val="28"/>
        </w:rPr>
      </w:pPr>
      <w:r>
        <w:rPr>
          <w:rFonts w:cstheme="minorHAnsi"/>
          <w:szCs w:val="28"/>
        </w:rPr>
        <w:t xml:space="preserve">Default </w:t>
      </w:r>
      <w:r w:rsidR="0048441E" w:rsidRPr="002329DB">
        <w:rPr>
          <w:rFonts w:cstheme="minorHAnsi"/>
          <w:szCs w:val="28"/>
        </w:rPr>
        <w:t>subnets value</w:t>
      </w:r>
    </w:p>
    <w:p w14:paraId="36272FC5" w14:textId="56C68F55" w:rsidR="007A2A6D" w:rsidRPr="002329DB" w:rsidRDefault="007A2A6D" w:rsidP="002329DB">
      <w:pPr>
        <w:rPr>
          <w:rFonts w:cstheme="minorHAnsi"/>
          <w:szCs w:val="28"/>
        </w:rPr>
      </w:pPr>
      <w:r w:rsidRPr="002329DB">
        <w:rPr>
          <w:rFonts w:cstheme="minorHAnsi"/>
          <w:noProof/>
          <w:szCs w:val="28"/>
          <w:lang w:eastAsia="en-IN"/>
        </w:rPr>
        <w:lastRenderedPageBreak/>
        <w:drawing>
          <wp:inline distT="0" distB="0" distL="0" distR="0" wp14:anchorId="1A758A65" wp14:editId="72028E3B">
            <wp:extent cx="2089301" cy="1642533"/>
            <wp:effectExtent l="0" t="0" r="635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113307" cy="1661406"/>
                    </a:xfrm>
                    <a:prstGeom prst="rect">
                      <a:avLst/>
                    </a:prstGeom>
                  </pic:spPr>
                </pic:pic>
              </a:graphicData>
            </a:graphic>
          </wp:inline>
        </w:drawing>
      </w:r>
    </w:p>
    <w:p w14:paraId="00339DED" w14:textId="77777777" w:rsidR="0048441E" w:rsidRPr="004141A1" w:rsidRDefault="0048441E" w:rsidP="002329DB">
      <w:pPr>
        <w:rPr>
          <w:rFonts w:cstheme="minorHAnsi"/>
          <w:b/>
          <w:bCs/>
          <w:szCs w:val="28"/>
          <w:u w:val="single"/>
        </w:rPr>
      </w:pPr>
      <w:r w:rsidRPr="004141A1">
        <w:rPr>
          <w:rFonts w:cstheme="minorHAnsi"/>
          <w:b/>
          <w:bCs/>
          <w:szCs w:val="28"/>
          <w:u w:val="single"/>
        </w:rPr>
        <w:t>Network Security Group</w:t>
      </w:r>
    </w:p>
    <w:p w14:paraId="0EB934FE" w14:textId="56D912AC" w:rsidR="002B7D18" w:rsidRPr="002329DB" w:rsidRDefault="006850DB" w:rsidP="002329DB">
      <w:pPr>
        <w:rPr>
          <w:rFonts w:cstheme="minorHAnsi"/>
          <w:szCs w:val="28"/>
        </w:rPr>
      </w:pPr>
      <w:r>
        <w:rPr>
          <w:rFonts w:cstheme="minorHAnsi"/>
          <w:noProof/>
          <w:szCs w:val="28"/>
          <w:lang w:eastAsia="en-IN"/>
        </w:rPr>
        <w:drawing>
          <wp:inline distT="0" distB="0" distL="0" distR="0" wp14:anchorId="434EEAA0" wp14:editId="389733B8">
            <wp:extent cx="2484120" cy="485783"/>
            <wp:effectExtent l="0" t="0" r="0" b="9525"/>
            <wp:docPr id="680" name="Picture 6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 name="Picture 680" descr="Text&#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495994" cy="488105"/>
                    </a:xfrm>
                    <a:prstGeom prst="rect">
                      <a:avLst/>
                    </a:prstGeom>
                    <a:noFill/>
                    <a:ln>
                      <a:noFill/>
                    </a:ln>
                  </pic:spPr>
                </pic:pic>
              </a:graphicData>
            </a:graphic>
          </wp:inline>
        </w:drawing>
      </w:r>
    </w:p>
    <w:p w14:paraId="0AB98F80" w14:textId="042D47FD" w:rsidR="002B7D18" w:rsidRPr="00FE6FFB" w:rsidRDefault="002B7D18" w:rsidP="002329DB">
      <w:pPr>
        <w:rPr>
          <w:rFonts w:cstheme="minorHAnsi"/>
          <w:b/>
          <w:bCs/>
          <w:szCs w:val="28"/>
          <w:u w:val="single"/>
        </w:rPr>
      </w:pPr>
      <w:r w:rsidRPr="00FE6FFB">
        <w:rPr>
          <w:rFonts w:cstheme="minorHAnsi"/>
          <w:b/>
          <w:bCs/>
          <w:szCs w:val="28"/>
          <w:u w:val="single"/>
        </w:rPr>
        <w:t>DNS Label Prefix</w:t>
      </w:r>
      <w:r w:rsidR="001E75D8">
        <w:rPr>
          <w:rFonts w:cstheme="minorHAnsi"/>
          <w:b/>
          <w:bCs/>
          <w:szCs w:val="28"/>
          <w:u w:val="single"/>
        </w:rPr>
        <w:t xml:space="preserve"> – </w:t>
      </w:r>
      <w:proofErr w:type="spellStart"/>
      <w:r w:rsidR="001E75D8">
        <w:rPr>
          <w:rFonts w:cstheme="minorHAnsi"/>
          <w:b/>
          <w:bCs/>
          <w:szCs w:val="28"/>
          <w:u w:val="single"/>
        </w:rPr>
        <w:t>vThunder</w:t>
      </w:r>
      <w:proofErr w:type="spellEnd"/>
      <w:r w:rsidR="001E75D8">
        <w:rPr>
          <w:rFonts w:cstheme="minorHAnsi"/>
          <w:b/>
          <w:bCs/>
          <w:szCs w:val="28"/>
          <w:u w:val="single"/>
        </w:rPr>
        <w:t xml:space="preserve"> Host Name</w:t>
      </w:r>
    </w:p>
    <w:p w14:paraId="1C79E100" w14:textId="0BE435AF" w:rsidR="002B7D18" w:rsidRPr="002329DB" w:rsidRDefault="009C6A5F" w:rsidP="002329DB">
      <w:pPr>
        <w:rPr>
          <w:rFonts w:cstheme="minorHAnsi"/>
          <w:szCs w:val="28"/>
        </w:rPr>
      </w:pPr>
      <w:r>
        <w:rPr>
          <w:rFonts w:cstheme="minorHAnsi"/>
          <w:noProof/>
          <w:szCs w:val="28"/>
          <w:lang w:eastAsia="en-IN"/>
        </w:rPr>
        <w:drawing>
          <wp:inline distT="0" distB="0" distL="0" distR="0" wp14:anchorId="7F427F32" wp14:editId="75C19387">
            <wp:extent cx="2519680" cy="424916"/>
            <wp:effectExtent l="0" t="0" r="0" b="0"/>
            <wp:docPr id="682" name="Picture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534407" cy="427400"/>
                    </a:xfrm>
                    <a:prstGeom prst="rect">
                      <a:avLst/>
                    </a:prstGeom>
                    <a:noFill/>
                    <a:ln>
                      <a:noFill/>
                    </a:ln>
                  </pic:spPr>
                </pic:pic>
              </a:graphicData>
            </a:graphic>
          </wp:inline>
        </w:drawing>
      </w:r>
      <w:r w:rsidR="002B7D18" w:rsidRPr="002329DB">
        <w:rPr>
          <w:rFonts w:cstheme="minorHAnsi"/>
          <w:szCs w:val="28"/>
        </w:rPr>
        <w:tab/>
        <w:t xml:space="preserve">    </w:t>
      </w:r>
      <w:r w:rsidR="002B7D18" w:rsidRPr="002329DB">
        <w:rPr>
          <w:rFonts w:cstheme="minorHAnsi"/>
          <w:szCs w:val="28"/>
        </w:rPr>
        <w:tab/>
        <w:t xml:space="preserve"> </w:t>
      </w:r>
    </w:p>
    <w:p w14:paraId="1DF5640B" w14:textId="7CC02BDB" w:rsidR="006460CA" w:rsidRPr="00E14774" w:rsidRDefault="00071AD4" w:rsidP="002329DB">
      <w:pPr>
        <w:rPr>
          <w:rFonts w:cstheme="minorHAnsi"/>
          <w:b/>
          <w:bCs/>
          <w:szCs w:val="28"/>
          <w:u w:val="single"/>
        </w:rPr>
      </w:pPr>
      <w:r w:rsidRPr="00E14774">
        <w:rPr>
          <w:rFonts w:cstheme="minorHAnsi"/>
          <w:b/>
          <w:bCs/>
          <w:szCs w:val="28"/>
          <w:u w:val="single"/>
        </w:rPr>
        <w:t>DNS Label Prefix1</w:t>
      </w:r>
      <w:r w:rsidR="00365E74">
        <w:rPr>
          <w:rFonts w:cstheme="minorHAnsi"/>
          <w:b/>
          <w:bCs/>
          <w:szCs w:val="28"/>
          <w:u w:val="single"/>
        </w:rPr>
        <w:t xml:space="preserve"> – </w:t>
      </w:r>
      <w:proofErr w:type="spellStart"/>
      <w:r w:rsidR="00365E74">
        <w:rPr>
          <w:rFonts w:cstheme="minorHAnsi"/>
          <w:b/>
          <w:bCs/>
          <w:szCs w:val="28"/>
          <w:u w:val="single"/>
        </w:rPr>
        <w:t>vThunder</w:t>
      </w:r>
      <w:proofErr w:type="spellEnd"/>
      <w:r w:rsidR="00365E74">
        <w:rPr>
          <w:rFonts w:cstheme="minorHAnsi"/>
          <w:b/>
          <w:bCs/>
          <w:szCs w:val="28"/>
          <w:u w:val="single"/>
        </w:rPr>
        <w:t xml:space="preserve"> Agent Host Name</w:t>
      </w:r>
    </w:p>
    <w:p w14:paraId="16E19AE3" w14:textId="50821B3D" w:rsidR="00FF72AB" w:rsidRPr="002329DB" w:rsidRDefault="00177113" w:rsidP="002329DB">
      <w:pPr>
        <w:rPr>
          <w:rFonts w:cstheme="minorHAnsi"/>
          <w:szCs w:val="28"/>
        </w:rPr>
      </w:pPr>
      <w:r>
        <w:rPr>
          <w:rFonts w:cstheme="minorHAnsi"/>
          <w:noProof/>
          <w:szCs w:val="28"/>
          <w:lang w:eastAsia="en-IN"/>
        </w:rPr>
        <w:drawing>
          <wp:inline distT="0" distB="0" distL="0" distR="0" wp14:anchorId="2200D12B" wp14:editId="6214A103">
            <wp:extent cx="2443480" cy="401968"/>
            <wp:effectExtent l="0" t="0" r="0" b="0"/>
            <wp:docPr id="683" name="Picture 68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 name="Picture 683" descr="Graphical user interface, text&#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454586" cy="403795"/>
                    </a:xfrm>
                    <a:prstGeom prst="rect">
                      <a:avLst/>
                    </a:prstGeom>
                    <a:noFill/>
                    <a:ln>
                      <a:noFill/>
                    </a:ln>
                  </pic:spPr>
                </pic:pic>
              </a:graphicData>
            </a:graphic>
          </wp:inline>
        </w:drawing>
      </w:r>
      <w:r w:rsidR="00DC69D5" w:rsidRPr="002329DB">
        <w:rPr>
          <w:rFonts w:cstheme="minorHAnsi"/>
          <w:szCs w:val="28"/>
        </w:rPr>
        <w:tab/>
      </w:r>
      <w:r w:rsidR="004615AC" w:rsidRPr="002329DB">
        <w:rPr>
          <w:rFonts w:cstheme="minorHAnsi"/>
          <w:szCs w:val="28"/>
        </w:rPr>
        <w:t xml:space="preserve">    </w:t>
      </w:r>
      <w:r w:rsidR="00720328" w:rsidRPr="002329DB">
        <w:rPr>
          <w:rFonts w:cstheme="minorHAnsi"/>
          <w:szCs w:val="28"/>
        </w:rPr>
        <w:tab/>
      </w:r>
      <w:r w:rsidR="004615AC" w:rsidRPr="002329DB">
        <w:rPr>
          <w:rFonts w:cstheme="minorHAnsi"/>
          <w:szCs w:val="28"/>
        </w:rPr>
        <w:t xml:space="preserve"> </w:t>
      </w:r>
    </w:p>
    <w:p w14:paraId="5D3F70C3" w14:textId="04E5334B" w:rsidR="00101A30" w:rsidRPr="00E14774" w:rsidRDefault="00101A30" w:rsidP="002329DB">
      <w:pPr>
        <w:rPr>
          <w:rFonts w:cstheme="minorHAnsi"/>
          <w:b/>
          <w:bCs/>
          <w:szCs w:val="28"/>
          <w:u w:val="single"/>
        </w:rPr>
      </w:pPr>
      <w:r w:rsidRPr="00E14774">
        <w:rPr>
          <w:rFonts w:cstheme="minorHAnsi"/>
          <w:b/>
          <w:bCs/>
          <w:szCs w:val="28"/>
          <w:u w:val="single"/>
        </w:rPr>
        <w:t>Instance Count</w:t>
      </w:r>
    </w:p>
    <w:p w14:paraId="078786C9" w14:textId="068EFAAC" w:rsidR="002C013F" w:rsidRPr="002329DB" w:rsidRDefault="00152C4F" w:rsidP="002329DB">
      <w:pPr>
        <w:rPr>
          <w:rFonts w:cstheme="minorHAnsi"/>
          <w:szCs w:val="28"/>
        </w:rPr>
      </w:pPr>
      <w:r>
        <w:rPr>
          <w:rFonts w:cstheme="minorHAnsi"/>
          <w:szCs w:val="28"/>
        </w:rPr>
        <w:t xml:space="preserve">Instance </w:t>
      </w:r>
      <w:r w:rsidR="00BE2C3E" w:rsidRPr="002329DB">
        <w:rPr>
          <w:rFonts w:cstheme="minorHAnsi"/>
          <w:szCs w:val="28"/>
        </w:rPr>
        <w:t>count</w:t>
      </w:r>
      <w:r w:rsidR="00BC6EBB" w:rsidRPr="002329DB">
        <w:rPr>
          <w:rFonts w:cstheme="minorHAnsi"/>
          <w:szCs w:val="28"/>
        </w:rPr>
        <w:t xml:space="preserve"> </w:t>
      </w:r>
      <w:r w:rsidRPr="00152C4F">
        <w:rPr>
          <w:rFonts w:cstheme="minorHAnsi"/>
          <w:szCs w:val="28"/>
        </w:rPr>
        <w:t xml:space="preserve">can’t be </w:t>
      </w:r>
      <w:r w:rsidR="002C013F" w:rsidRPr="00152C4F">
        <w:rPr>
          <w:rFonts w:cstheme="minorHAnsi"/>
          <w:szCs w:val="28"/>
        </w:rPr>
        <w:t xml:space="preserve">less </w:t>
      </w:r>
      <w:r w:rsidRPr="00152C4F">
        <w:rPr>
          <w:rFonts w:cstheme="minorHAnsi"/>
          <w:szCs w:val="28"/>
        </w:rPr>
        <w:t>than</w:t>
      </w:r>
      <w:r w:rsidR="002C013F" w:rsidRPr="00152C4F">
        <w:rPr>
          <w:rFonts w:cstheme="minorHAnsi"/>
          <w:szCs w:val="28"/>
        </w:rPr>
        <w:t xml:space="preserve"> 1</w:t>
      </w:r>
      <w:r>
        <w:rPr>
          <w:rFonts w:cstheme="minorHAnsi"/>
          <w:szCs w:val="28"/>
        </w:rPr>
        <w:t>.</w:t>
      </w:r>
    </w:p>
    <w:p w14:paraId="314FBFD7" w14:textId="4B40EFEA" w:rsidR="00EA673D" w:rsidRPr="002329DB" w:rsidRDefault="00AD0A01" w:rsidP="002329DB">
      <w:pPr>
        <w:rPr>
          <w:rFonts w:cstheme="minorHAnsi"/>
          <w:szCs w:val="28"/>
        </w:rPr>
      </w:pPr>
      <w:r w:rsidRPr="002329DB">
        <w:rPr>
          <w:rFonts w:cstheme="minorHAnsi"/>
          <w:noProof/>
          <w:szCs w:val="28"/>
          <w:lang w:eastAsia="en-IN"/>
        </w:rPr>
        <w:drawing>
          <wp:inline distT="0" distB="0" distL="0" distR="0" wp14:anchorId="1540C4F8" wp14:editId="70D11337">
            <wp:extent cx="2225233" cy="647756"/>
            <wp:effectExtent l="0" t="0" r="3810" b="0"/>
            <wp:docPr id="41" name="Picture 41"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screenshot of a video game&#10;&#10;Description automatically generated with medium confidence"/>
                    <pic:cNvPicPr/>
                  </pic:nvPicPr>
                  <pic:blipFill>
                    <a:blip r:embed="rId54"/>
                    <a:stretch>
                      <a:fillRect/>
                    </a:stretch>
                  </pic:blipFill>
                  <pic:spPr>
                    <a:xfrm>
                      <a:off x="0" y="0"/>
                      <a:ext cx="2225233" cy="647756"/>
                    </a:xfrm>
                    <a:prstGeom prst="rect">
                      <a:avLst/>
                    </a:prstGeom>
                  </pic:spPr>
                </pic:pic>
              </a:graphicData>
            </a:graphic>
          </wp:inline>
        </w:drawing>
      </w:r>
      <w:r w:rsidR="00E40A5A" w:rsidRPr="002329DB">
        <w:rPr>
          <w:rFonts w:cstheme="minorHAnsi"/>
          <w:szCs w:val="28"/>
        </w:rPr>
        <w:tab/>
      </w:r>
    </w:p>
    <w:p w14:paraId="22A73425" w14:textId="1B3AAB1A" w:rsidR="007C6CA9" w:rsidRPr="00A11653" w:rsidRDefault="00E5129F" w:rsidP="002329DB">
      <w:pPr>
        <w:rPr>
          <w:rFonts w:cstheme="minorHAnsi"/>
          <w:b/>
          <w:bCs/>
          <w:szCs w:val="28"/>
          <w:u w:val="single"/>
        </w:rPr>
      </w:pPr>
      <w:r w:rsidRPr="00A11653">
        <w:rPr>
          <w:rFonts w:cstheme="minorHAnsi"/>
          <w:b/>
          <w:bCs/>
          <w:szCs w:val="28"/>
          <w:u w:val="single"/>
        </w:rPr>
        <w:t>NIC1 Public IP Name</w:t>
      </w:r>
      <w:r w:rsidR="00E8433E">
        <w:rPr>
          <w:rFonts w:cstheme="minorHAnsi"/>
          <w:b/>
          <w:bCs/>
          <w:szCs w:val="28"/>
          <w:u w:val="single"/>
        </w:rPr>
        <w:t xml:space="preserve"> – </w:t>
      </w:r>
      <w:proofErr w:type="spellStart"/>
      <w:r w:rsidR="00E8433E">
        <w:rPr>
          <w:rFonts w:cstheme="minorHAnsi"/>
          <w:b/>
          <w:bCs/>
          <w:szCs w:val="28"/>
          <w:u w:val="single"/>
        </w:rPr>
        <w:t>vthunder</w:t>
      </w:r>
      <w:proofErr w:type="spellEnd"/>
      <w:r w:rsidR="00E8433E">
        <w:rPr>
          <w:rFonts w:cstheme="minorHAnsi"/>
          <w:b/>
          <w:bCs/>
          <w:szCs w:val="28"/>
          <w:u w:val="single"/>
        </w:rPr>
        <w:t xml:space="preserve"> management IP </w:t>
      </w:r>
    </w:p>
    <w:p w14:paraId="23EE8805" w14:textId="0BD7A76A" w:rsidR="00C02090" w:rsidRPr="002329DB" w:rsidRDefault="00753A28" w:rsidP="002329DB">
      <w:pPr>
        <w:rPr>
          <w:rFonts w:cstheme="minorHAnsi"/>
          <w:szCs w:val="28"/>
        </w:rPr>
      </w:pPr>
      <w:r>
        <w:rPr>
          <w:rFonts w:cstheme="minorHAnsi"/>
          <w:noProof/>
          <w:szCs w:val="28"/>
          <w:lang w:eastAsia="en-IN"/>
        </w:rPr>
        <w:drawing>
          <wp:inline distT="0" distB="0" distL="0" distR="0" wp14:anchorId="11BAE9F6" wp14:editId="6509C4C3">
            <wp:extent cx="2250440" cy="381683"/>
            <wp:effectExtent l="0" t="0" r="0" b="0"/>
            <wp:docPr id="684" name="Picture 6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 name="Picture 684" descr="Text&#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263177" cy="383843"/>
                    </a:xfrm>
                    <a:prstGeom prst="rect">
                      <a:avLst/>
                    </a:prstGeom>
                    <a:noFill/>
                    <a:ln>
                      <a:noFill/>
                    </a:ln>
                  </pic:spPr>
                </pic:pic>
              </a:graphicData>
            </a:graphic>
          </wp:inline>
        </w:drawing>
      </w:r>
    </w:p>
    <w:p w14:paraId="460FD192" w14:textId="2A0EC6FC" w:rsidR="007C6CA9" w:rsidRPr="009A3806" w:rsidRDefault="00BD04A8" w:rsidP="002329DB">
      <w:pPr>
        <w:rPr>
          <w:rFonts w:cstheme="minorHAnsi"/>
          <w:b/>
          <w:bCs/>
          <w:szCs w:val="28"/>
          <w:u w:val="single"/>
        </w:rPr>
      </w:pPr>
      <w:r w:rsidRPr="009A3806">
        <w:rPr>
          <w:rFonts w:cstheme="minorHAnsi"/>
          <w:b/>
          <w:bCs/>
          <w:szCs w:val="28"/>
          <w:u w:val="single"/>
        </w:rPr>
        <w:t>Storage Account Name</w:t>
      </w:r>
    </w:p>
    <w:p w14:paraId="65BA7084" w14:textId="0F3CF0D1" w:rsidR="00984AB8" w:rsidRPr="002329DB" w:rsidRDefault="00984AB8" w:rsidP="002329DB">
      <w:pPr>
        <w:rPr>
          <w:rFonts w:cstheme="minorHAnsi"/>
          <w:szCs w:val="28"/>
        </w:rPr>
      </w:pPr>
      <w:r w:rsidRPr="002329DB">
        <w:rPr>
          <w:rFonts w:cstheme="minorHAnsi"/>
          <w:szCs w:val="28"/>
        </w:rPr>
        <w:t>If storage account is already existed, script will give the error “</w:t>
      </w:r>
      <w:r w:rsidR="00ED1E05" w:rsidRPr="002329DB">
        <w:rPr>
          <w:rFonts w:cstheme="minorHAnsi"/>
          <w:color w:val="FF0000"/>
          <w:szCs w:val="28"/>
        </w:rPr>
        <w:t>The storage account named is already taken.</w:t>
      </w:r>
      <w:r w:rsidRPr="002329DB">
        <w:rPr>
          <w:rFonts w:cstheme="minorHAnsi"/>
          <w:color w:val="FF0000"/>
          <w:szCs w:val="28"/>
        </w:rPr>
        <w:t>”</w:t>
      </w:r>
    </w:p>
    <w:p w14:paraId="5A39E746" w14:textId="7CD0C998" w:rsidR="00C8270A" w:rsidRPr="002329DB" w:rsidRDefault="00F02681" w:rsidP="002329DB">
      <w:pPr>
        <w:rPr>
          <w:rFonts w:cstheme="minorHAnsi"/>
          <w:szCs w:val="28"/>
        </w:rPr>
      </w:pPr>
      <w:r>
        <w:rPr>
          <w:rFonts w:cstheme="minorHAnsi"/>
          <w:noProof/>
          <w:szCs w:val="28"/>
          <w:lang w:eastAsia="en-IN"/>
        </w:rPr>
        <w:drawing>
          <wp:inline distT="0" distB="0" distL="0" distR="0" wp14:anchorId="2898D796" wp14:editId="6AF263CB">
            <wp:extent cx="2291080" cy="543339"/>
            <wp:effectExtent l="0" t="0" r="0" b="9525"/>
            <wp:docPr id="685" name="Picture 6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 name="Picture 685" descr="Text&#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305385" cy="546732"/>
                    </a:xfrm>
                    <a:prstGeom prst="rect">
                      <a:avLst/>
                    </a:prstGeom>
                    <a:noFill/>
                    <a:ln>
                      <a:noFill/>
                    </a:ln>
                  </pic:spPr>
                </pic:pic>
              </a:graphicData>
            </a:graphic>
          </wp:inline>
        </w:drawing>
      </w:r>
    </w:p>
    <w:p w14:paraId="1457F8D0" w14:textId="56E6E85D" w:rsidR="00112262" w:rsidRPr="003E568B" w:rsidRDefault="00A654A9" w:rsidP="002329DB">
      <w:pPr>
        <w:rPr>
          <w:rFonts w:cstheme="minorHAnsi"/>
          <w:b/>
          <w:bCs/>
          <w:szCs w:val="28"/>
          <w:u w:val="single"/>
        </w:rPr>
      </w:pPr>
      <w:r w:rsidRPr="003E568B">
        <w:rPr>
          <w:rFonts w:cstheme="minorHAnsi"/>
          <w:b/>
          <w:bCs/>
          <w:szCs w:val="28"/>
          <w:u w:val="single"/>
        </w:rPr>
        <w:t xml:space="preserve">SSL </w:t>
      </w:r>
      <w:r w:rsidR="00EC7074" w:rsidRPr="003E568B">
        <w:rPr>
          <w:rFonts w:cstheme="minorHAnsi"/>
          <w:b/>
          <w:bCs/>
          <w:szCs w:val="28"/>
          <w:u w:val="single"/>
        </w:rPr>
        <w:t>Container Name</w:t>
      </w:r>
    </w:p>
    <w:p w14:paraId="0D476478" w14:textId="49826970" w:rsidR="00112262" w:rsidRPr="008F377E" w:rsidRDefault="00112262" w:rsidP="002329DB">
      <w:pPr>
        <w:rPr>
          <w:rFonts w:cstheme="minorHAnsi"/>
          <w:szCs w:val="28"/>
        </w:rPr>
      </w:pPr>
      <w:r w:rsidRPr="008F377E">
        <w:rPr>
          <w:rFonts w:cstheme="minorHAnsi"/>
          <w:szCs w:val="28"/>
        </w:rPr>
        <w:lastRenderedPageBreak/>
        <w:t>User can</w:t>
      </w:r>
      <w:r w:rsidR="00D233F2" w:rsidRPr="008F377E">
        <w:rPr>
          <w:rFonts w:cstheme="minorHAnsi"/>
          <w:szCs w:val="28"/>
        </w:rPr>
        <w:t>’t</w:t>
      </w:r>
      <w:r w:rsidRPr="008F377E">
        <w:rPr>
          <w:rFonts w:cstheme="minorHAnsi"/>
          <w:szCs w:val="28"/>
        </w:rPr>
        <w:t xml:space="preserve"> change </w:t>
      </w:r>
      <w:r w:rsidR="00D233F2" w:rsidRPr="008F377E">
        <w:rPr>
          <w:rFonts w:cstheme="minorHAnsi"/>
          <w:szCs w:val="28"/>
        </w:rPr>
        <w:t xml:space="preserve">the </w:t>
      </w:r>
      <w:proofErr w:type="spellStart"/>
      <w:r w:rsidR="004B0C3A" w:rsidRPr="00AA7FF0">
        <w:rPr>
          <w:rFonts w:cstheme="minorHAnsi"/>
          <w:b/>
          <w:bCs/>
          <w:szCs w:val="28"/>
        </w:rPr>
        <w:t>ssl</w:t>
      </w:r>
      <w:r w:rsidR="000E2CE5" w:rsidRPr="00AA7FF0">
        <w:rPr>
          <w:rFonts w:cstheme="minorHAnsi"/>
          <w:b/>
          <w:bCs/>
          <w:szCs w:val="28"/>
        </w:rPr>
        <w:t>containerName</w:t>
      </w:r>
      <w:proofErr w:type="spellEnd"/>
      <w:r w:rsidR="00D233F2" w:rsidRPr="008F377E">
        <w:rPr>
          <w:rFonts w:cstheme="minorHAnsi"/>
          <w:szCs w:val="28"/>
        </w:rPr>
        <w:t xml:space="preserve"> </w:t>
      </w:r>
      <w:r w:rsidR="00D32CB7" w:rsidRPr="008F377E">
        <w:rPr>
          <w:rFonts w:cstheme="minorHAnsi"/>
          <w:szCs w:val="28"/>
        </w:rPr>
        <w:t>variable</w:t>
      </w:r>
      <w:r w:rsidR="005909E8" w:rsidRPr="008F377E">
        <w:rPr>
          <w:rFonts w:cstheme="minorHAnsi"/>
          <w:szCs w:val="28"/>
        </w:rPr>
        <w:t>.</w:t>
      </w:r>
    </w:p>
    <w:p w14:paraId="40204962" w14:textId="77777777" w:rsidR="004A45B5" w:rsidRPr="008F377E" w:rsidRDefault="004A45B5" w:rsidP="002329DB">
      <w:pPr>
        <w:rPr>
          <w:rFonts w:cstheme="minorHAnsi"/>
          <w:b/>
          <w:bCs/>
          <w:szCs w:val="28"/>
          <w:u w:val="single"/>
        </w:rPr>
      </w:pPr>
      <w:r w:rsidRPr="008F377E">
        <w:rPr>
          <w:rFonts w:cstheme="minorHAnsi"/>
          <w:b/>
          <w:bCs/>
          <w:szCs w:val="28"/>
          <w:u w:val="single"/>
        </w:rPr>
        <w:t>Log Agent Container Name</w:t>
      </w:r>
    </w:p>
    <w:p w14:paraId="147E8F6E" w14:textId="104963AC" w:rsidR="004A45B5" w:rsidRPr="002329DB" w:rsidRDefault="009D0EA6" w:rsidP="002329DB">
      <w:pPr>
        <w:rPr>
          <w:rFonts w:cstheme="minorHAnsi"/>
          <w:szCs w:val="28"/>
        </w:rPr>
      </w:pPr>
      <w:r>
        <w:rPr>
          <w:rFonts w:cstheme="minorHAnsi"/>
          <w:noProof/>
          <w:szCs w:val="28"/>
          <w:lang w:eastAsia="en-IN"/>
        </w:rPr>
        <w:drawing>
          <wp:inline distT="0" distB="0" distL="0" distR="0" wp14:anchorId="0CEE4602" wp14:editId="1DFB859F">
            <wp:extent cx="2572558" cy="528320"/>
            <wp:effectExtent l="0" t="0" r="0" b="5080"/>
            <wp:docPr id="686" name="Picture 68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 name="Picture 686" descr="Graphical user interface, text&#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575104" cy="528843"/>
                    </a:xfrm>
                    <a:prstGeom prst="rect">
                      <a:avLst/>
                    </a:prstGeom>
                    <a:noFill/>
                    <a:ln>
                      <a:noFill/>
                    </a:ln>
                  </pic:spPr>
                </pic:pic>
              </a:graphicData>
            </a:graphic>
          </wp:inline>
        </w:drawing>
      </w:r>
    </w:p>
    <w:p w14:paraId="3798C118" w14:textId="33291B85" w:rsidR="007C6CA9" w:rsidRPr="000A5CA2" w:rsidRDefault="00E9301C" w:rsidP="002329DB">
      <w:pPr>
        <w:rPr>
          <w:rFonts w:cstheme="minorHAnsi"/>
          <w:b/>
          <w:bCs/>
          <w:szCs w:val="28"/>
          <w:u w:val="single"/>
        </w:rPr>
      </w:pPr>
      <w:r w:rsidRPr="000A5CA2">
        <w:rPr>
          <w:rFonts w:cstheme="minorHAnsi"/>
          <w:b/>
          <w:bCs/>
          <w:szCs w:val="28"/>
          <w:u w:val="single"/>
        </w:rPr>
        <w:t>Load balancer Name</w:t>
      </w:r>
    </w:p>
    <w:p w14:paraId="2C6EF62E" w14:textId="399E76BF" w:rsidR="00FF13EE" w:rsidRPr="0004335D" w:rsidRDefault="003B6CFA" w:rsidP="002329DB">
      <w:pPr>
        <w:rPr>
          <w:rFonts w:cstheme="minorHAnsi"/>
          <w:b/>
          <w:bCs/>
          <w:szCs w:val="28"/>
        </w:rPr>
      </w:pPr>
      <w:r>
        <w:rPr>
          <w:rFonts w:cstheme="minorHAnsi"/>
          <w:b/>
          <w:bCs/>
          <w:noProof/>
          <w:szCs w:val="28"/>
          <w:lang w:eastAsia="en-IN"/>
        </w:rPr>
        <w:drawing>
          <wp:inline distT="0" distB="0" distL="0" distR="0" wp14:anchorId="79117217" wp14:editId="2F2A4A3D">
            <wp:extent cx="1625600" cy="465667"/>
            <wp:effectExtent l="0" t="0" r="0" b="0"/>
            <wp:docPr id="687" name="Picture 68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 name="Picture 687" descr="Graphical user interface, application&#10;&#10;Description automatically generate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636828" cy="468883"/>
                    </a:xfrm>
                    <a:prstGeom prst="rect">
                      <a:avLst/>
                    </a:prstGeom>
                    <a:noFill/>
                    <a:ln>
                      <a:noFill/>
                    </a:ln>
                  </pic:spPr>
                </pic:pic>
              </a:graphicData>
            </a:graphic>
          </wp:inline>
        </w:drawing>
      </w:r>
    </w:p>
    <w:p w14:paraId="29621E26" w14:textId="6CD65BE4" w:rsidR="007C6CA9" w:rsidRPr="000A5CA2" w:rsidRDefault="003D7439" w:rsidP="002329DB">
      <w:pPr>
        <w:rPr>
          <w:rFonts w:cstheme="minorHAnsi"/>
          <w:b/>
          <w:bCs/>
          <w:szCs w:val="28"/>
          <w:u w:val="single"/>
        </w:rPr>
      </w:pPr>
      <w:r w:rsidRPr="000A5CA2">
        <w:rPr>
          <w:rFonts w:cstheme="minorHAnsi"/>
          <w:b/>
          <w:bCs/>
          <w:szCs w:val="28"/>
          <w:u w:val="single"/>
        </w:rPr>
        <w:t>L</w:t>
      </w:r>
      <w:r w:rsidR="005445AF">
        <w:rPr>
          <w:rFonts w:cstheme="minorHAnsi"/>
          <w:b/>
          <w:bCs/>
          <w:szCs w:val="28"/>
          <w:u w:val="single"/>
        </w:rPr>
        <w:t>B</w:t>
      </w:r>
      <w:r w:rsidRPr="000A5CA2">
        <w:rPr>
          <w:rFonts w:cstheme="minorHAnsi"/>
          <w:b/>
          <w:bCs/>
          <w:szCs w:val="28"/>
          <w:u w:val="single"/>
        </w:rPr>
        <w:t xml:space="preserve"> Public IP Name </w:t>
      </w:r>
    </w:p>
    <w:p w14:paraId="3AF3E1B9" w14:textId="179A3B3B" w:rsidR="00570D11" w:rsidRPr="002329DB" w:rsidRDefault="000D73E6" w:rsidP="002329DB">
      <w:pPr>
        <w:rPr>
          <w:rFonts w:cstheme="minorHAnsi"/>
          <w:szCs w:val="28"/>
        </w:rPr>
      </w:pPr>
      <w:r>
        <w:rPr>
          <w:rFonts w:cstheme="minorHAnsi"/>
          <w:noProof/>
          <w:szCs w:val="28"/>
          <w:lang w:eastAsia="en-IN"/>
        </w:rPr>
        <w:drawing>
          <wp:inline distT="0" distB="0" distL="0" distR="0" wp14:anchorId="385553ED" wp14:editId="6741B990">
            <wp:extent cx="1803400" cy="429381"/>
            <wp:effectExtent l="0" t="0" r="6350" b="8890"/>
            <wp:docPr id="688" name="Picture 68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 name="Picture 688" descr="Graphical user interface, text&#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829347" cy="435559"/>
                    </a:xfrm>
                    <a:prstGeom prst="rect">
                      <a:avLst/>
                    </a:prstGeom>
                    <a:noFill/>
                    <a:ln>
                      <a:noFill/>
                    </a:ln>
                  </pic:spPr>
                </pic:pic>
              </a:graphicData>
            </a:graphic>
          </wp:inline>
        </w:drawing>
      </w:r>
    </w:p>
    <w:p w14:paraId="2B3820D4" w14:textId="447984B5" w:rsidR="007C6CA9" w:rsidRPr="00140F7B" w:rsidRDefault="00272440" w:rsidP="002329DB">
      <w:pPr>
        <w:rPr>
          <w:rFonts w:cstheme="minorHAnsi"/>
          <w:b/>
          <w:bCs/>
          <w:szCs w:val="28"/>
          <w:u w:val="single"/>
        </w:rPr>
      </w:pPr>
      <w:r w:rsidRPr="00140F7B">
        <w:rPr>
          <w:rFonts w:cstheme="minorHAnsi"/>
          <w:b/>
          <w:bCs/>
          <w:szCs w:val="28"/>
          <w:u w:val="single"/>
        </w:rPr>
        <w:t>L</w:t>
      </w:r>
      <w:r w:rsidR="005445AF">
        <w:rPr>
          <w:rFonts w:cstheme="minorHAnsi"/>
          <w:b/>
          <w:bCs/>
          <w:szCs w:val="28"/>
          <w:u w:val="single"/>
        </w:rPr>
        <w:t>B</w:t>
      </w:r>
      <w:r w:rsidR="00CD5118" w:rsidRPr="00140F7B">
        <w:rPr>
          <w:rFonts w:cstheme="minorHAnsi"/>
          <w:b/>
          <w:bCs/>
          <w:szCs w:val="28"/>
          <w:u w:val="single"/>
        </w:rPr>
        <w:t xml:space="preserve"> </w:t>
      </w:r>
      <w:r w:rsidR="00C371D8" w:rsidRPr="00140F7B">
        <w:rPr>
          <w:rFonts w:cstheme="minorHAnsi"/>
          <w:b/>
          <w:bCs/>
          <w:szCs w:val="28"/>
          <w:u w:val="single"/>
        </w:rPr>
        <w:t>Frontend</w:t>
      </w:r>
      <w:r w:rsidR="00CD5118" w:rsidRPr="00140F7B">
        <w:rPr>
          <w:rFonts w:cstheme="minorHAnsi"/>
          <w:b/>
          <w:bCs/>
          <w:szCs w:val="28"/>
          <w:u w:val="single"/>
        </w:rPr>
        <w:t xml:space="preserve"> </w:t>
      </w:r>
      <w:r w:rsidR="00736728">
        <w:rPr>
          <w:rFonts w:cstheme="minorHAnsi"/>
          <w:b/>
          <w:bCs/>
          <w:szCs w:val="28"/>
          <w:u w:val="single"/>
        </w:rPr>
        <w:t xml:space="preserve">IP </w:t>
      </w:r>
      <w:r w:rsidR="00CD5118" w:rsidRPr="00140F7B">
        <w:rPr>
          <w:rFonts w:cstheme="minorHAnsi"/>
          <w:b/>
          <w:bCs/>
          <w:szCs w:val="28"/>
          <w:u w:val="single"/>
        </w:rPr>
        <w:t xml:space="preserve">Name </w:t>
      </w:r>
    </w:p>
    <w:p w14:paraId="7BBDB83F" w14:textId="11ACBC57" w:rsidR="002038A9" w:rsidRPr="002329DB" w:rsidRDefault="00FE3E00" w:rsidP="002329DB">
      <w:pPr>
        <w:rPr>
          <w:rFonts w:cstheme="minorHAnsi"/>
          <w:szCs w:val="28"/>
        </w:rPr>
      </w:pPr>
      <w:r>
        <w:rPr>
          <w:rFonts w:cstheme="minorHAnsi"/>
          <w:noProof/>
          <w:szCs w:val="28"/>
          <w:lang w:eastAsia="en-IN"/>
        </w:rPr>
        <w:drawing>
          <wp:inline distT="0" distB="0" distL="0" distR="0" wp14:anchorId="7052D955" wp14:editId="1A0EA3AE">
            <wp:extent cx="2016760" cy="511455"/>
            <wp:effectExtent l="0" t="0" r="2540" b="3175"/>
            <wp:docPr id="690" name="Picture 69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 name="Picture 690" descr="Graphical user interface, text&#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035753" cy="516272"/>
                    </a:xfrm>
                    <a:prstGeom prst="rect">
                      <a:avLst/>
                    </a:prstGeom>
                    <a:noFill/>
                    <a:ln>
                      <a:noFill/>
                    </a:ln>
                  </pic:spPr>
                </pic:pic>
              </a:graphicData>
            </a:graphic>
          </wp:inline>
        </w:drawing>
      </w:r>
    </w:p>
    <w:p w14:paraId="03230E55" w14:textId="4D8BF8FB" w:rsidR="00CE6FE3" w:rsidRPr="005445AF" w:rsidRDefault="005445AF" w:rsidP="002329DB">
      <w:pPr>
        <w:rPr>
          <w:rFonts w:cstheme="minorHAnsi"/>
          <w:b/>
          <w:bCs/>
          <w:szCs w:val="28"/>
          <w:u w:val="single"/>
        </w:rPr>
      </w:pPr>
      <w:r w:rsidRPr="005445AF">
        <w:rPr>
          <w:rFonts w:cstheme="minorHAnsi"/>
          <w:b/>
          <w:bCs/>
          <w:szCs w:val="28"/>
          <w:u w:val="single"/>
        </w:rPr>
        <w:t>LB</w:t>
      </w:r>
      <w:r w:rsidR="00CE6FE3" w:rsidRPr="005445AF">
        <w:rPr>
          <w:rFonts w:cstheme="minorHAnsi"/>
          <w:b/>
          <w:bCs/>
          <w:szCs w:val="28"/>
          <w:u w:val="single"/>
        </w:rPr>
        <w:t xml:space="preserve"> </w:t>
      </w:r>
      <w:r w:rsidRPr="005445AF">
        <w:rPr>
          <w:rFonts w:cstheme="minorHAnsi"/>
          <w:b/>
          <w:bCs/>
          <w:szCs w:val="28"/>
          <w:u w:val="single"/>
        </w:rPr>
        <w:t>Backend</w:t>
      </w:r>
      <w:r w:rsidR="00CE6FE3" w:rsidRPr="005445AF">
        <w:rPr>
          <w:rFonts w:cstheme="minorHAnsi"/>
          <w:b/>
          <w:bCs/>
          <w:szCs w:val="28"/>
          <w:u w:val="single"/>
        </w:rPr>
        <w:t xml:space="preserve"> Pool Name </w:t>
      </w:r>
    </w:p>
    <w:p w14:paraId="27F4F69A" w14:textId="05EA77CF" w:rsidR="00094FF1" w:rsidRDefault="00FE3E00" w:rsidP="005C3D24">
      <w:r>
        <w:rPr>
          <w:noProof/>
          <w:lang w:eastAsia="en-IN"/>
        </w:rPr>
        <w:drawing>
          <wp:inline distT="0" distB="0" distL="0" distR="0" wp14:anchorId="42AF356C" wp14:editId="264B1DB7">
            <wp:extent cx="2905760" cy="563158"/>
            <wp:effectExtent l="0" t="0" r="0" b="8890"/>
            <wp:docPr id="689" name="Picture 68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 name="Picture 689" descr="Graphical user interface, text&#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922427" cy="566388"/>
                    </a:xfrm>
                    <a:prstGeom prst="rect">
                      <a:avLst/>
                    </a:prstGeom>
                    <a:noFill/>
                    <a:ln>
                      <a:noFill/>
                    </a:ln>
                  </pic:spPr>
                </pic:pic>
              </a:graphicData>
            </a:graphic>
          </wp:inline>
        </w:drawing>
      </w:r>
    </w:p>
    <w:p w14:paraId="547504DD" w14:textId="230AFC59" w:rsidR="00F323FC" w:rsidRDefault="00F323FC" w:rsidP="00094FF1">
      <w:pPr>
        <w:pStyle w:val="ListParagraph"/>
        <w:ind w:left="1440"/>
        <w:rPr>
          <w:lang w:val="en-IN" w:eastAsia="en-US"/>
        </w:rPr>
      </w:pPr>
    </w:p>
    <w:p w14:paraId="74A2ACE0" w14:textId="25181418" w:rsidR="004C3161" w:rsidRPr="00122E87" w:rsidRDefault="007F6B30" w:rsidP="00122E87">
      <w:pPr>
        <w:pStyle w:val="Heading3"/>
        <w:rPr>
          <w:color w:val="auto"/>
          <w:sz w:val="28"/>
          <w:szCs w:val="28"/>
        </w:rPr>
      </w:pPr>
      <w:bookmarkStart w:id="228" w:name="_Toc125728607"/>
      <w:r w:rsidRPr="005E0DE7">
        <w:rPr>
          <w:color w:val="auto"/>
          <w:sz w:val="28"/>
          <w:szCs w:val="28"/>
        </w:rPr>
        <w:t>Install</w:t>
      </w:r>
      <w:bookmarkEnd w:id="228"/>
    </w:p>
    <w:p w14:paraId="15ED0133" w14:textId="106C3FBC" w:rsidR="004C3161" w:rsidRPr="000D11A6" w:rsidRDefault="000D11A6" w:rsidP="004C3161">
      <w:pPr>
        <w:rPr>
          <w:rFonts w:cstheme="minorHAnsi"/>
          <w:color w:val="242424"/>
          <w:szCs w:val="28"/>
          <w:shd w:val="clear" w:color="auto" w:fill="FFFFFF"/>
        </w:rPr>
      </w:pPr>
      <w:r>
        <w:rPr>
          <w:rFonts w:cstheme="minorHAnsi"/>
          <w:color w:val="242424"/>
          <w:szCs w:val="28"/>
          <w:shd w:val="clear" w:color="auto" w:fill="FFFFFF"/>
        </w:rPr>
        <w:t xml:space="preserve">1. </w:t>
      </w:r>
      <w:r w:rsidR="004C3161" w:rsidRPr="000D11A6">
        <w:rPr>
          <w:rFonts w:cstheme="minorHAnsi"/>
          <w:color w:val="242424"/>
          <w:szCs w:val="28"/>
          <w:shd w:val="clear" w:color="auto" w:fill="FFFFFF"/>
        </w:rPr>
        <w:t>Create azure resource group manually.</w:t>
      </w:r>
    </w:p>
    <w:p w14:paraId="14F60D81" w14:textId="3B5BF9C3" w:rsidR="004C3161" w:rsidRPr="000D11A6" w:rsidRDefault="00F919BE" w:rsidP="00F919BE">
      <w:pPr>
        <w:rPr>
          <w:rFonts w:cstheme="minorHAnsi"/>
          <w:i/>
          <w:iCs/>
          <w:color w:val="0070C0"/>
          <w:szCs w:val="28"/>
          <w:shd w:val="clear" w:color="auto" w:fill="FFFFFF"/>
        </w:rPr>
      </w:pPr>
      <w:r w:rsidRPr="000D11A6">
        <w:rPr>
          <w:rFonts w:cstheme="minorHAnsi"/>
          <w:color w:val="242424"/>
          <w:szCs w:val="28"/>
          <w:shd w:val="clear" w:color="auto" w:fill="FFFFFF"/>
        </w:rPr>
        <w:t xml:space="preserve">             </w:t>
      </w:r>
      <w:r w:rsidR="004C3161" w:rsidRPr="000D11A6">
        <w:rPr>
          <w:rFonts w:cstheme="minorHAnsi"/>
          <w:color w:val="242424"/>
          <w:szCs w:val="28"/>
          <w:shd w:val="clear" w:color="auto" w:fill="FFFFFF"/>
        </w:rPr>
        <w:t xml:space="preserve">Default </w:t>
      </w:r>
      <w:r w:rsidR="00C12346" w:rsidRPr="000D11A6">
        <w:rPr>
          <w:rFonts w:cstheme="minorHAnsi"/>
          <w:color w:val="242424"/>
          <w:szCs w:val="28"/>
          <w:shd w:val="clear" w:color="auto" w:fill="FFFFFF"/>
        </w:rPr>
        <w:t>name:</w:t>
      </w:r>
      <w:r w:rsidR="004C3161" w:rsidRPr="000D11A6">
        <w:rPr>
          <w:rFonts w:cstheme="minorHAnsi"/>
          <w:color w:val="242424"/>
          <w:szCs w:val="28"/>
          <w:shd w:val="clear" w:color="auto" w:fill="FFFFFF"/>
        </w:rPr>
        <w:t xml:space="preserve"> </w:t>
      </w:r>
      <w:r w:rsidR="004C3161" w:rsidRPr="000D11A6">
        <w:rPr>
          <w:rFonts w:cstheme="minorHAnsi"/>
          <w:i/>
          <w:iCs/>
          <w:color w:val="0070C0"/>
          <w:szCs w:val="28"/>
          <w:shd w:val="clear" w:color="auto" w:fill="FFFFFF"/>
        </w:rPr>
        <w:t>vth-rg1</w:t>
      </w:r>
    </w:p>
    <w:p w14:paraId="2C2EB40D" w14:textId="50729F61" w:rsidR="00591374" w:rsidRDefault="00591374" w:rsidP="00F919BE">
      <w:pPr>
        <w:ind w:left="720"/>
        <w:rPr>
          <w:rFonts w:ascii="Segoe UI" w:hAnsi="Segoe UI" w:cs="Segoe UI"/>
          <w:i/>
          <w:iCs/>
          <w:color w:val="0070C0"/>
          <w:sz w:val="21"/>
          <w:szCs w:val="21"/>
          <w:shd w:val="clear" w:color="auto" w:fill="FFFFFF"/>
        </w:rPr>
      </w:pPr>
      <w:r>
        <w:rPr>
          <w:noProof/>
          <w:lang w:eastAsia="en-IN"/>
        </w:rPr>
        <w:drawing>
          <wp:inline distT="0" distB="0" distL="0" distR="0" wp14:anchorId="08796F23" wp14:editId="7E9BEDCF">
            <wp:extent cx="2057400" cy="147432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068089" cy="1481986"/>
                    </a:xfrm>
                    <a:prstGeom prst="rect">
                      <a:avLst/>
                    </a:prstGeom>
                  </pic:spPr>
                </pic:pic>
              </a:graphicData>
            </a:graphic>
          </wp:inline>
        </w:drawing>
      </w:r>
    </w:p>
    <w:p w14:paraId="018DEBF7" w14:textId="6D40EA5A" w:rsidR="00F919BE" w:rsidRPr="000D11A6" w:rsidRDefault="00F919BE" w:rsidP="00F919BE">
      <w:pPr>
        <w:rPr>
          <w:rFonts w:cstheme="minorHAnsi"/>
          <w:color w:val="242424"/>
          <w:szCs w:val="28"/>
          <w:shd w:val="clear" w:color="auto" w:fill="FFFFFF"/>
        </w:rPr>
      </w:pPr>
      <w:r w:rsidRPr="000D11A6">
        <w:rPr>
          <w:rFonts w:cstheme="minorHAnsi"/>
          <w:color w:val="242424"/>
          <w:szCs w:val="28"/>
          <w:shd w:val="clear" w:color="auto" w:fill="FFFFFF"/>
        </w:rPr>
        <w:t xml:space="preserve">2. Open </w:t>
      </w:r>
      <w:r w:rsidR="00E306F2" w:rsidRPr="000D11A6">
        <w:rPr>
          <w:rFonts w:cstheme="minorHAnsi"/>
          <w:color w:val="242424"/>
          <w:szCs w:val="28"/>
          <w:shd w:val="clear" w:color="auto" w:fill="FFFFFF"/>
        </w:rPr>
        <w:t>PowerShell</w:t>
      </w:r>
      <w:r w:rsidRPr="000D11A6">
        <w:rPr>
          <w:rFonts w:cstheme="minorHAnsi"/>
          <w:color w:val="242424"/>
          <w:szCs w:val="28"/>
          <w:shd w:val="clear" w:color="auto" w:fill="FFFFFF"/>
        </w:rPr>
        <w:t xml:space="preserve"> 7 from start menu.</w:t>
      </w:r>
    </w:p>
    <w:p w14:paraId="2F5216EA" w14:textId="5F97D2CA" w:rsidR="00F919BE" w:rsidRDefault="00F919BE" w:rsidP="00122E87">
      <w:pPr>
        <w:ind w:left="720"/>
        <w:rPr>
          <w:rFonts w:ascii="Segoe UI" w:hAnsi="Segoe UI" w:cs="Segoe UI"/>
          <w:color w:val="242424"/>
          <w:sz w:val="21"/>
          <w:szCs w:val="21"/>
          <w:shd w:val="clear" w:color="auto" w:fill="FFFFFF"/>
        </w:rPr>
      </w:pPr>
      <w:r>
        <w:rPr>
          <w:noProof/>
          <w:lang w:eastAsia="en-IN"/>
        </w:rPr>
        <w:lastRenderedPageBreak/>
        <w:drawing>
          <wp:inline distT="0" distB="0" distL="0" distR="0" wp14:anchorId="5E7E68FF" wp14:editId="1596FEC5">
            <wp:extent cx="1772920" cy="812176"/>
            <wp:effectExtent l="0" t="0" r="0" b="6985"/>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a:blip r:embed="rId63"/>
                    <a:stretch>
                      <a:fillRect/>
                    </a:stretch>
                  </pic:blipFill>
                  <pic:spPr>
                    <a:xfrm>
                      <a:off x="0" y="0"/>
                      <a:ext cx="1783256" cy="816911"/>
                    </a:xfrm>
                    <a:prstGeom prst="rect">
                      <a:avLst/>
                    </a:prstGeom>
                  </pic:spPr>
                </pic:pic>
              </a:graphicData>
            </a:graphic>
          </wp:inline>
        </w:drawing>
      </w:r>
    </w:p>
    <w:p w14:paraId="604729B6" w14:textId="17079171" w:rsidR="00122E87" w:rsidRDefault="004747ED" w:rsidP="00227B26">
      <w:pPr>
        <w:rPr>
          <w:rFonts w:cstheme="minorHAnsi"/>
          <w:color w:val="242424"/>
          <w:szCs w:val="28"/>
          <w:shd w:val="clear" w:color="auto" w:fill="FFFFFF"/>
        </w:rPr>
      </w:pPr>
      <w:r>
        <w:rPr>
          <w:rFonts w:cstheme="minorHAnsi"/>
          <w:color w:val="242424"/>
          <w:szCs w:val="28"/>
          <w:shd w:val="clear" w:color="auto" w:fill="FFFFFF"/>
        </w:rPr>
        <w:t xml:space="preserve">3. </w:t>
      </w:r>
      <w:bookmarkStart w:id="229" w:name="_Hlk114088978"/>
      <w:r>
        <w:rPr>
          <w:rFonts w:cstheme="minorHAnsi"/>
          <w:color w:val="242424"/>
          <w:szCs w:val="28"/>
          <w:shd w:val="clear" w:color="auto" w:fill="FFFFFF"/>
        </w:rPr>
        <w:t xml:space="preserve">Edit parameter file </w:t>
      </w:r>
      <w:r w:rsidRPr="004747ED">
        <w:rPr>
          <w:rFonts w:cstheme="minorHAnsi"/>
          <w:color w:val="242424"/>
          <w:szCs w:val="28"/>
          <w:shd w:val="clear" w:color="auto" w:fill="FFFFFF"/>
        </w:rPr>
        <w:t>PS_TMPL_3NIC_NVM_VMSS_PARAM.json</w:t>
      </w:r>
    </w:p>
    <w:bookmarkEnd w:id="229"/>
    <w:p w14:paraId="186365B5" w14:textId="47A81882" w:rsidR="004747ED" w:rsidRDefault="004747ED" w:rsidP="00227B26">
      <w:pPr>
        <w:rPr>
          <w:noProof/>
          <w:lang w:eastAsia="en-IN"/>
        </w:rPr>
      </w:pPr>
      <w:r>
        <w:rPr>
          <w:rFonts w:cstheme="minorHAnsi"/>
          <w:color w:val="242424"/>
          <w:szCs w:val="28"/>
          <w:shd w:val="clear" w:color="auto" w:fill="FFFFFF"/>
        </w:rPr>
        <w:t>Run below command</w:t>
      </w:r>
    </w:p>
    <w:p w14:paraId="7D25BD2A" w14:textId="412EFE6B" w:rsidR="004747ED" w:rsidRPr="00F648E8" w:rsidRDefault="004747ED" w:rsidP="00227B26">
      <w:pPr>
        <w:rPr>
          <w:noProof/>
          <w:color w:val="FF0000"/>
          <w:lang w:eastAsia="en-IN"/>
        </w:rPr>
      </w:pPr>
      <w:r w:rsidRPr="00F648E8">
        <w:rPr>
          <w:noProof/>
          <w:color w:val="FF0000"/>
          <w:lang w:eastAsia="en-IN"/>
        </w:rPr>
        <w:t>.\PS_TMPL_3NIC_NVM_VMSS_1.ps1</w:t>
      </w:r>
      <w:r w:rsidR="001B1507">
        <w:rPr>
          <w:noProof/>
          <w:color w:val="FF0000"/>
          <w:lang w:eastAsia="en-IN"/>
        </w:rPr>
        <w:t xml:space="preserve"> </w:t>
      </w:r>
      <w:r w:rsidR="001119AA">
        <w:rPr>
          <w:noProof/>
          <w:color w:val="FF0000"/>
          <w:lang w:eastAsia="en-IN"/>
        </w:rPr>
        <w:t>-</w:t>
      </w:r>
      <w:r w:rsidR="001119AA" w:rsidRPr="001119AA">
        <w:rPr>
          <w:noProof/>
          <w:color w:val="FF0000"/>
          <w:lang w:eastAsia="en-IN"/>
        </w:rPr>
        <w:t>resourceGroupName</w:t>
      </w:r>
      <w:r w:rsidR="001119AA">
        <w:rPr>
          <w:noProof/>
          <w:color w:val="FF0000"/>
          <w:lang w:eastAsia="en-IN"/>
        </w:rPr>
        <w:t xml:space="preserve"> </w:t>
      </w:r>
      <w:r w:rsidR="007A0E87">
        <w:rPr>
          <w:noProof/>
          <w:color w:val="FF0000"/>
          <w:lang w:eastAsia="en-IN"/>
        </w:rPr>
        <w:t>vth-rg1</w:t>
      </w:r>
      <w:r w:rsidR="00033298">
        <w:rPr>
          <w:noProof/>
          <w:color w:val="FF0000"/>
          <w:lang w:eastAsia="en-IN"/>
        </w:rPr>
        <w:t xml:space="preserve"> </w:t>
      </w:r>
      <w:r w:rsidR="00A062A0">
        <w:rPr>
          <w:noProof/>
          <w:color w:val="FF0000"/>
          <w:lang w:eastAsia="en-IN"/>
        </w:rPr>
        <w:t>-</w:t>
      </w:r>
      <w:r w:rsidR="00A062A0" w:rsidRPr="00A062A0">
        <w:rPr>
          <w:noProof/>
          <w:color w:val="FF0000"/>
          <w:lang w:eastAsia="en-IN"/>
        </w:rPr>
        <w:t>location</w:t>
      </w:r>
      <w:r w:rsidR="00A062A0">
        <w:rPr>
          <w:noProof/>
          <w:color w:val="FF0000"/>
          <w:lang w:eastAsia="en-IN"/>
        </w:rPr>
        <w:t xml:space="preserve"> “South Central US”  </w:t>
      </w:r>
    </w:p>
    <w:p w14:paraId="7951DB74" w14:textId="77777777" w:rsidR="00C63CE8" w:rsidRPr="00122E87" w:rsidRDefault="00C63CE8" w:rsidP="00227B26">
      <w:pPr>
        <w:rPr>
          <w:rFonts w:ascii="Segoe UI" w:hAnsi="Segoe UI" w:cs="Segoe UI"/>
          <w:color w:val="242424"/>
          <w:sz w:val="21"/>
          <w:szCs w:val="21"/>
          <w:shd w:val="clear" w:color="auto" w:fill="FFFFFF"/>
        </w:rPr>
      </w:pPr>
    </w:p>
    <w:p w14:paraId="32E9B68B" w14:textId="43EFFDAC" w:rsidR="0067316A" w:rsidRDefault="005E6659" w:rsidP="00B75872">
      <w:pPr>
        <w:pStyle w:val="Heading3"/>
        <w:rPr>
          <w:color w:val="auto"/>
          <w:sz w:val="28"/>
          <w:szCs w:val="28"/>
        </w:rPr>
      </w:pPr>
      <w:bookmarkStart w:id="230" w:name="_Toc125728608"/>
      <w:r w:rsidRPr="00B75872">
        <w:rPr>
          <w:color w:val="auto"/>
          <w:sz w:val="28"/>
          <w:szCs w:val="28"/>
        </w:rPr>
        <w:t>Verif</w:t>
      </w:r>
      <w:r w:rsidR="005F4003">
        <w:rPr>
          <w:color w:val="auto"/>
          <w:sz w:val="28"/>
          <w:szCs w:val="28"/>
        </w:rPr>
        <w:t>y</w:t>
      </w:r>
      <w:bookmarkEnd w:id="230"/>
    </w:p>
    <w:p w14:paraId="5A010983" w14:textId="212FE3ED" w:rsidR="00A51561" w:rsidRPr="00A10FDC" w:rsidRDefault="00A51561" w:rsidP="00A51561">
      <w:pPr>
        <w:pStyle w:val="NormalWeb"/>
        <w:spacing w:before="0" w:beforeAutospacing="0" w:after="40" w:afterAutospacing="0"/>
        <w:rPr>
          <w:rFonts w:asciiTheme="minorHAnsi" w:eastAsiaTheme="minorHAnsi" w:hAnsiTheme="minorHAnsi" w:cstheme="minorBidi"/>
          <w:b/>
          <w:bCs/>
          <w:sz w:val="28"/>
          <w:szCs w:val="28"/>
          <w:u w:val="single"/>
          <w:lang w:eastAsia="en-US"/>
        </w:rPr>
      </w:pPr>
      <w:r w:rsidRPr="00A10FDC">
        <w:rPr>
          <w:rFonts w:asciiTheme="minorHAnsi" w:eastAsiaTheme="minorHAnsi" w:hAnsiTheme="minorHAnsi" w:cstheme="minorBidi"/>
          <w:b/>
          <w:bCs/>
          <w:sz w:val="28"/>
          <w:szCs w:val="28"/>
          <w:u w:val="single"/>
          <w:lang w:eastAsia="en-US"/>
        </w:rPr>
        <w:t xml:space="preserve">Verify </w:t>
      </w:r>
      <w:r>
        <w:rPr>
          <w:rFonts w:asciiTheme="minorHAnsi" w:eastAsiaTheme="minorHAnsi" w:hAnsiTheme="minorHAnsi" w:cstheme="minorBidi"/>
          <w:b/>
          <w:bCs/>
          <w:sz w:val="28"/>
          <w:szCs w:val="28"/>
          <w:u w:val="single"/>
          <w:lang w:eastAsia="en-US"/>
        </w:rPr>
        <w:t>VMSS</w:t>
      </w:r>
    </w:p>
    <w:p w14:paraId="61CAB529" w14:textId="59B0E00F" w:rsidR="00A51561" w:rsidRDefault="002C0BD6" w:rsidP="00A51561">
      <w:pPr>
        <w:rPr>
          <w:lang w:val="en-US" w:eastAsia="zh-CN"/>
        </w:rPr>
      </w:pPr>
      <w:r>
        <w:rPr>
          <w:lang w:val="en-US" w:eastAsia="zh-CN"/>
        </w:rPr>
        <w:t xml:space="preserve">Virtual machine scale set is a group of all instances. As per instance count mentioned </w:t>
      </w:r>
      <w:r w:rsidR="00D019F2">
        <w:rPr>
          <w:lang w:val="en-US" w:eastAsia="zh-CN"/>
        </w:rPr>
        <w:t>in [</w:t>
      </w:r>
      <w:r w:rsidR="00016B5F">
        <w:rPr>
          <w:rFonts w:cstheme="minorHAnsi"/>
          <w:color w:val="242424"/>
          <w:szCs w:val="28"/>
          <w:shd w:val="clear" w:color="auto" w:fill="FFFFFF"/>
        </w:rPr>
        <w:t>PS</w:t>
      </w:r>
      <w:r w:rsidRPr="000D11A6">
        <w:rPr>
          <w:rFonts w:cstheme="minorHAnsi"/>
          <w:color w:val="242424"/>
          <w:szCs w:val="28"/>
          <w:shd w:val="clear" w:color="auto" w:fill="FFFFFF"/>
        </w:rPr>
        <w:t>_TMPL_3NIC_NVM_VMSS_PARAM.json</w:t>
      </w:r>
      <w:r>
        <w:rPr>
          <w:lang w:val="en-US" w:eastAsia="zh-CN"/>
        </w:rPr>
        <w:t>]</w:t>
      </w:r>
      <w:r w:rsidR="005721D1">
        <w:rPr>
          <w:lang w:val="en-US" w:eastAsia="zh-CN"/>
        </w:rPr>
        <w:t xml:space="preserve"> default is 1</w:t>
      </w:r>
      <w:r>
        <w:rPr>
          <w:lang w:val="en-US" w:eastAsia="zh-CN"/>
        </w:rPr>
        <w:t xml:space="preserve">, </w:t>
      </w:r>
      <w:proofErr w:type="spellStart"/>
      <w:r>
        <w:rPr>
          <w:lang w:val="en-US" w:eastAsia="zh-CN"/>
        </w:rPr>
        <w:t>vmss</w:t>
      </w:r>
      <w:proofErr w:type="spellEnd"/>
      <w:r>
        <w:rPr>
          <w:lang w:val="en-US" w:eastAsia="zh-CN"/>
        </w:rPr>
        <w:t xml:space="preserve"> automatically creates </w:t>
      </w:r>
      <w:proofErr w:type="spellStart"/>
      <w:r w:rsidR="005721D1">
        <w:rPr>
          <w:lang w:val="en-US" w:eastAsia="zh-CN"/>
        </w:rPr>
        <w:t>vThunder</w:t>
      </w:r>
      <w:proofErr w:type="spellEnd"/>
      <w:r>
        <w:rPr>
          <w:lang w:val="en-US" w:eastAsia="zh-CN"/>
        </w:rPr>
        <w:t xml:space="preserve"> instances.</w:t>
      </w:r>
    </w:p>
    <w:p w14:paraId="19902AD9" w14:textId="56FB5234" w:rsidR="005721D1" w:rsidRDefault="002C0BD6" w:rsidP="00A51561">
      <w:pPr>
        <w:rPr>
          <w:lang w:val="en-US" w:eastAsia="zh-CN"/>
        </w:rPr>
      </w:pPr>
      <w:r>
        <w:rPr>
          <w:lang w:val="en-US" w:eastAsia="zh-CN"/>
        </w:rPr>
        <w:t xml:space="preserve">In any case [either manually or auto] instance gets deleted </w:t>
      </w:r>
      <w:proofErr w:type="spellStart"/>
      <w:r>
        <w:rPr>
          <w:lang w:val="en-US" w:eastAsia="zh-CN"/>
        </w:rPr>
        <w:t>vmss</w:t>
      </w:r>
      <w:proofErr w:type="spellEnd"/>
      <w:r>
        <w:rPr>
          <w:lang w:val="en-US" w:eastAsia="zh-CN"/>
        </w:rPr>
        <w:t xml:space="preserve"> creates new one.</w:t>
      </w:r>
    </w:p>
    <w:p w14:paraId="028D7FD1" w14:textId="51448165" w:rsidR="005721D1" w:rsidRDefault="005721D1">
      <w:pPr>
        <w:rPr>
          <w:lang w:val="en-US" w:eastAsia="zh-CN"/>
        </w:rPr>
      </w:pPr>
      <w:r>
        <w:rPr>
          <w:noProof/>
          <w:lang w:eastAsia="en-IN"/>
        </w:rPr>
        <w:drawing>
          <wp:inline distT="0" distB="0" distL="0" distR="0" wp14:anchorId="190E94B8" wp14:editId="7CC87CAF">
            <wp:extent cx="4064000" cy="1946001"/>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071196" cy="1949447"/>
                    </a:xfrm>
                    <a:prstGeom prst="rect">
                      <a:avLst/>
                    </a:prstGeom>
                  </pic:spPr>
                </pic:pic>
              </a:graphicData>
            </a:graphic>
          </wp:inline>
        </w:drawing>
      </w:r>
      <w:r>
        <w:rPr>
          <w:lang w:val="en-US" w:eastAsia="zh-CN"/>
        </w:rPr>
        <w:t xml:space="preserve"> </w:t>
      </w:r>
      <w:r>
        <w:rPr>
          <w:lang w:val="en-US" w:eastAsia="zh-CN"/>
        </w:rPr>
        <w:br w:type="page"/>
      </w:r>
    </w:p>
    <w:p w14:paraId="7C5653B7" w14:textId="464162F4" w:rsidR="00A10FDC" w:rsidRPr="00A10FDC" w:rsidRDefault="00A10FDC" w:rsidP="00BB0948">
      <w:pPr>
        <w:pStyle w:val="NormalWeb"/>
        <w:spacing w:before="0" w:beforeAutospacing="0" w:after="40" w:afterAutospacing="0"/>
        <w:rPr>
          <w:rFonts w:asciiTheme="minorHAnsi" w:eastAsiaTheme="minorHAnsi" w:hAnsiTheme="minorHAnsi" w:cstheme="minorBidi"/>
          <w:b/>
          <w:bCs/>
          <w:sz w:val="28"/>
          <w:szCs w:val="28"/>
          <w:u w:val="single"/>
          <w:lang w:eastAsia="en-US"/>
        </w:rPr>
      </w:pPr>
      <w:r w:rsidRPr="00A10FDC">
        <w:rPr>
          <w:rFonts w:asciiTheme="minorHAnsi" w:eastAsiaTheme="minorHAnsi" w:hAnsiTheme="minorHAnsi" w:cstheme="minorBidi"/>
          <w:b/>
          <w:bCs/>
          <w:sz w:val="28"/>
          <w:szCs w:val="28"/>
          <w:u w:val="single"/>
          <w:lang w:eastAsia="en-US"/>
        </w:rPr>
        <w:lastRenderedPageBreak/>
        <w:t>Verify LB</w:t>
      </w:r>
    </w:p>
    <w:p w14:paraId="6F1A51D5" w14:textId="7FCFC3CA" w:rsidR="0067316A" w:rsidRPr="00A715E2" w:rsidRDefault="0067316A" w:rsidP="00BB0948">
      <w:pPr>
        <w:pStyle w:val="ListParagraph"/>
        <w:spacing w:after="40"/>
        <w:ind w:left="360"/>
        <w:rPr>
          <w:szCs w:val="28"/>
        </w:rPr>
      </w:pPr>
      <w:r w:rsidRPr="00A715E2">
        <w:rPr>
          <w:szCs w:val="28"/>
        </w:rPr>
        <w:t xml:space="preserve">Check </w:t>
      </w:r>
      <w:r w:rsidR="00CA50EC">
        <w:rPr>
          <w:szCs w:val="28"/>
        </w:rPr>
        <w:t xml:space="preserve">and confirm </w:t>
      </w:r>
      <w:r w:rsidRPr="00A715E2">
        <w:rPr>
          <w:szCs w:val="28"/>
        </w:rPr>
        <w:t>the configurations below</w:t>
      </w:r>
      <w:r w:rsidR="003F2020" w:rsidRPr="00A715E2">
        <w:rPr>
          <w:szCs w:val="28"/>
        </w:rPr>
        <w:t xml:space="preserve"> on Azure portal</w:t>
      </w:r>
      <w:r w:rsidRPr="00A715E2">
        <w:rPr>
          <w:szCs w:val="28"/>
        </w:rPr>
        <w:t>.</w:t>
      </w:r>
    </w:p>
    <w:p w14:paraId="5FC248D8" w14:textId="77777777" w:rsidR="0067316A" w:rsidRPr="00A715E2" w:rsidRDefault="0067316A">
      <w:pPr>
        <w:pStyle w:val="ListParagraph"/>
        <w:numPr>
          <w:ilvl w:val="1"/>
          <w:numId w:val="1"/>
        </w:numPr>
        <w:spacing w:after="40"/>
        <w:ind w:left="1080"/>
        <w:rPr>
          <w:szCs w:val="28"/>
        </w:rPr>
      </w:pPr>
      <w:r w:rsidRPr="00A715E2">
        <w:rPr>
          <w:szCs w:val="28"/>
        </w:rPr>
        <w:t>Load balancer -&gt; Frontend IP configuration</w:t>
      </w:r>
    </w:p>
    <w:p w14:paraId="3B717909" w14:textId="32B55995" w:rsidR="0067316A" w:rsidRPr="00A715E2" w:rsidRDefault="00842D1F" w:rsidP="00BB0948">
      <w:pPr>
        <w:pStyle w:val="ListParagraph"/>
        <w:spacing w:after="40"/>
        <w:ind w:left="1080"/>
        <w:rPr>
          <w:szCs w:val="28"/>
        </w:rPr>
      </w:pPr>
      <w:r>
        <w:rPr>
          <w:noProof/>
          <w:lang w:val="en-IN" w:eastAsia="en-IN"/>
        </w:rPr>
        <w:drawing>
          <wp:inline distT="0" distB="0" distL="0" distR="0" wp14:anchorId="723A781A" wp14:editId="213158DD">
            <wp:extent cx="4540250" cy="1005535"/>
            <wp:effectExtent l="0" t="0" r="0" b="4445"/>
            <wp:docPr id="29" name="Picture 2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10;&#10;Description automatically generated"/>
                    <pic:cNvPicPr/>
                  </pic:nvPicPr>
                  <pic:blipFill>
                    <a:blip r:embed="rId65"/>
                    <a:stretch>
                      <a:fillRect/>
                    </a:stretch>
                  </pic:blipFill>
                  <pic:spPr>
                    <a:xfrm>
                      <a:off x="0" y="0"/>
                      <a:ext cx="4561908" cy="1010332"/>
                    </a:xfrm>
                    <a:prstGeom prst="rect">
                      <a:avLst/>
                    </a:prstGeom>
                  </pic:spPr>
                </pic:pic>
              </a:graphicData>
            </a:graphic>
          </wp:inline>
        </w:drawing>
      </w:r>
    </w:p>
    <w:p w14:paraId="0B3D1DB2" w14:textId="77777777" w:rsidR="0067316A" w:rsidRPr="00A715E2" w:rsidRDefault="0067316A" w:rsidP="00BB0948">
      <w:pPr>
        <w:pStyle w:val="ListParagraph"/>
        <w:spacing w:after="40"/>
        <w:ind w:left="1080"/>
        <w:rPr>
          <w:szCs w:val="28"/>
        </w:rPr>
      </w:pPr>
    </w:p>
    <w:p w14:paraId="42A8FDD2" w14:textId="77777777" w:rsidR="0067316A" w:rsidRPr="00A715E2" w:rsidRDefault="0067316A">
      <w:pPr>
        <w:pStyle w:val="ListParagraph"/>
        <w:numPr>
          <w:ilvl w:val="1"/>
          <w:numId w:val="1"/>
        </w:numPr>
        <w:spacing w:after="40"/>
        <w:ind w:left="1080"/>
        <w:rPr>
          <w:szCs w:val="28"/>
        </w:rPr>
      </w:pPr>
      <w:r w:rsidRPr="00A715E2">
        <w:rPr>
          <w:szCs w:val="28"/>
        </w:rPr>
        <w:t>Load balancer -&gt; Backend pools</w:t>
      </w:r>
    </w:p>
    <w:p w14:paraId="681E380E" w14:textId="24CACE9B" w:rsidR="0067316A" w:rsidRPr="00A715E2" w:rsidRDefault="00842D1F" w:rsidP="00BB0948">
      <w:pPr>
        <w:pStyle w:val="ListParagraph"/>
        <w:spacing w:after="40"/>
        <w:ind w:left="1080"/>
        <w:rPr>
          <w:szCs w:val="28"/>
        </w:rPr>
      </w:pPr>
      <w:r>
        <w:rPr>
          <w:noProof/>
          <w:lang w:val="en-IN" w:eastAsia="en-IN"/>
        </w:rPr>
        <w:drawing>
          <wp:inline distT="0" distB="0" distL="0" distR="0" wp14:anchorId="1364E102" wp14:editId="24CB4DC6">
            <wp:extent cx="4591050" cy="828587"/>
            <wp:effectExtent l="0" t="0" r="0" b="0"/>
            <wp:docPr id="25" name="Picture 2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10;&#10;Description automatically generated"/>
                    <pic:cNvPicPr/>
                  </pic:nvPicPr>
                  <pic:blipFill>
                    <a:blip r:embed="rId66"/>
                    <a:stretch>
                      <a:fillRect/>
                    </a:stretch>
                  </pic:blipFill>
                  <pic:spPr>
                    <a:xfrm>
                      <a:off x="0" y="0"/>
                      <a:ext cx="4611975" cy="832363"/>
                    </a:xfrm>
                    <a:prstGeom prst="rect">
                      <a:avLst/>
                    </a:prstGeom>
                  </pic:spPr>
                </pic:pic>
              </a:graphicData>
            </a:graphic>
          </wp:inline>
        </w:drawing>
      </w:r>
    </w:p>
    <w:p w14:paraId="6A5957F6" w14:textId="77777777" w:rsidR="0067316A" w:rsidRPr="00A715E2" w:rsidRDefault="0067316A" w:rsidP="00BB0948">
      <w:pPr>
        <w:pStyle w:val="ListParagraph"/>
        <w:spacing w:after="40"/>
        <w:ind w:left="1080"/>
        <w:rPr>
          <w:szCs w:val="28"/>
        </w:rPr>
      </w:pPr>
    </w:p>
    <w:p w14:paraId="00906145" w14:textId="77777777" w:rsidR="0067316A" w:rsidRPr="00A715E2" w:rsidRDefault="0067316A">
      <w:pPr>
        <w:pStyle w:val="ListParagraph"/>
        <w:numPr>
          <w:ilvl w:val="1"/>
          <w:numId w:val="1"/>
        </w:numPr>
        <w:spacing w:after="40"/>
        <w:ind w:left="1080"/>
        <w:rPr>
          <w:szCs w:val="28"/>
        </w:rPr>
      </w:pPr>
      <w:r w:rsidRPr="00A715E2">
        <w:rPr>
          <w:szCs w:val="28"/>
        </w:rPr>
        <w:t>Load balancer -&gt; Health probes</w:t>
      </w:r>
    </w:p>
    <w:p w14:paraId="3DF052EF" w14:textId="2E4526AE" w:rsidR="0067316A" w:rsidRPr="00A715E2" w:rsidRDefault="00C32981" w:rsidP="00BB0948">
      <w:pPr>
        <w:pStyle w:val="ListParagraph"/>
        <w:spacing w:after="40"/>
        <w:ind w:left="1080"/>
        <w:rPr>
          <w:szCs w:val="28"/>
        </w:rPr>
      </w:pPr>
      <w:r>
        <w:rPr>
          <w:noProof/>
          <w:lang w:val="en-IN" w:eastAsia="en-IN"/>
        </w:rPr>
        <w:drawing>
          <wp:inline distT="0" distB="0" distL="0" distR="0" wp14:anchorId="2DE9AE8A" wp14:editId="541DB1FD">
            <wp:extent cx="4552950" cy="1198516"/>
            <wp:effectExtent l="0" t="0" r="0" b="1905"/>
            <wp:docPr id="30" name="Picture 30"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10;&#10;Description automatically generated with medium confidence"/>
                    <pic:cNvPicPr/>
                  </pic:nvPicPr>
                  <pic:blipFill>
                    <a:blip r:embed="rId67"/>
                    <a:stretch>
                      <a:fillRect/>
                    </a:stretch>
                  </pic:blipFill>
                  <pic:spPr>
                    <a:xfrm>
                      <a:off x="0" y="0"/>
                      <a:ext cx="4562784" cy="1201105"/>
                    </a:xfrm>
                    <a:prstGeom prst="rect">
                      <a:avLst/>
                    </a:prstGeom>
                  </pic:spPr>
                </pic:pic>
              </a:graphicData>
            </a:graphic>
          </wp:inline>
        </w:drawing>
      </w:r>
    </w:p>
    <w:p w14:paraId="47AA5D83" w14:textId="3D86F2B1" w:rsidR="0067316A" w:rsidRPr="00A715E2" w:rsidRDefault="0067316A" w:rsidP="00BB0948">
      <w:pPr>
        <w:pStyle w:val="ListParagraph"/>
        <w:spacing w:after="40"/>
        <w:ind w:left="1080"/>
        <w:rPr>
          <w:szCs w:val="28"/>
        </w:rPr>
      </w:pPr>
    </w:p>
    <w:p w14:paraId="6DD242DA" w14:textId="77777777" w:rsidR="0067316A" w:rsidRPr="00A715E2" w:rsidRDefault="0067316A" w:rsidP="00BB0948">
      <w:pPr>
        <w:pStyle w:val="ListParagraph"/>
        <w:spacing w:after="40"/>
        <w:ind w:left="1080"/>
        <w:rPr>
          <w:szCs w:val="28"/>
        </w:rPr>
      </w:pPr>
    </w:p>
    <w:p w14:paraId="0A28CD5D" w14:textId="2D6FA96D" w:rsidR="0067316A" w:rsidRDefault="0067316A" w:rsidP="00B36A76">
      <w:pPr>
        <w:pStyle w:val="ListParagraph"/>
        <w:numPr>
          <w:ilvl w:val="1"/>
          <w:numId w:val="1"/>
        </w:numPr>
        <w:spacing w:after="40"/>
        <w:ind w:left="1080"/>
        <w:rPr>
          <w:szCs w:val="28"/>
        </w:rPr>
      </w:pPr>
      <w:r w:rsidRPr="00A715E2">
        <w:rPr>
          <w:szCs w:val="28"/>
        </w:rPr>
        <w:t>Load balancer -&gt; Load balancing rules</w:t>
      </w:r>
    </w:p>
    <w:p w14:paraId="2FC37964" w14:textId="75EE5651" w:rsidR="00B36A76" w:rsidRPr="00B36A76" w:rsidRDefault="0078616A" w:rsidP="00B36A76">
      <w:pPr>
        <w:pStyle w:val="ListParagraph"/>
        <w:spacing w:after="40"/>
        <w:ind w:left="1080"/>
        <w:rPr>
          <w:szCs w:val="28"/>
        </w:rPr>
      </w:pPr>
      <w:r>
        <w:rPr>
          <w:noProof/>
          <w:lang w:val="en-IN" w:eastAsia="en-IN"/>
        </w:rPr>
        <w:drawing>
          <wp:inline distT="0" distB="0" distL="0" distR="0" wp14:anchorId="537260CE" wp14:editId="15B702FA">
            <wp:extent cx="4845050" cy="1200795"/>
            <wp:effectExtent l="0" t="0" r="0" b="0"/>
            <wp:docPr id="32" name="Picture 3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application&#10;&#10;Description automatically generated"/>
                    <pic:cNvPicPr/>
                  </pic:nvPicPr>
                  <pic:blipFill>
                    <a:blip r:embed="rId68"/>
                    <a:stretch>
                      <a:fillRect/>
                    </a:stretch>
                  </pic:blipFill>
                  <pic:spPr>
                    <a:xfrm>
                      <a:off x="0" y="0"/>
                      <a:ext cx="4854875" cy="1203230"/>
                    </a:xfrm>
                    <a:prstGeom prst="rect">
                      <a:avLst/>
                    </a:prstGeom>
                  </pic:spPr>
                </pic:pic>
              </a:graphicData>
            </a:graphic>
          </wp:inline>
        </w:drawing>
      </w:r>
    </w:p>
    <w:p w14:paraId="5A5B2DA5" w14:textId="77777777" w:rsidR="0067316A" w:rsidRPr="00A715E2" w:rsidRDefault="0067316A" w:rsidP="00BB0948">
      <w:pPr>
        <w:pStyle w:val="ListParagraph"/>
        <w:spacing w:after="40"/>
        <w:rPr>
          <w:szCs w:val="28"/>
        </w:rPr>
      </w:pPr>
    </w:p>
    <w:p w14:paraId="47B124E0" w14:textId="29495B1A" w:rsidR="00C72F71" w:rsidRPr="00FF3BD9" w:rsidRDefault="006D73B9" w:rsidP="00FF3BD9">
      <w:pPr>
        <w:pStyle w:val="NormalWeb"/>
        <w:rPr>
          <w:rFonts w:asciiTheme="minorHAnsi" w:eastAsiaTheme="minorHAnsi" w:hAnsiTheme="minorHAnsi" w:cstheme="minorBidi"/>
          <w:b/>
          <w:bCs/>
          <w:sz w:val="28"/>
          <w:szCs w:val="28"/>
          <w:u w:val="single"/>
          <w:lang w:eastAsia="en-US"/>
        </w:rPr>
      </w:pPr>
      <w:r w:rsidRPr="00FF3BD9">
        <w:rPr>
          <w:rFonts w:asciiTheme="minorHAnsi" w:eastAsiaTheme="minorHAnsi" w:hAnsiTheme="minorHAnsi" w:cstheme="minorBidi"/>
          <w:b/>
          <w:bCs/>
          <w:sz w:val="28"/>
          <w:szCs w:val="28"/>
          <w:u w:val="single"/>
          <w:lang w:eastAsia="en-US"/>
        </w:rPr>
        <w:t>Verify Storage Account</w:t>
      </w:r>
    </w:p>
    <w:p w14:paraId="5E5CFD28" w14:textId="0D86D85D" w:rsidR="0063726C" w:rsidRPr="00100150" w:rsidRDefault="00F16A96" w:rsidP="00BB3EB9">
      <w:pPr>
        <w:spacing w:after="40"/>
        <w:rPr>
          <w:szCs w:val="28"/>
        </w:rPr>
      </w:pPr>
      <w:r w:rsidRPr="00100150">
        <w:rPr>
          <w:szCs w:val="28"/>
        </w:rPr>
        <w:t xml:space="preserve"> </w:t>
      </w:r>
      <w:r w:rsidR="00D56269" w:rsidRPr="00100150">
        <w:rPr>
          <w:szCs w:val="28"/>
        </w:rPr>
        <w:t>Check the below configurations</w:t>
      </w:r>
      <w:r w:rsidR="0011272A" w:rsidRPr="00100150">
        <w:rPr>
          <w:szCs w:val="28"/>
        </w:rPr>
        <w:t xml:space="preserve"> on Azure portal</w:t>
      </w:r>
      <w:r w:rsidR="00D56269" w:rsidRPr="00100150">
        <w:rPr>
          <w:szCs w:val="28"/>
        </w:rPr>
        <w:t>.</w:t>
      </w:r>
    </w:p>
    <w:p w14:paraId="052AF8EE" w14:textId="5C49B2AD" w:rsidR="008151B7" w:rsidRDefault="0063726C" w:rsidP="00770544">
      <w:pPr>
        <w:pStyle w:val="ListParagraph"/>
        <w:numPr>
          <w:ilvl w:val="0"/>
          <w:numId w:val="5"/>
        </w:numPr>
        <w:spacing w:after="40"/>
      </w:pPr>
      <w:r w:rsidRPr="00333B22">
        <w:rPr>
          <w:szCs w:val="28"/>
        </w:rPr>
        <w:t>Storage account</w:t>
      </w:r>
    </w:p>
    <w:p w14:paraId="5D900ED7" w14:textId="68A59838" w:rsidR="00565876" w:rsidRPr="00100150" w:rsidRDefault="00FF50B7">
      <w:pPr>
        <w:pStyle w:val="ListParagraph"/>
        <w:numPr>
          <w:ilvl w:val="0"/>
          <w:numId w:val="5"/>
        </w:numPr>
        <w:spacing w:after="40"/>
        <w:rPr>
          <w:szCs w:val="28"/>
        </w:rPr>
      </w:pPr>
      <w:r w:rsidRPr="00100150">
        <w:rPr>
          <w:szCs w:val="28"/>
        </w:rPr>
        <w:t>Storage account -&gt; Containers</w:t>
      </w:r>
    </w:p>
    <w:p w14:paraId="7790AF59" w14:textId="79C2B4D9" w:rsidR="000D32FE" w:rsidRDefault="002B11A7" w:rsidP="00E230DB">
      <w:pPr>
        <w:spacing w:after="40"/>
        <w:ind w:left="360" w:firstLine="720"/>
        <w:rPr>
          <w:sz w:val="20"/>
          <w:szCs w:val="20"/>
        </w:rPr>
      </w:pPr>
      <w:r>
        <w:rPr>
          <w:noProof/>
          <w:lang w:eastAsia="en-IN"/>
        </w:rPr>
        <w:lastRenderedPageBreak/>
        <w:drawing>
          <wp:inline distT="0" distB="0" distL="0" distR="0" wp14:anchorId="1E361A30" wp14:editId="7D902646">
            <wp:extent cx="4197927" cy="1465972"/>
            <wp:effectExtent l="0" t="0" r="0" b="1270"/>
            <wp:docPr id="39" name="Picture 3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 email&#10;&#10;Description automatically generated"/>
                    <pic:cNvPicPr/>
                  </pic:nvPicPr>
                  <pic:blipFill>
                    <a:blip r:embed="rId69"/>
                    <a:stretch>
                      <a:fillRect/>
                    </a:stretch>
                  </pic:blipFill>
                  <pic:spPr>
                    <a:xfrm>
                      <a:off x="0" y="0"/>
                      <a:ext cx="4206996" cy="1469139"/>
                    </a:xfrm>
                    <a:prstGeom prst="rect">
                      <a:avLst/>
                    </a:prstGeom>
                  </pic:spPr>
                </pic:pic>
              </a:graphicData>
            </a:graphic>
          </wp:inline>
        </w:drawing>
      </w:r>
    </w:p>
    <w:p w14:paraId="3DA0E523" w14:textId="77777777" w:rsidR="00DC6D14" w:rsidRPr="00E230DB" w:rsidRDefault="00DC6D14" w:rsidP="00E230DB">
      <w:pPr>
        <w:spacing w:after="40"/>
        <w:ind w:left="360" w:firstLine="720"/>
        <w:rPr>
          <w:sz w:val="20"/>
          <w:szCs w:val="20"/>
        </w:rPr>
      </w:pPr>
    </w:p>
    <w:p w14:paraId="04A3ECE9" w14:textId="3BAC881D" w:rsidR="000D32FE" w:rsidRPr="001854EB" w:rsidRDefault="000D32FE" w:rsidP="001854EB">
      <w:pPr>
        <w:pStyle w:val="Heading3"/>
        <w:rPr>
          <w:sz w:val="28"/>
          <w:szCs w:val="28"/>
        </w:rPr>
      </w:pPr>
      <w:bookmarkStart w:id="231" w:name="_Toc125728609"/>
      <w:r w:rsidRPr="001854EB">
        <w:rPr>
          <w:sz w:val="28"/>
          <w:szCs w:val="28"/>
        </w:rPr>
        <w:t>Configure</w:t>
      </w:r>
      <w:r w:rsidR="00B22D1F">
        <w:rPr>
          <w:sz w:val="28"/>
          <w:szCs w:val="28"/>
        </w:rPr>
        <w:t xml:space="preserve"> – Client Servers VMSS Setup</w:t>
      </w:r>
      <w:bookmarkEnd w:id="231"/>
    </w:p>
    <w:p w14:paraId="1FC458A0" w14:textId="67525A27" w:rsidR="000D32FE" w:rsidRDefault="000D32FE" w:rsidP="000D32FE">
      <w:r>
        <w:t xml:space="preserve">Go to Azure Portal-&gt; </w:t>
      </w:r>
      <w:r w:rsidR="00FB44A1">
        <w:t>V</w:t>
      </w:r>
      <w:r>
        <w:t>irtual machine scale set</w:t>
      </w:r>
      <w:r w:rsidR="004901CB">
        <w:t>s</w:t>
      </w:r>
      <w:r>
        <w:t xml:space="preserve"> -&gt; </w:t>
      </w:r>
      <w:r w:rsidR="00C0153D">
        <w:t>C</w:t>
      </w:r>
      <w:r>
        <w:t>reate</w:t>
      </w:r>
    </w:p>
    <w:p w14:paraId="4A88AB85" w14:textId="71320780" w:rsidR="000D32FE" w:rsidRDefault="000D32FE" w:rsidP="000D32FE">
      <w:r>
        <w:t>Add basic information.</w:t>
      </w:r>
    </w:p>
    <w:p w14:paraId="2756BC54" w14:textId="4D657F2A" w:rsidR="00021201" w:rsidRDefault="00021201" w:rsidP="000D32FE">
      <w:r>
        <w:rPr>
          <w:noProof/>
          <w:lang w:eastAsia="en-IN"/>
        </w:rPr>
        <w:lastRenderedPageBreak/>
        <w:drawing>
          <wp:inline distT="0" distB="0" distL="0" distR="0" wp14:anchorId="3EAA30CB" wp14:editId="3B26750E">
            <wp:extent cx="3905725" cy="6740769"/>
            <wp:effectExtent l="0" t="0" r="0" b="3175"/>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916915" cy="6760082"/>
                    </a:xfrm>
                    <a:prstGeom prst="rect">
                      <a:avLst/>
                    </a:prstGeom>
                  </pic:spPr>
                </pic:pic>
              </a:graphicData>
            </a:graphic>
          </wp:inline>
        </w:drawing>
      </w:r>
    </w:p>
    <w:p w14:paraId="49CC495F" w14:textId="10D34271" w:rsidR="00A20769" w:rsidRDefault="00A20769" w:rsidP="000D32FE">
      <w:r>
        <w:t>Select Next.</w:t>
      </w:r>
    </w:p>
    <w:p w14:paraId="13A8A020" w14:textId="09FEFCF8" w:rsidR="00A20769" w:rsidRDefault="00A20769" w:rsidP="000D32FE">
      <w:r>
        <w:rPr>
          <w:noProof/>
          <w:lang w:eastAsia="en-IN"/>
        </w:rPr>
        <w:lastRenderedPageBreak/>
        <w:drawing>
          <wp:inline distT="0" distB="0" distL="0" distR="0" wp14:anchorId="442B3360" wp14:editId="76A09848">
            <wp:extent cx="4276929" cy="4829907"/>
            <wp:effectExtent l="0" t="0" r="9525" b="8890"/>
            <wp:docPr id="452" name="Picture 45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Picture 452" descr="Graphical user interface, text, application, email&#10;&#10;Description automatically generated"/>
                    <pic:cNvPicPr/>
                  </pic:nvPicPr>
                  <pic:blipFill>
                    <a:blip r:embed="rId71"/>
                    <a:stretch>
                      <a:fillRect/>
                    </a:stretch>
                  </pic:blipFill>
                  <pic:spPr>
                    <a:xfrm>
                      <a:off x="0" y="0"/>
                      <a:ext cx="4280328" cy="4833746"/>
                    </a:xfrm>
                    <a:prstGeom prst="rect">
                      <a:avLst/>
                    </a:prstGeom>
                  </pic:spPr>
                </pic:pic>
              </a:graphicData>
            </a:graphic>
          </wp:inline>
        </w:drawing>
      </w:r>
    </w:p>
    <w:p w14:paraId="24B0DFB8" w14:textId="0517138D" w:rsidR="00A20769" w:rsidRDefault="0039586F" w:rsidP="000D32FE">
      <w:r>
        <w:rPr>
          <w:noProof/>
          <w:lang w:eastAsia="en-IN"/>
        </w:rPr>
        <w:lastRenderedPageBreak/>
        <w:drawing>
          <wp:inline distT="0" distB="0" distL="0" distR="0" wp14:anchorId="6155BE18" wp14:editId="7CD117DB">
            <wp:extent cx="5731510" cy="6517640"/>
            <wp:effectExtent l="0" t="0" r="2540" b="0"/>
            <wp:docPr id="455" name="Picture 45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Picture 455" descr="Graphical user interface, text, application, email&#10;&#10;Description automatically generated"/>
                    <pic:cNvPicPr/>
                  </pic:nvPicPr>
                  <pic:blipFill>
                    <a:blip r:embed="rId72"/>
                    <a:stretch>
                      <a:fillRect/>
                    </a:stretch>
                  </pic:blipFill>
                  <pic:spPr>
                    <a:xfrm>
                      <a:off x="0" y="0"/>
                      <a:ext cx="5731510" cy="6517640"/>
                    </a:xfrm>
                    <a:prstGeom prst="rect">
                      <a:avLst/>
                    </a:prstGeom>
                  </pic:spPr>
                </pic:pic>
              </a:graphicData>
            </a:graphic>
          </wp:inline>
        </w:drawing>
      </w:r>
    </w:p>
    <w:p w14:paraId="0F5D38E2" w14:textId="3A15D4FF" w:rsidR="0039586F" w:rsidRDefault="0039586F" w:rsidP="0039586F">
      <w:r>
        <w:t>Select/Update as above and Click on Edit Network Interface.</w:t>
      </w:r>
    </w:p>
    <w:p w14:paraId="6DCCCAE2" w14:textId="58EE7357" w:rsidR="0058445B" w:rsidRDefault="0058445B" w:rsidP="000D32FE"/>
    <w:p w14:paraId="4ECBC62B" w14:textId="6DEC8665" w:rsidR="00F22F64" w:rsidRDefault="00F22F64" w:rsidP="000D32FE">
      <w:r>
        <w:rPr>
          <w:noProof/>
          <w:lang w:eastAsia="en-IN"/>
        </w:rPr>
        <w:lastRenderedPageBreak/>
        <w:drawing>
          <wp:inline distT="0" distB="0" distL="0" distR="0" wp14:anchorId="25ECBACB" wp14:editId="1357EB38">
            <wp:extent cx="5731510" cy="6534150"/>
            <wp:effectExtent l="0" t="0" r="254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6534150"/>
                    </a:xfrm>
                    <a:prstGeom prst="rect">
                      <a:avLst/>
                    </a:prstGeom>
                  </pic:spPr>
                </pic:pic>
              </a:graphicData>
            </a:graphic>
          </wp:inline>
        </w:drawing>
      </w:r>
    </w:p>
    <w:p w14:paraId="0DBA999B" w14:textId="729915AC" w:rsidR="0058445B" w:rsidRDefault="0058445B" w:rsidP="000D32FE"/>
    <w:p w14:paraId="75E15BEC" w14:textId="00AA4FCB" w:rsidR="0039586F" w:rsidRDefault="0039586F" w:rsidP="000D32FE">
      <w:r>
        <w:t>Select OK.</w:t>
      </w:r>
    </w:p>
    <w:p w14:paraId="20C3C7F5" w14:textId="1B4522FF" w:rsidR="0039586F" w:rsidRDefault="0039586F" w:rsidP="000D32FE">
      <w:r>
        <w:t>Select Next</w:t>
      </w:r>
    </w:p>
    <w:p w14:paraId="465C4131" w14:textId="072909DD" w:rsidR="0039586F" w:rsidRDefault="0039586F" w:rsidP="000D32FE">
      <w:r>
        <w:rPr>
          <w:noProof/>
          <w:lang w:eastAsia="en-IN"/>
        </w:rPr>
        <w:lastRenderedPageBreak/>
        <w:drawing>
          <wp:inline distT="0" distB="0" distL="0" distR="0" wp14:anchorId="4C6C2213" wp14:editId="7E630DAA">
            <wp:extent cx="5731510" cy="7743825"/>
            <wp:effectExtent l="0" t="0" r="2540" b="9525"/>
            <wp:docPr id="456" name="Picture 45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Picture 456" descr="Graphical user interface, text, application, email&#10;&#10;Description automatically generated"/>
                    <pic:cNvPicPr/>
                  </pic:nvPicPr>
                  <pic:blipFill>
                    <a:blip r:embed="rId74"/>
                    <a:stretch>
                      <a:fillRect/>
                    </a:stretch>
                  </pic:blipFill>
                  <pic:spPr>
                    <a:xfrm>
                      <a:off x="0" y="0"/>
                      <a:ext cx="5731510" cy="7743825"/>
                    </a:xfrm>
                    <a:prstGeom prst="rect">
                      <a:avLst/>
                    </a:prstGeom>
                  </pic:spPr>
                </pic:pic>
              </a:graphicData>
            </a:graphic>
          </wp:inline>
        </w:drawing>
      </w:r>
    </w:p>
    <w:p w14:paraId="646F4F81" w14:textId="43E2FE91" w:rsidR="0039586F" w:rsidRDefault="00D827D7" w:rsidP="000D32FE">
      <w:r>
        <w:t xml:space="preserve">Review </w:t>
      </w:r>
    </w:p>
    <w:p w14:paraId="764CD63E" w14:textId="5C53C1ED" w:rsidR="00D827D7" w:rsidRDefault="00D827D7" w:rsidP="000D32FE">
      <w:r>
        <w:t>Create</w:t>
      </w:r>
    </w:p>
    <w:p w14:paraId="14437DB6" w14:textId="5C6F5C22" w:rsidR="00035A77" w:rsidRDefault="00035A77" w:rsidP="000D32FE">
      <w:r>
        <w:t>Download private key and create resource.</w:t>
      </w:r>
    </w:p>
    <w:p w14:paraId="372E61DD" w14:textId="125425EF" w:rsidR="0045268E" w:rsidRDefault="0045268E" w:rsidP="000D32FE">
      <w:r>
        <w:lastRenderedPageBreak/>
        <w:t>Wait for some time.</w:t>
      </w:r>
      <w:r w:rsidR="00044C0C">
        <w:t xml:space="preserve"> Finally you will see resources created.</w:t>
      </w:r>
    </w:p>
    <w:p w14:paraId="39F153C0" w14:textId="6C3D2918" w:rsidR="00656B13" w:rsidRDefault="00656B13" w:rsidP="000D32FE">
      <w:r>
        <w:rPr>
          <w:noProof/>
          <w:lang w:eastAsia="en-IN"/>
        </w:rPr>
        <w:drawing>
          <wp:inline distT="0" distB="0" distL="0" distR="0" wp14:anchorId="015E7D40" wp14:editId="472D870C">
            <wp:extent cx="4583723" cy="2278658"/>
            <wp:effectExtent l="0" t="0" r="7620" b="7620"/>
            <wp:docPr id="457" name="Picture 45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Picture 457" descr="Graphical user interface, text, application, email&#10;&#10;Description automatically generated"/>
                    <pic:cNvPicPr/>
                  </pic:nvPicPr>
                  <pic:blipFill>
                    <a:blip r:embed="rId75"/>
                    <a:stretch>
                      <a:fillRect/>
                    </a:stretch>
                  </pic:blipFill>
                  <pic:spPr>
                    <a:xfrm>
                      <a:off x="0" y="0"/>
                      <a:ext cx="4590398" cy="2281976"/>
                    </a:xfrm>
                    <a:prstGeom prst="rect">
                      <a:avLst/>
                    </a:prstGeom>
                  </pic:spPr>
                </pic:pic>
              </a:graphicData>
            </a:graphic>
          </wp:inline>
        </w:drawing>
      </w:r>
    </w:p>
    <w:p w14:paraId="45302E32" w14:textId="77777777" w:rsidR="000D32FE" w:rsidRPr="001854EB" w:rsidRDefault="000D32FE" w:rsidP="001854EB">
      <w:pPr>
        <w:pStyle w:val="Heading3"/>
        <w:rPr>
          <w:sz w:val="28"/>
          <w:szCs w:val="28"/>
        </w:rPr>
      </w:pPr>
      <w:bookmarkStart w:id="232" w:name="_Toc125728610"/>
      <w:r w:rsidRPr="001854EB">
        <w:rPr>
          <w:sz w:val="28"/>
          <w:szCs w:val="28"/>
        </w:rPr>
        <w:t>Verify</w:t>
      </w:r>
      <w:bookmarkEnd w:id="232"/>
    </w:p>
    <w:p w14:paraId="64690AA1" w14:textId="77777777" w:rsidR="000D32FE" w:rsidRDefault="000D32FE" w:rsidP="000D32FE">
      <w:r>
        <w:t>Network Configuration:</w:t>
      </w:r>
    </w:p>
    <w:p w14:paraId="2CC9B3DB" w14:textId="77777777" w:rsidR="000D32FE" w:rsidRDefault="000D32FE" w:rsidP="000D32FE">
      <w:r>
        <w:t>VMSS will have only 1 interface and port 80 and port 443 should be present in inbound rules.</w:t>
      </w:r>
    </w:p>
    <w:p w14:paraId="0D1548EA" w14:textId="4AF70CDA" w:rsidR="000D32FE" w:rsidRDefault="00EB729C" w:rsidP="000D32FE">
      <w:r>
        <w:rPr>
          <w:noProof/>
          <w:lang w:eastAsia="en-IN"/>
        </w:rPr>
        <w:drawing>
          <wp:inline distT="0" distB="0" distL="0" distR="0" wp14:anchorId="5B6E59EB" wp14:editId="3A2BB919">
            <wp:extent cx="5731510" cy="2015490"/>
            <wp:effectExtent l="0" t="0" r="2540" b="3810"/>
            <wp:docPr id="56" name="Picture 56"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picture containing graphical user interface&#10;&#10;Description automatically generated"/>
                    <pic:cNvPicPr/>
                  </pic:nvPicPr>
                  <pic:blipFill>
                    <a:blip r:embed="rId76"/>
                    <a:stretch>
                      <a:fillRect/>
                    </a:stretch>
                  </pic:blipFill>
                  <pic:spPr>
                    <a:xfrm>
                      <a:off x="0" y="0"/>
                      <a:ext cx="5731510" cy="2015490"/>
                    </a:xfrm>
                    <a:prstGeom prst="rect">
                      <a:avLst/>
                    </a:prstGeom>
                  </pic:spPr>
                </pic:pic>
              </a:graphicData>
            </a:graphic>
          </wp:inline>
        </w:drawing>
      </w:r>
    </w:p>
    <w:p w14:paraId="02B4EB27" w14:textId="77777777" w:rsidR="00725BC8" w:rsidRDefault="00725BC8" w:rsidP="000D32FE"/>
    <w:p w14:paraId="70EF48D7" w14:textId="4673346F" w:rsidR="00DE56B0" w:rsidRDefault="00C46FB6" w:rsidP="008C5164">
      <w:pPr>
        <w:pStyle w:val="Heading2"/>
        <w:rPr>
          <w:sz w:val="30"/>
          <w:szCs w:val="30"/>
        </w:rPr>
      </w:pPr>
      <w:bookmarkStart w:id="233" w:name="_Toc125728611"/>
      <w:r>
        <w:rPr>
          <w:sz w:val="30"/>
          <w:szCs w:val="30"/>
        </w:rPr>
        <w:t xml:space="preserve">Chapter </w:t>
      </w:r>
      <w:r w:rsidR="001637C1">
        <w:rPr>
          <w:sz w:val="30"/>
          <w:szCs w:val="30"/>
        </w:rPr>
        <w:t>2</w:t>
      </w:r>
      <w:r w:rsidR="00503182" w:rsidRPr="008C5164">
        <w:rPr>
          <w:sz w:val="30"/>
          <w:szCs w:val="30"/>
        </w:rPr>
        <w:t xml:space="preserve"> </w:t>
      </w:r>
      <w:r w:rsidR="006058CA">
        <w:rPr>
          <w:sz w:val="30"/>
          <w:szCs w:val="30"/>
        </w:rPr>
        <w:t>-</w:t>
      </w:r>
      <w:r w:rsidR="00503182" w:rsidRPr="008C5164">
        <w:rPr>
          <w:sz w:val="30"/>
          <w:szCs w:val="30"/>
        </w:rPr>
        <w:t xml:space="preserve"> </w:t>
      </w:r>
      <w:r w:rsidR="00DE56B0" w:rsidRPr="008C5164">
        <w:rPr>
          <w:sz w:val="30"/>
          <w:szCs w:val="30"/>
        </w:rPr>
        <w:t>Automation Account Setup</w:t>
      </w:r>
      <w:r w:rsidR="00E5136B">
        <w:rPr>
          <w:sz w:val="30"/>
          <w:szCs w:val="30"/>
        </w:rPr>
        <w:t>.</w:t>
      </w:r>
      <w:bookmarkEnd w:id="233"/>
    </w:p>
    <w:p w14:paraId="2A564376" w14:textId="7E365025" w:rsidR="008C0BEB" w:rsidRPr="008C0BEB" w:rsidRDefault="00E5178A" w:rsidP="008C0BEB">
      <w:pPr>
        <w:pStyle w:val="Heading3"/>
        <w:rPr>
          <w:rFonts w:eastAsiaTheme="minorEastAsia"/>
          <w:sz w:val="28"/>
          <w:szCs w:val="28"/>
        </w:rPr>
      </w:pPr>
      <w:bookmarkStart w:id="234" w:name="_Toc125728612"/>
      <w:r>
        <w:rPr>
          <w:rFonts w:eastAsiaTheme="minorEastAsia"/>
          <w:sz w:val="28"/>
          <w:szCs w:val="28"/>
        </w:rPr>
        <w:t xml:space="preserve">Configure </w:t>
      </w:r>
      <w:r w:rsidR="00A43237">
        <w:rPr>
          <w:rFonts w:eastAsiaTheme="minorEastAsia"/>
          <w:sz w:val="28"/>
          <w:szCs w:val="28"/>
        </w:rPr>
        <w:t xml:space="preserve">Azure </w:t>
      </w:r>
      <w:r w:rsidR="008C0BEB" w:rsidRPr="008C0BEB">
        <w:rPr>
          <w:rFonts w:eastAsiaTheme="minorEastAsia"/>
          <w:sz w:val="28"/>
          <w:szCs w:val="28"/>
        </w:rPr>
        <w:t>Access Key</w:t>
      </w:r>
      <w:bookmarkEnd w:id="234"/>
    </w:p>
    <w:p w14:paraId="36D29430" w14:textId="067CEDE4" w:rsidR="00E03FAF" w:rsidRPr="00696FC4" w:rsidRDefault="004512BD" w:rsidP="00696FC4">
      <w:pPr>
        <w:rPr>
          <w:szCs w:val="28"/>
        </w:rPr>
      </w:pPr>
      <w:r>
        <w:rPr>
          <w:szCs w:val="28"/>
        </w:rPr>
        <w:t>Azure a</w:t>
      </w:r>
      <w:r w:rsidR="00FC66EE">
        <w:rPr>
          <w:szCs w:val="28"/>
        </w:rPr>
        <w:t xml:space="preserve">ccess key is </w:t>
      </w:r>
      <w:r w:rsidR="002959D2">
        <w:rPr>
          <w:szCs w:val="28"/>
        </w:rPr>
        <w:t>required</w:t>
      </w:r>
      <w:r w:rsidR="00FC66EE">
        <w:rPr>
          <w:szCs w:val="28"/>
        </w:rPr>
        <w:t xml:space="preserve"> to </w:t>
      </w:r>
      <w:r w:rsidR="00AC3BAE">
        <w:rPr>
          <w:szCs w:val="28"/>
        </w:rPr>
        <w:t>access resources</w:t>
      </w:r>
      <w:r w:rsidR="009D7BA2">
        <w:rPr>
          <w:szCs w:val="28"/>
        </w:rPr>
        <w:t>.</w:t>
      </w:r>
      <w:r w:rsidR="00AC3BAE">
        <w:rPr>
          <w:szCs w:val="28"/>
        </w:rPr>
        <w:t xml:space="preserve"> </w:t>
      </w:r>
      <w:r w:rsidR="00E03FAF" w:rsidRPr="00696FC4">
        <w:rPr>
          <w:szCs w:val="28"/>
        </w:rPr>
        <w:t>To create the Azure access key, perform the following steps:</w:t>
      </w:r>
    </w:p>
    <w:p w14:paraId="478BB427" w14:textId="616A4351" w:rsidR="00E03FAF" w:rsidRPr="00720461" w:rsidRDefault="00000000">
      <w:pPr>
        <w:pStyle w:val="BodyText"/>
        <w:numPr>
          <w:ilvl w:val="0"/>
          <w:numId w:val="36"/>
        </w:numPr>
        <w:rPr>
          <w:rFonts w:eastAsiaTheme="minorHAnsi" w:cstheme="minorBidi"/>
          <w:color w:val="4472C4" w:themeColor="accent1"/>
          <w:szCs w:val="28"/>
          <w:u w:val="single"/>
          <w:lang w:val="en-IN"/>
        </w:rPr>
      </w:pPr>
      <w:hyperlink w:anchor="_Create_a_Role" w:history="1">
        <w:r w:rsidR="00E03FAF" w:rsidRPr="00720461">
          <w:rPr>
            <w:rFonts w:eastAsiaTheme="minorHAnsi" w:cstheme="minorBidi"/>
            <w:color w:val="4472C4" w:themeColor="accent1"/>
            <w:szCs w:val="28"/>
            <w:u w:val="single"/>
            <w:lang w:val="en-IN"/>
          </w:rPr>
          <w:t>Create a Role</w:t>
        </w:r>
      </w:hyperlink>
    </w:p>
    <w:p w14:paraId="02CCDB13" w14:textId="77777777" w:rsidR="003F4CFA" w:rsidRDefault="00000000">
      <w:pPr>
        <w:pStyle w:val="BodyText"/>
        <w:numPr>
          <w:ilvl w:val="0"/>
          <w:numId w:val="36"/>
        </w:numPr>
        <w:rPr>
          <w:rFonts w:eastAsiaTheme="minorHAnsi" w:cstheme="minorBidi"/>
          <w:color w:val="4472C4" w:themeColor="accent1"/>
          <w:szCs w:val="28"/>
          <w:u w:val="single"/>
          <w:lang w:val="en-IN"/>
        </w:rPr>
      </w:pPr>
      <w:hyperlink w:anchor="_Register_a_Service" w:history="1">
        <w:r w:rsidR="00E03FAF" w:rsidRPr="003F4CFA">
          <w:rPr>
            <w:rFonts w:eastAsiaTheme="minorHAnsi" w:cstheme="minorBidi"/>
            <w:color w:val="4472C4" w:themeColor="accent1"/>
            <w:szCs w:val="28"/>
            <w:u w:val="single"/>
            <w:lang w:val="en-IN"/>
          </w:rPr>
          <w:t>Register a Service Application</w:t>
        </w:r>
      </w:hyperlink>
    </w:p>
    <w:p w14:paraId="5408FA33" w14:textId="77473BC5" w:rsidR="00E03FAF" w:rsidRPr="003F4CFA" w:rsidRDefault="00000000">
      <w:pPr>
        <w:pStyle w:val="BodyText"/>
        <w:numPr>
          <w:ilvl w:val="0"/>
          <w:numId w:val="36"/>
        </w:numPr>
        <w:rPr>
          <w:rFonts w:eastAsiaTheme="minorHAnsi" w:cstheme="minorBidi"/>
          <w:color w:val="4472C4" w:themeColor="accent1"/>
          <w:szCs w:val="28"/>
          <w:u w:val="single"/>
          <w:lang w:val="en-IN"/>
        </w:rPr>
      </w:pPr>
      <w:hyperlink w:anchor="_Associate_Service_Application" w:history="1">
        <w:r w:rsidR="00E03FAF" w:rsidRPr="003F4CFA">
          <w:rPr>
            <w:rFonts w:eastAsiaTheme="minorHAnsi" w:cstheme="minorBidi"/>
            <w:color w:val="4472C4" w:themeColor="accent1"/>
            <w:szCs w:val="28"/>
            <w:u w:val="single"/>
            <w:lang w:val="en-IN"/>
          </w:rPr>
          <w:t>Associate Service Application with a Role</w:t>
        </w:r>
      </w:hyperlink>
    </w:p>
    <w:p w14:paraId="0A6C2030" w14:textId="77777777" w:rsidR="003F4CFA" w:rsidRDefault="00000000">
      <w:pPr>
        <w:pStyle w:val="BodyText"/>
        <w:numPr>
          <w:ilvl w:val="0"/>
          <w:numId w:val="36"/>
        </w:numPr>
        <w:rPr>
          <w:rFonts w:eastAsiaTheme="minorHAnsi" w:cstheme="minorBidi"/>
          <w:color w:val="4472C4" w:themeColor="accent1"/>
          <w:szCs w:val="28"/>
          <w:u w:val="single"/>
          <w:lang w:val="en-IN"/>
        </w:rPr>
      </w:pPr>
      <w:hyperlink w:anchor="_Create_Certificate_and" w:history="1">
        <w:r w:rsidR="00E03FAF" w:rsidRPr="003F4CFA">
          <w:rPr>
            <w:rFonts w:eastAsiaTheme="minorHAnsi" w:cstheme="minorBidi"/>
            <w:color w:val="4472C4" w:themeColor="accent1"/>
            <w:szCs w:val="28"/>
            <w:u w:val="single"/>
            <w:lang w:val="en-IN"/>
          </w:rPr>
          <w:t>Create Certificate and Secrets</w:t>
        </w:r>
      </w:hyperlink>
    </w:p>
    <w:p w14:paraId="1ECD8D17" w14:textId="14F4B262" w:rsidR="00E03FAF" w:rsidRPr="003F4CFA" w:rsidRDefault="00000000">
      <w:pPr>
        <w:pStyle w:val="BodyText"/>
        <w:numPr>
          <w:ilvl w:val="0"/>
          <w:numId w:val="36"/>
        </w:numPr>
        <w:rPr>
          <w:rFonts w:eastAsiaTheme="minorHAnsi" w:cstheme="minorBidi"/>
          <w:color w:val="4472C4" w:themeColor="accent1"/>
          <w:szCs w:val="28"/>
          <w:u w:val="single"/>
          <w:lang w:val="en-IN"/>
        </w:rPr>
      </w:pPr>
      <w:hyperlink w:anchor="_Collect_Azure_Access" w:history="1">
        <w:r w:rsidR="00E03FAF" w:rsidRPr="003F4CFA">
          <w:rPr>
            <w:rFonts w:eastAsiaTheme="minorHAnsi" w:cstheme="minorBidi"/>
            <w:color w:val="4472C4" w:themeColor="accent1"/>
            <w:szCs w:val="28"/>
            <w:u w:val="single"/>
            <w:lang w:val="en-IN"/>
          </w:rPr>
          <w:t>Collect Azure Access Key</w:t>
        </w:r>
      </w:hyperlink>
    </w:p>
    <w:p w14:paraId="70DE3CE4" w14:textId="129E7266" w:rsidR="0020231E" w:rsidRPr="00720461" w:rsidRDefault="00000000">
      <w:pPr>
        <w:pStyle w:val="BodyText"/>
        <w:numPr>
          <w:ilvl w:val="0"/>
          <w:numId w:val="36"/>
        </w:numPr>
        <w:rPr>
          <w:rFonts w:eastAsiaTheme="minorHAnsi" w:cstheme="minorBidi"/>
          <w:color w:val="4472C4" w:themeColor="accent1"/>
          <w:szCs w:val="28"/>
          <w:u w:val="single"/>
          <w:lang w:val="en-IN"/>
        </w:rPr>
      </w:pPr>
      <w:hyperlink w:anchor="_Importing_Azure_Access" w:history="1">
        <w:r w:rsidR="0020231E" w:rsidRPr="00720461">
          <w:rPr>
            <w:rFonts w:eastAsiaTheme="minorHAnsi" w:cstheme="minorBidi"/>
            <w:color w:val="4472C4" w:themeColor="accent1"/>
            <w:szCs w:val="28"/>
            <w:u w:val="single"/>
            <w:lang w:val="en-IN"/>
          </w:rPr>
          <w:t>Importing Azure Access Key</w:t>
        </w:r>
      </w:hyperlink>
    </w:p>
    <w:p w14:paraId="64A17D0A" w14:textId="369A6F0F" w:rsidR="00F341D8" w:rsidRPr="00720461" w:rsidRDefault="00CA7141" w:rsidP="00720461">
      <w:pPr>
        <w:pStyle w:val="BodyText"/>
      </w:pPr>
      <w:r w:rsidRPr="00720461">
        <w:lastRenderedPageBreak/>
        <w:t xml:space="preserve"> </w:t>
      </w:r>
      <w:r w:rsidR="007B7A6B" w:rsidRPr="00720461">
        <w:t xml:space="preserve"> </w:t>
      </w:r>
    </w:p>
    <w:p w14:paraId="0709DF53" w14:textId="01BEF044" w:rsidR="000B4314" w:rsidRPr="000A2592" w:rsidRDefault="00D44ACC" w:rsidP="000A2592">
      <w:pPr>
        <w:pStyle w:val="Heading4"/>
        <w:rPr>
          <w:i w:val="0"/>
          <w:iCs w:val="0"/>
        </w:rPr>
      </w:pPr>
      <w:r w:rsidRPr="00D44ACC">
        <w:rPr>
          <w:i w:val="0"/>
          <w:iCs w:val="0"/>
        </w:rPr>
        <w:t>1.</w:t>
      </w:r>
      <w:r>
        <w:rPr>
          <w:i w:val="0"/>
          <w:iCs w:val="0"/>
        </w:rPr>
        <w:t xml:space="preserve"> </w:t>
      </w:r>
      <w:r w:rsidR="000F0452" w:rsidRPr="0012675D">
        <w:rPr>
          <w:i w:val="0"/>
          <w:iCs w:val="0"/>
        </w:rPr>
        <w:t>Create a Role</w:t>
      </w:r>
    </w:p>
    <w:p w14:paraId="1DE72AD0" w14:textId="77777777" w:rsidR="0045700C" w:rsidRPr="00E00C09" w:rsidRDefault="0045700C" w:rsidP="00E00C09">
      <w:pPr>
        <w:rPr>
          <w:szCs w:val="28"/>
        </w:rPr>
      </w:pPr>
      <w:bookmarkStart w:id="235" w:name="_Hlk112072297"/>
      <w:r w:rsidRPr="00DD4A2F">
        <w:rPr>
          <w:szCs w:val="28"/>
        </w:rPr>
        <w:t>To create a custom role, perform the following steps:</w:t>
      </w:r>
    </w:p>
    <w:p w14:paraId="0243667F" w14:textId="77777777" w:rsidR="0045700C" w:rsidRPr="00DD4A2F" w:rsidRDefault="0045700C">
      <w:pPr>
        <w:pStyle w:val="ListParagraph"/>
        <w:numPr>
          <w:ilvl w:val="0"/>
          <w:numId w:val="31"/>
        </w:numPr>
        <w:rPr>
          <w:szCs w:val="28"/>
        </w:rPr>
      </w:pPr>
      <w:bookmarkStart w:id="236" w:name="_Hlk112072446"/>
      <w:bookmarkEnd w:id="235"/>
      <w:r w:rsidRPr="00DD4A2F">
        <w:rPr>
          <w:szCs w:val="28"/>
        </w:rPr>
        <w:t>Navigate to the Home &gt; Subscriptions &gt; Registered Subscription Name &gt; Access control (IAM) from left panel.</w:t>
      </w:r>
    </w:p>
    <w:p w14:paraId="6EBFCA96" w14:textId="593B07DD" w:rsidR="0045700C" w:rsidRPr="00DD4A2F" w:rsidRDefault="00FB1C70" w:rsidP="00D03CF1">
      <w:pPr>
        <w:ind w:firstLine="720"/>
        <w:rPr>
          <w:szCs w:val="28"/>
        </w:rPr>
      </w:pPr>
      <w:r>
        <w:rPr>
          <w:szCs w:val="28"/>
        </w:rPr>
        <w:t>FIGURE 2</w:t>
      </w:r>
      <w:r w:rsidR="0045700C" w:rsidRPr="00DD4A2F">
        <w:rPr>
          <w:szCs w:val="28"/>
        </w:rPr>
        <w:t>-1: Subscriptions - Access control (IAM) window</w:t>
      </w:r>
    </w:p>
    <w:p w14:paraId="4ECBBC07" w14:textId="18530D12" w:rsidR="0045700C" w:rsidRPr="00355DDD" w:rsidRDefault="0045700C" w:rsidP="00355DDD">
      <w:pPr>
        <w:pStyle w:val="BodyText"/>
        <w:spacing w:before="9"/>
        <w:rPr>
          <w:rFonts w:cstheme="minorHAnsi"/>
          <w:i/>
          <w:szCs w:val="28"/>
        </w:rPr>
      </w:pPr>
      <w:r w:rsidRPr="00355DDD">
        <w:rPr>
          <w:rFonts w:cstheme="minorHAnsi"/>
          <w:noProof/>
          <w:szCs w:val="28"/>
          <w:lang w:val="en-IN" w:eastAsia="en-IN"/>
        </w:rPr>
        <mc:AlternateContent>
          <mc:Choice Requires="wpg">
            <w:drawing>
              <wp:anchor distT="0" distB="0" distL="0" distR="0" simplePos="0" relativeHeight="251672576" behindDoc="1" locked="0" layoutInCell="1" allowOverlap="1" wp14:anchorId="7B396856" wp14:editId="7AC951C6">
                <wp:simplePos x="0" y="0"/>
                <wp:positionH relativeFrom="page">
                  <wp:posOffset>1543050</wp:posOffset>
                </wp:positionH>
                <wp:positionV relativeFrom="paragraph">
                  <wp:posOffset>117475</wp:posOffset>
                </wp:positionV>
                <wp:extent cx="5572125" cy="2790825"/>
                <wp:effectExtent l="9525" t="5715" r="0" b="3810"/>
                <wp:wrapTopAndBottom/>
                <wp:docPr id="500" name="Group 5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72125" cy="2790825"/>
                          <a:chOff x="2430" y="185"/>
                          <a:chExt cx="8775" cy="4395"/>
                        </a:xfrm>
                      </wpg:grpSpPr>
                      <pic:pic xmlns:pic="http://schemas.openxmlformats.org/drawingml/2006/picture">
                        <pic:nvPicPr>
                          <pic:cNvPr id="501" name="docshape120"/>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2445" y="200"/>
                            <a:ext cx="8745" cy="43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02" name="docshape121"/>
                        <wps:cNvSpPr>
                          <a:spLocks noChangeArrowheads="1"/>
                        </wps:cNvSpPr>
                        <wps:spPr bwMode="auto">
                          <a:xfrm>
                            <a:off x="2437" y="192"/>
                            <a:ext cx="8760" cy="438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5574CED" id="Group 500" o:spid="_x0000_s1026" style="position:absolute;margin-left:121.5pt;margin-top:9.25pt;width:438.75pt;height:219.75pt;z-index:-251643904;mso-wrap-distance-left:0;mso-wrap-distance-right:0;mso-position-horizontal-relative:page" coordorigin="2430,185" coordsize="8775,439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">
                <v:shape id="docshape120" o:spid="_x0000_s1027" type="#_x0000_t75" style="position:absolute;left:2445;top:200;width:8745;height:43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">
                  <v:imagedata r:id="rId80" o:title=""/>
                </v:shape>
                <v:rect id="docshape121" o:spid="_x0000_s1028" style="position:absolute;left:2437;top:192;width:8760;height:43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" filled="f"/>
                <w10:wrap type="topAndBottom" anchorx="page"/>
              </v:group>
            </w:pict>
          </mc:Fallback>
        </mc:AlternateContent>
      </w:r>
    </w:p>
    <w:p w14:paraId="78F939B9" w14:textId="77777777" w:rsidR="0045700C" w:rsidRPr="00355DDD" w:rsidRDefault="0045700C" w:rsidP="00355DDD">
      <w:pPr>
        <w:pStyle w:val="BodyText"/>
        <w:spacing w:before="1"/>
        <w:rPr>
          <w:rFonts w:cstheme="minorHAnsi"/>
          <w:i/>
          <w:szCs w:val="28"/>
        </w:rPr>
      </w:pPr>
    </w:p>
    <w:p w14:paraId="0C285E9A" w14:textId="77777777" w:rsidR="0045700C" w:rsidRPr="00167C34" w:rsidRDefault="0045700C">
      <w:pPr>
        <w:pStyle w:val="ListParagraph"/>
        <w:widowControl w:val="0"/>
        <w:numPr>
          <w:ilvl w:val="0"/>
          <w:numId w:val="31"/>
        </w:numPr>
        <w:tabs>
          <w:tab w:val="left" w:pos="2430"/>
        </w:tabs>
        <w:autoSpaceDE w:val="0"/>
        <w:autoSpaceDN w:val="0"/>
        <w:spacing w:before="100" w:after="0" w:line="285" w:lineRule="auto"/>
        <w:ind w:right="836"/>
        <w:contextualSpacing w:val="0"/>
        <w:rPr>
          <w:rStyle w:val="BookTitle"/>
          <w:b w:val="0"/>
          <w:bCs w:val="0"/>
          <w:i w:val="0"/>
          <w:iCs w:val="0"/>
          <w:szCs w:val="28"/>
        </w:rPr>
      </w:pPr>
      <w:r w:rsidRPr="00167C34">
        <w:rPr>
          <w:rStyle w:val="BookTitle"/>
          <w:b w:val="0"/>
          <w:bCs w:val="0"/>
          <w:i w:val="0"/>
          <w:iCs w:val="0"/>
          <w:szCs w:val="28"/>
        </w:rPr>
        <w:t>On the Select Access control (IAM) page, select the Roles tab. The Role window is dis- played.</w:t>
      </w:r>
    </w:p>
    <w:p w14:paraId="03C1FF1C" w14:textId="2923DF4B" w:rsidR="0045700C" w:rsidRPr="00167C34" w:rsidRDefault="00FB1C70" w:rsidP="00355DDD">
      <w:pPr>
        <w:spacing w:before="157"/>
        <w:ind w:left="600"/>
        <w:rPr>
          <w:rStyle w:val="BookTitle"/>
          <w:b w:val="0"/>
          <w:bCs w:val="0"/>
          <w:i w:val="0"/>
          <w:iCs w:val="0"/>
          <w:szCs w:val="28"/>
        </w:rPr>
      </w:pPr>
      <w:r>
        <w:rPr>
          <w:rStyle w:val="BookTitle"/>
          <w:b w:val="0"/>
          <w:bCs w:val="0"/>
          <w:i w:val="0"/>
          <w:iCs w:val="0"/>
          <w:szCs w:val="28"/>
        </w:rPr>
        <w:t>FIGURE 2</w:t>
      </w:r>
      <w:r w:rsidR="0045700C" w:rsidRPr="00167C34">
        <w:rPr>
          <w:rStyle w:val="BookTitle"/>
          <w:b w:val="0"/>
          <w:bCs w:val="0"/>
          <w:i w:val="0"/>
          <w:iCs w:val="0"/>
          <w:szCs w:val="28"/>
        </w:rPr>
        <w:t>-2: Access Control - Role Window</w:t>
      </w:r>
    </w:p>
    <w:p w14:paraId="44647B63" w14:textId="7C7D21B2" w:rsidR="0045700C" w:rsidRPr="00355DDD" w:rsidRDefault="0045700C" w:rsidP="00355DDD">
      <w:pPr>
        <w:pStyle w:val="BodyText"/>
        <w:spacing w:before="9"/>
        <w:rPr>
          <w:rFonts w:cstheme="minorHAnsi"/>
          <w:i/>
          <w:szCs w:val="28"/>
        </w:rPr>
      </w:pPr>
      <w:r w:rsidRPr="00355DDD">
        <w:rPr>
          <w:rFonts w:cstheme="minorHAnsi"/>
          <w:noProof/>
          <w:szCs w:val="28"/>
          <w:lang w:val="en-IN" w:eastAsia="en-IN"/>
        </w:rPr>
        <w:lastRenderedPageBreak/>
        <mc:AlternateContent>
          <mc:Choice Requires="wpg">
            <w:drawing>
              <wp:anchor distT="0" distB="0" distL="0" distR="0" simplePos="0" relativeHeight="251673600" behindDoc="1" locked="0" layoutInCell="1" allowOverlap="1" wp14:anchorId="646498B6" wp14:editId="0E8E19B6">
                <wp:simplePos x="0" y="0"/>
                <wp:positionH relativeFrom="page">
                  <wp:posOffset>1543050</wp:posOffset>
                </wp:positionH>
                <wp:positionV relativeFrom="paragraph">
                  <wp:posOffset>117475</wp:posOffset>
                </wp:positionV>
                <wp:extent cx="5629275" cy="2647950"/>
                <wp:effectExtent l="9525" t="1905" r="0" b="7620"/>
                <wp:wrapTopAndBottom/>
                <wp:docPr id="497" name="Group 4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29275" cy="2647950"/>
                          <a:chOff x="2430" y="185"/>
                          <a:chExt cx="8865" cy="4170"/>
                        </a:xfrm>
                      </wpg:grpSpPr>
                      <pic:pic xmlns:pic="http://schemas.openxmlformats.org/drawingml/2006/picture">
                        <pic:nvPicPr>
                          <pic:cNvPr id="498" name="docshape12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2445" y="199"/>
                            <a:ext cx="8835" cy="41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99" name="docshape124"/>
                        <wps:cNvSpPr>
                          <a:spLocks noChangeArrowheads="1"/>
                        </wps:cNvSpPr>
                        <wps:spPr bwMode="auto">
                          <a:xfrm>
                            <a:off x="2437" y="192"/>
                            <a:ext cx="8850" cy="415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573D71A" id="Group 497" o:spid="_x0000_s1026" style="position:absolute;margin-left:121.5pt;margin-top:9.25pt;width:443.25pt;height:208.5pt;z-index:-251642880;mso-wrap-distance-left:0;mso-wrap-distance-right:0;mso-position-horizontal-relative:page" coordorigin="2430,185" coordsize="8865,417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">
                <v:shape id="docshape123" o:spid="_x0000_s1027" type="#_x0000_t75" style="position:absolute;left:2445;top:199;width:8835;height:41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">
                  <v:imagedata r:id="rId82" o:title=""/>
                </v:shape>
                <v:rect id="docshape124" o:spid="_x0000_s1028" style="position:absolute;left:2437;top:192;width:8850;height:41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" filled="f"/>
                <w10:wrap type="topAndBottom" anchorx="page"/>
              </v:group>
            </w:pict>
          </mc:Fallback>
        </mc:AlternateContent>
      </w:r>
    </w:p>
    <w:p w14:paraId="5DDE50DE" w14:textId="77777777" w:rsidR="0045700C" w:rsidRPr="00F41080" w:rsidRDefault="0045700C" w:rsidP="00355DDD">
      <w:pPr>
        <w:pStyle w:val="BodyText"/>
        <w:spacing w:before="1"/>
        <w:rPr>
          <w:rFonts w:cstheme="minorHAnsi"/>
          <w:i/>
          <w:sz w:val="36"/>
          <w:szCs w:val="36"/>
        </w:rPr>
      </w:pPr>
    </w:p>
    <w:p w14:paraId="67CF49F5" w14:textId="5D25F9D4" w:rsidR="0045700C" w:rsidRPr="00FC48DE" w:rsidRDefault="0045700C">
      <w:pPr>
        <w:pStyle w:val="ListParagraph"/>
        <w:widowControl w:val="0"/>
        <w:numPr>
          <w:ilvl w:val="0"/>
          <w:numId w:val="31"/>
        </w:numPr>
        <w:tabs>
          <w:tab w:val="left" w:pos="2430"/>
        </w:tabs>
        <w:autoSpaceDE w:val="0"/>
        <w:autoSpaceDN w:val="0"/>
        <w:spacing w:before="100" w:after="0" w:line="285" w:lineRule="auto"/>
        <w:ind w:right="836"/>
        <w:contextualSpacing w:val="0"/>
        <w:rPr>
          <w:rStyle w:val="BookTitle"/>
          <w:b w:val="0"/>
          <w:bCs w:val="0"/>
          <w:i w:val="0"/>
          <w:iCs w:val="0"/>
          <w:szCs w:val="28"/>
        </w:rPr>
      </w:pPr>
      <w:r w:rsidRPr="00FC48DE">
        <w:rPr>
          <w:rStyle w:val="BookTitle"/>
          <w:b w:val="0"/>
          <w:bCs w:val="0"/>
          <w:i w:val="0"/>
          <w:iCs w:val="0"/>
          <w:szCs w:val="28"/>
        </w:rPr>
        <w:t>Click on the +Add tab and select Add custom role option. The Create a custom role</w:t>
      </w:r>
      <w:bookmarkEnd w:id="236"/>
      <w:r w:rsidRPr="00FC48DE">
        <w:rPr>
          <w:rStyle w:val="BookTitle"/>
          <w:b w:val="0"/>
          <w:bCs w:val="0"/>
          <w:i w:val="0"/>
          <w:iCs w:val="0"/>
          <w:szCs w:val="28"/>
        </w:rPr>
        <w:t xml:space="preserve"> </w:t>
      </w:r>
      <w:bookmarkStart w:id="237" w:name="_Hlk112072469"/>
      <w:r w:rsidRPr="00FC48DE">
        <w:rPr>
          <w:rStyle w:val="BookTitle"/>
          <w:b w:val="0"/>
          <w:bCs w:val="0"/>
          <w:i w:val="0"/>
          <w:iCs w:val="0"/>
          <w:szCs w:val="28"/>
        </w:rPr>
        <w:t>window is displayed.</w:t>
      </w:r>
    </w:p>
    <w:p w14:paraId="16551A1E" w14:textId="631A6491" w:rsidR="0045700C" w:rsidRPr="001602A5" w:rsidRDefault="000A2592" w:rsidP="00355DDD">
      <w:pPr>
        <w:spacing w:before="207"/>
        <w:ind w:left="600"/>
        <w:rPr>
          <w:rFonts w:cstheme="minorHAnsi"/>
          <w:iCs/>
          <w:szCs w:val="28"/>
        </w:rPr>
      </w:pPr>
      <w:r>
        <w:rPr>
          <w:rFonts w:cstheme="minorHAnsi"/>
          <w:iCs/>
          <w:w w:val="105"/>
          <w:szCs w:val="28"/>
        </w:rPr>
        <w:t xml:space="preserve">   </w:t>
      </w:r>
      <w:r w:rsidR="00FB1C70">
        <w:rPr>
          <w:rFonts w:cstheme="minorHAnsi"/>
          <w:iCs/>
          <w:w w:val="105"/>
          <w:szCs w:val="28"/>
        </w:rPr>
        <w:t>FIGURE 2</w:t>
      </w:r>
      <w:r w:rsidR="0045700C" w:rsidRPr="001602A5">
        <w:rPr>
          <w:rFonts w:cstheme="minorHAnsi"/>
          <w:iCs/>
          <w:w w:val="105"/>
          <w:szCs w:val="28"/>
        </w:rPr>
        <w:t>-3:</w:t>
      </w:r>
      <w:r w:rsidR="0045700C" w:rsidRPr="001602A5">
        <w:rPr>
          <w:rFonts w:cstheme="minorHAnsi"/>
          <w:iCs/>
          <w:spacing w:val="3"/>
          <w:w w:val="105"/>
          <w:szCs w:val="28"/>
        </w:rPr>
        <w:t xml:space="preserve"> </w:t>
      </w:r>
      <w:r w:rsidR="0045700C" w:rsidRPr="001602A5">
        <w:rPr>
          <w:rFonts w:cstheme="minorHAnsi"/>
          <w:iCs/>
          <w:w w:val="105"/>
          <w:szCs w:val="28"/>
        </w:rPr>
        <w:t>Add</w:t>
      </w:r>
      <w:r w:rsidR="0045700C" w:rsidRPr="001602A5">
        <w:rPr>
          <w:rFonts w:cstheme="minorHAnsi"/>
          <w:iCs/>
          <w:spacing w:val="3"/>
          <w:w w:val="105"/>
          <w:szCs w:val="28"/>
        </w:rPr>
        <w:t xml:space="preserve"> </w:t>
      </w:r>
      <w:r w:rsidR="0045700C" w:rsidRPr="001602A5">
        <w:rPr>
          <w:rFonts w:cstheme="minorHAnsi"/>
          <w:iCs/>
          <w:w w:val="105"/>
          <w:szCs w:val="28"/>
        </w:rPr>
        <w:t>custom</w:t>
      </w:r>
      <w:r w:rsidR="0045700C" w:rsidRPr="001602A5">
        <w:rPr>
          <w:rFonts w:cstheme="minorHAnsi"/>
          <w:iCs/>
          <w:spacing w:val="-3"/>
          <w:w w:val="105"/>
          <w:szCs w:val="28"/>
        </w:rPr>
        <w:t xml:space="preserve"> </w:t>
      </w:r>
      <w:r w:rsidR="0045700C" w:rsidRPr="001602A5">
        <w:rPr>
          <w:rFonts w:cstheme="minorHAnsi"/>
          <w:iCs/>
          <w:w w:val="105"/>
          <w:szCs w:val="28"/>
        </w:rPr>
        <w:t>role</w:t>
      </w:r>
      <w:r w:rsidR="0045700C" w:rsidRPr="001602A5">
        <w:rPr>
          <w:rFonts w:cstheme="minorHAnsi"/>
          <w:iCs/>
          <w:spacing w:val="-4"/>
          <w:w w:val="105"/>
          <w:szCs w:val="28"/>
        </w:rPr>
        <w:t xml:space="preserve"> </w:t>
      </w:r>
      <w:r w:rsidR="0045700C" w:rsidRPr="001602A5">
        <w:rPr>
          <w:rFonts w:cstheme="minorHAnsi"/>
          <w:iCs/>
          <w:spacing w:val="-2"/>
          <w:w w:val="105"/>
          <w:szCs w:val="28"/>
        </w:rPr>
        <w:t>window</w:t>
      </w:r>
    </w:p>
    <w:p w14:paraId="59D7A9C5" w14:textId="45BBD3AA" w:rsidR="0045700C" w:rsidRPr="00355DDD" w:rsidRDefault="0045700C" w:rsidP="00355DDD">
      <w:pPr>
        <w:pStyle w:val="BodyText"/>
        <w:spacing w:before="9"/>
        <w:rPr>
          <w:rFonts w:cstheme="minorHAnsi"/>
          <w:i/>
          <w:szCs w:val="28"/>
        </w:rPr>
      </w:pPr>
      <w:r w:rsidRPr="00355DDD">
        <w:rPr>
          <w:rFonts w:cstheme="minorHAnsi"/>
          <w:noProof/>
          <w:szCs w:val="28"/>
          <w:lang w:val="en-IN" w:eastAsia="en-IN"/>
        </w:rPr>
        <mc:AlternateContent>
          <mc:Choice Requires="wpg">
            <w:drawing>
              <wp:anchor distT="0" distB="0" distL="0" distR="0" simplePos="0" relativeHeight="251675648" behindDoc="1" locked="0" layoutInCell="1" allowOverlap="1" wp14:anchorId="5F65E0D6" wp14:editId="150396C6">
                <wp:simplePos x="0" y="0"/>
                <wp:positionH relativeFrom="page">
                  <wp:posOffset>1543050</wp:posOffset>
                </wp:positionH>
                <wp:positionV relativeFrom="paragraph">
                  <wp:posOffset>117475</wp:posOffset>
                </wp:positionV>
                <wp:extent cx="5629275" cy="2657475"/>
                <wp:effectExtent l="9525" t="2540" r="0" b="6985"/>
                <wp:wrapTopAndBottom/>
                <wp:docPr id="512" name="Group 5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29275" cy="2657475"/>
                          <a:chOff x="2430" y="185"/>
                          <a:chExt cx="8865" cy="4185"/>
                        </a:xfrm>
                      </wpg:grpSpPr>
                      <pic:pic xmlns:pic="http://schemas.openxmlformats.org/drawingml/2006/picture">
                        <pic:nvPicPr>
                          <pic:cNvPr id="513" name="docshape12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2445" y="199"/>
                            <a:ext cx="8835" cy="41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14" name="docshape127"/>
                        <wps:cNvSpPr>
                          <a:spLocks noChangeArrowheads="1"/>
                        </wps:cNvSpPr>
                        <wps:spPr bwMode="auto">
                          <a:xfrm>
                            <a:off x="2437" y="192"/>
                            <a:ext cx="8850" cy="417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DA44B42" id="Group 512" o:spid="_x0000_s1026" style="position:absolute;margin-left:121.5pt;margin-top:9.25pt;width:443.25pt;height:209.25pt;z-index:-251640832;mso-wrap-distance-left:0;mso-wrap-distance-right:0;mso-position-horizontal-relative:page" coordorigin="2430,185" coordsize="8865,418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">
                <v:shape id="docshape126" o:spid="_x0000_s1027" type="#_x0000_t75" style="position:absolute;left:2445;top:199;width:8835;height:41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">
                  <v:imagedata r:id="rId84" o:title=""/>
                </v:shape>
                <v:rect id="docshape127" o:spid="_x0000_s1028" style="position:absolute;left:2437;top:192;width:8850;height:41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" filled="f"/>
                <w10:wrap type="topAndBottom" anchorx="page"/>
              </v:group>
            </w:pict>
          </mc:Fallback>
        </mc:AlternateContent>
      </w:r>
    </w:p>
    <w:p w14:paraId="4198BF3C" w14:textId="77777777" w:rsidR="0045700C" w:rsidRPr="00355DDD" w:rsidRDefault="0045700C" w:rsidP="00355DDD">
      <w:pPr>
        <w:pStyle w:val="BodyText"/>
        <w:spacing w:before="1"/>
        <w:rPr>
          <w:rFonts w:cstheme="minorHAnsi"/>
          <w:i/>
          <w:szCs w:val="28"/>
        </w:rPr>
      </w:pPr>
    </w:p>
    <w:p w14:paraId="1BED4461" w14:textId="77777777" w:rsidR="0045700C" w:rsidRPr="00355DDD" w:rsidRDefault="0045700C">
      <w:pPr>
        <w:pStyle w:val="ListParagraph"/>
        <w:numPr>
          <w:ilvl w:val="0"/>
          <w:numId w:val="31"/>
        </w:numPr>
      </w:pPr>
      <w:r w:rsidRPr="00DD5A4C">
        <w:rPr>
          <w:w w:val="110"/>
        </w:rPr>
        <w:t>Enter</w:t>
      </w:r>
      <w:r w:rsidRPr="00DD5A4C">
        <w:rPr>
          <w:spacing w:val="13"/>
          <w:w w:val="110"/>
        </w:rPr>
        <w:t xml:space="preserve"> </w:t>
      </w:r>
      <w:r w:rsidRPr="00DD5A4C">
        <w:rPr>
          <w:w w:val="110"/>
        </w:rPr>
        <w:t>Customer</w:t>
      </w:r>
      <w:r w:rsidRPr="00DD5A4C">
        <w:rPr>
          <w:spacing w:val="-10"/>
          <w:w w:val="110"/>
        </w:rPr>
        <w:t xml:space="preserve"> </w:t>
      </w:r>
      <w:r w:rsidRPr="00DD5A4C">
        <w:rPr>
          <w:w w:val="110"/>
        </w:rPr>
        <w:t>role</w:t>
      </w:r>
      <w:r w:rsidRPr="00DD5A4C">
        <w:rPr>
          <w:spacing w:val="-10"/>
          <w:w w:val="110"/>
        </w:rPr>
        <w:t xml:space="preserve"> </w:t>
      </w:r>
      <w:r w:rsidRPr="00DD5A4C">
        <w:rPr>
          <w:w w:val="110"/>
        </w:rPr>
        <w:t>name</w:t>
      </w:r>
      <w:r w:rsidRPr="00DD5A4C">
        <w:rPr>
          <w:spacing w:val="-9"/>
          <w:w w:val="110"/>
        </w:rPr>
        <w:t xml:space="preserve"> </w:t>
      </w:r>
      <w:r w:rsidRPr="00DD5A4C">
        <w:rPr>
          <w:w w:val="110"/>
        </w:rPr>
        <w:t>and</w:t>
      </w:r>
      <w:r w:rsidRPr="00DD5A4C">
        <w:rPr>
          <w:spacing w:val="10"/>
          <w:w w:val="110"/>
        </w:rPr>
        <w:t xml:space="preserve"> </w:t>
      </w:r>
      <w:r w:rsidRPr="00DD5A4C">
        <w:rPr>
          <w:w w:val="110"/>
        </w:rPr>
        <w:t>Description</w:t>
      </w:r>
      <w:r w:rsidRPr="00DD5A4C">
        <w:rPr>
          <w:spacing w:val="-21"/>
          <w:w w:val="110"/>
        </w:rPr>
        <w:t xml:space="preserve"> </w:t>
      </w:r>
      <w:r w:rsidRPr="00DD5A4C">
        <w:rPr>
          <w:spacing w:val="-2"/>
          <w:w w:val="110"/>
        </w:rPr>
        <w:t>(optional).</w:t>
      </w:r>
    </w:p>
    <w:p w14:paraId="78650012" w14:textId="012376E5" w:rsidR="0045700C" w:rsidRPr="00834001" w:rsidRDefault="00834001" w:rsidP="00355DDD">
      <w:pPr>
        <w:spacing w:before="186"/>
        <w:ind w:left="600"/>
        <w:rPr>
          <w:rFonts w:cstheme="minorHAnsi"/>
          <w:iCs/>
          <w:szCs w:val="28"/>
        </w:rPr>
      </w:pPr>
      <w:r w:rsidRPr="00355DDD">
        <w:rPr>
          <w:rFonts w:cstheme="minorHAnsi"/>
          <w:noProof/>
          <w:szCs w:val="28"/>
          <w:lang w:eastAsia="en-IN"/>
        </w:rPr>
        <w:lastRenderedPageBreak/>
        <mc:AlternateContent>
          <mc:Choice Requires="wpg">
            <w:drawing>
              <wp:anchor distT="0" distB="0" distL="0" distR="0" simplePos="0" relativeHeight="251676672" behindDoc="1" locked="0" layoutInCell="1" allowOverlap="1" wp14:anchorId="626F6DAC" wp14:editId="0A895DFF">
                <wp:simplePos x="0" y="0"/>
                <wp:positionH relativeFrom="page">
                  <wp:posOffset>1409700</wp:posOffset>
                </wp:positionH>
                <wp:positionV relativeFrom="paragraph">
                  <wp:posOffset>329565</wp:posOffset>
                </wp:positionV>
                <wp:extent cx="5676900" cy="2476500"/>
                <wp:effectExtent l="9525" t="9525" r="0" b="0"/>
                <wp:wrapTopAndBottom/>
                <wp:docPr id="509" name="Group 5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6900" cy="2476500"/>
                          <a:chOff x="2430" y="185"/>
                          <a:chExt cx="8940" cy="3900"/>
                        </a:xfrm>
                      </wpg:grpSpPr>
                      <pic:pic xmlns:pic="http://schemas.openxmlformats.org/drawingml/2006/picture">
                        <pic:nvPicPr>
                          <pic:cNvPr id="510" name="docshape129"/>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2445" y="275"/>
                            <a:ext cx="8666" cy="37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11" name="docshape130"/>
                        <wps:cNvSpPr>
                          <a:spLocks noChangeArrowheads="1"/>
                        </wps:cNvSpPr>
                        <wps:spPr bwMode="auto">
                          <a:xfrm>
                            <a:off x="2437" y="192"/>
                            <a:ext cx="8925" cy="388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7CAFFDE" id="Group 509" o:spid="_x0000_s1026" style="position:absolute;margin-left:111pt;margin-top:25.95pt;width:447pt;height:195pt;z-index:-251639808;mso-wrap-distance-left:0;mso-wrap-distance-right:0;mso-position-horizontal-relative:page" coordorigin="2430,185" coordsize="8940,390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">
                <v:shape id="docshape129" o:spid="_x0000_s1027" type="#_x0000_t75" style="position:absolute;left:2445;top:275;width:8666;height:37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">
                  <v:imagedata r:id="rId86" o:title=""/>
                </v:shape>
                <v:rect id="docshape130" o:spid="_x0000_s1028" style="position:absolute;left:2437;top:192;width:8925;height:3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" filled="f"/>
                <w10:wrap type="topAndBottom" anchorx="page"/>
              </v:group>
            </w:pict>
          </mc:Fallback>
        </mc:AlternateContent>
      </w:r>
      <w:r w:rsidR="000A2592">
        <w:rPr>
          <w:rFonts w:cstheme="minorHAnsi"/>
          <w:iCs/>
          <w:w w:val="105"/>
          <w:szCs w:val="28"/>
        </w:rPr>
        <w:t xml:space="preserve"> </w:t>
      </w:r>
      <w:r w:rsidR="00FB1C70">
        <w:rPr>
          <w:rFonts w:cstheme="minorHAnsi"/>
          <w:iCs/>
          <w:w w:val="105"/>
          <w:szCs w:val="28"/>
        </w:rPr>
        <w:t>FIGURE 2</w:t>
      </w:r>
      <w:r w:rsidR="0045700C" w:rsidRPr="00834001">
        <w:rPr>
          <w:rFonts w:cstheme="minorHAnsi"/>
          <w:iCs/>
          <w:w w:val="105"/>
          <w:szCs w:val="28"/>
        </w:rPr>
        <w:t>-4: Create</w:t>
      </w:r>
      <w:r w:rsidR="0045700C" w:rsidRPr="00834001">
        <w:rPr>
          <w:rFonts w:cstheme="minorHAnsi"/>
          <w:iCs/>
          <w:spacing w:val="-6"/>
          <w:w w:val="105"/>
          <w:szCs w:val="28"/>
        </w:rPr>
        <w:t xml:space="preserve"> </w:t>
      </w:r>
      <w:r w:rsidR="0045700C" w:rsidRPr="00834001">
        <w:rPr>
          <w:rFonts w:cstheme="minorHAnsi"/>
          <w:iCs/>
          <w:w w:val="105"/>
          <w:szCs w:val="28"/>
        </w:rPr>
        <w:t>a</w:t>
      </w:r>
      <w:r w:rsidR="0045700C" w:rsidRPr="00834001">
        <w:rPr>
          <w:rFonts w:cstheme="minorHAnsi"/>
          <w:iCs/>
          <w:spacing w:val="3"/>
          <w:w w:val="105"/>
          <w:szCs w:val="28"/>
        </w:rPr>
        <w:t xml:space="preserve"> </w:t>
      </w:r>
      <w:r w:rsidR="0045700C" w:rsidRPr="00834001">
        <w:rPr>
          <w:rFonts w:cstheme="minorHAnsi"/>
          <w:iCs/>
          <w:w w:val="105"/>
          <w:szCs w:val="28"/>
        </w:rPr>
        <w:t>custom</w:t>
      </w:r>
      <w:r w:rsidR="0045700C" w:rsidRPr="00834001">
        <w:rPr>
          <w:rFonts w:cstheme="minorHAnsi"/>
          <w:iCs/>
          <w:spacing w:val="-5"/>
          <w:w w:val="105"/>
          <w:szCs w:val="28"/>
        </w:rPr>
        <w:t xml:space="preserve"> </w:t>
      </w:r>
      <w:r w:rsidR="0045700C" w:rsidRPr="00834001">
        <w:rPr>
          <w:rFonts w:cstheme="minorHAnsi"/>
          <w:iCs/>
          <w:w w:val="105"/>
          <w:szCs w:val="28"/>
        </w:rPr>
        <w:t>role</w:t>
      </w:r>
      <w:r w:rsidR="0045700C" w:rsidRPr="00834001">
        <w:rPr>
          <w:rFonts w:cstheme="minorHAnsi"/>
          <w:iCs/>
          <w:spacing w:val="-7"/>
          <w:w w:val="105"/>
          <w:szCs w:val="28"/>
        </w:rPr>
        <w:t xml:space="preserve"> </w:t>
      </w:r>
      <w:r w:rsidR="0045700C" w:rsidRPr="00834001">
        <w:rPr>
          <w:rFonts w:cstheme="minorHAnsi"/>
          <w:iCs/>
          <w:spacing w:val="-2"/>
          <w:w w:val="105"/>
          <w:szCs w:val="28"/>
        </w:rPr>
        <w:t>window</w:t>
      </w:r>
    </w:p>
    <w:p w14:paraId="55C0B3A4" w14:textId="775C454B" w:rsidR="0045700C" w:rsidRPr="00355DDD" w:rsidRDefault="0045700C" w:rsidP="00355DDD">
      <w:pPr>
        <w:pStyle w:val="BodyText"/>
        <w:spacing w:before="9"/>
        <w:rPr>
          <w:rFonts w:cstheme="minorHAnsi"/>
          <w:i/>
          <w:szCs w:val="28"/>
        </w:rPr>
      </w:pPr>
    </w:p>
    <w:p w14:paraId="5CB87338" w14:textId="77777777" w:rsidR="0045700C" w:rsidRPr="00355DDD" w:rsidRDefault="0045700C" w:rsidP="00355DDD">
      <w:pPr>
        <w:pStyle w:val="BodyText"/>
        <w:spacing w:before="1"/>
        <w:rPr>
          <w:rFonts w:cstheme="minorHAnsi"/>
          <w:i/>
          <w:szCs w:val="28"/>
        </w:rPr>
      </w:pPr>
    </w:p>
    <w:p w14:paraId="2B29009D" w14:textId="65D45E5D" w:rsidR="0045700C" w:rsidRPr="00355DDD" w:rsidRDefault="0045700C">
      <w:pPr>
        <w:pStyle w:val="ListParagraph"/>
        <w:widowControl w:val="0"/>
        <w:numPr>
          <w:ilvl w:val="0"/>
          <w:numId w:val="31"/>
        </w:numPr>
        <w:tabs>
          <w:tab w:val="left" w:pos="2430"/>
        </w:tabs>
        <w:autoSpaceDE w:val="0"/>
        <w:autoSpaceDN w:val="0"/>
        <w:spacing w:before="100" w:after="0" w:line="240" w:lineRule="auto"/>
        <w:contextualSpacing w:val="0"/>
        <w:rPr>
          <w:rFonts w:cstheme="minorHAnsi"/>
          <w:szCs w:val="28"/>
        </w:rPr>
      </w:pPr>
      <w:r w:rsidRPr="00355DDD">
        <w:rPr>
          <w:rFonts w:cstheme="minorHAnsi"/>
          <w:w w:val="115"/>
          <w:szCs w:val="28"/>
        </w:rPr>
        <w:t>Click</w:t>
      </w:r>
      <w:r w:rsidRPr="00355DDD">
        <w:rPr>
          <w:rFonts w:cstheme="minorHAnsi"/>
          <w:spacing w:val="14"/>
          <w:w w:val="115"/>
          <w:szCs w:val="28"/>
        </w:rPr>
        <w:t xml:space="preserve"> </w:t>
      </w:r>
      <w:r w:rsidRPr="00355DDD">
        <w:rPr>
          <w:rFonts w:cstheme="minorHAnsi"/>
          <w:w w:val="115"/>
          <w:szCs w:val="28"/>
        </w:rPr>
        <w:t>on</w:t>
      </w:r>
      <w:r w:rsidRPr="00355DDD">
        <w:rPr>
          <w:rFonts w:cstheme="minorHAnsi"/>
          <w:spacing w:val="9"/>
          <w:w w:val="115"/>
          <w:szCs w:val="28"/>
        </w:rPr>
        <w:t xml:space="preserve"> </w:t>
      </w:r>
      <w:r w:rsidRPr="00355DDD">
        <w:rPr>
          <w:rFonts w:cstheme="minorHAnsi"/>
          <w:w w:val="115"/>
          <w:szCs w:val="28"/>
        </w:rPr>
        <w:t>the</w:t>
      </w:r>
      <w:r w:rsidRPr="00355DDD">
        <w:rPr>
          <w:rFonts w:cstheme="minorHAnsi"/>
          <w:spacing w:val="4"/>
          <w:w w:val="115"/>
          <w:szCs w:val="28"/>
        </w:rPr>
        <w:t xml:space="preserve"> </w:t>
      </w:r>
      <w:r w:rsidRPr="00355DDD">
        <w:rPr>
          <w:rFonts w:cstheme="minorHAnsi"/>
          <w:b/>
          <w:w w:val="115"/>
          <w:szCs w:val="28"/>
        </w:rPr>
        <w:t>Next</w:t>
      </w:r>
      <w:r w:rsidRPr="00355DDD">
        <w:rPr>
          <w:rFonts w:cstheme="minorHAnsi"/>
          <w:b/>
          <w:spacing w:val="-13"/>
          <w:w w:val="115"/>
          <w:szCs w:val="28"/>
        </w:rPr>
        <w:t xml:space="preserve"> </w:t>
      </w:r>
      <w:r w:rsidRPr="00355DDD">
        <w:rPr>
          <w:rFonts w:cstheme="minorHAnsi"/>
          <w:w w:val="115"/>
          <w:szCs w:val="28"/>
        </w:rPr>
        <w:t>button.</w:t>
      </w:r>
      <w:r w:rsidRPr="00355DDD">
        <w:rPr>
          <w:rFonts w:cstheme="minorHAnsi"/>
          <w:spacing w:val="13"/>
          <w:w w:val="115"/>
          <w:szCs w:val="28"/>
        </w:rPr>
        <w:t xml:space="preserve"> </w:t>
      </w:r>
      <w:r w:rsidRPr="00355DDD">
        <w:rPr>
          <w:rFonts w:cstheme="minorHAnsi"/>
          <w:w w:val="115"/>
          <w:szCs w:val="28"/>
        </w:rPr>
        <w:t>The</w:t>
      </w:r>
      <w:r w:rsidRPr="00355DDD">
        <w:rPr>
          <w:rFonts w:cstheme="minorHAnsi"/>
          <w:spacing w:val="4"/>
          <w:w w:val="115"/>
          <w:szCs w:val="28"/>
        </w:rPr>
        <w:t xml:space="preserve"> </w:t>
      </w:r>
      <w:r w:rsidRPr="00355DDD">
        <w:rPr>
          <w:rFonts w:cstheme="minorHAnsi"/>
          <w:w w:val="115"/>
          <w:szCs w:val="28"/>
        </w:rPr>
        <w:t>Permission</w:t>
      </w:r>
      <w:r w:rsidRPr="00355DDD">
        <w:rPr>
          <w:rFonts w:cstheme="minorHAnsi"/>
          <w:spacing w:val="8"/>
          <w:w w:val="115"/>
          <w:szCs w:val="28"/>
        </w:rPr>
        <w:t xml:space="preserve"> </w:t>
      </w:r>
      <w:r w:rsidRPr="00355DDD">
        <w:rPr>
          <w:rFonts w:cstheme="minorHAnsi"/>
          <w:w w:val="115"/>
          <w:szCs w:val="28"/>
        </w:rPr>
        <w:t>window</w:t>
      </w:r>
      <w:r w:rsidRPr="00355DDD">
        <w:rPr>
          <w:rFonts w:cstheme="minorHAnsi"/>
          <w:spacing w:val="10"/>
          <w:w w:val="115"/>
          <w:szCs w:val="28"/>
        </w:rPr>
        <w:t xml:space="preserve"> </w:t>
      </w:r>
      <w:r w:rsidRPr="00355DDD">
        <w:rPr>
          <w:rFonts w:cstheme="minorHAnsi"/>
          <w:w w:val="115"/>
          <w:szCs w:val="28"/>
        </w:rPr>
        <w:t xml:space="preserve">is </w:t>
      </w:r>
      <w:r w:rsidRPr="00355DDD">
        <w:rPr>
          <w:rFonts w:cstheme="minorHAnsi"/>
          <w:spacing w:val="-2"/>
          <w:w w:val="115"/>
          <w:szCs w:val="28"/>
        </w:rPr>
        <w:t>displayed.</w:t>
      </w:r>
    </w:p>
    <w:p w14:paraId="0E5EF489" w14:textId="1332E703" w:rsidR="0045700C" w:rsidRPr="00355DDD" w:rsidRDefault="0069643E" w:rsidP="00355DDD">
      <w:pPr>
        <w:spacing w:before="100"/>
        <w:ind w:left="600"/>
        <w:rPr>
          <w:rFonts w:cstheme="minorHAnsi"/>
          <w:i/>
          <w:szCs w:val="28"/>
        </w:rPr>
      </w:pPr>
      <w:r w:rsidRPr="00355DDD">
        <w:rPr>
          <w:rFonts w:cstheme="minorHAnsi"/>
          <w:noProof/>
          <w:szCs w:val="28"/>
          <w:lang w:eastAsia="en-IN"/>
        </w:rPr>
        <mc:AlternateContent>
          <mc:Choice Requires="wpg">
            <w:drawing>
              <wp:anchor distT="0" distB="0" distL="0" distR="0" simplePos="0" relativeHeight="251678720" behindDoc="1" locked="0" layoutInCell="1" allowOverlap="1" wp14:anchorId="5850BBBD" wp14:editId="713CC393">
                <wp:simplePos x="0" y="0"/>
                <wp:positionH relativeFrom="page">
                  <wp:posOffset>1457325</wp:posOffset>
                </wp:positionH>
                <wp:positionV relativeFrom="paragraph">
                  <wp:posOffset>459740</wp:posOffset>
                </wp:positionV>
                <wp:extent cx="5676900" cy="2533650"/>
                <wp:effectExtent l="9525" t="5715" r="0" b="3810"/>
                <wp:wrapTopAndBottom/>
                <wp:docPr id="518" name="Group 5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6900" cy="2533650"/>
                          <a:chOff x="2430" y="185"/>
                          <a:chExt cx="8940" cy="3990"/>
                        </a:xfrm>
                      </wpg:grpSpPr>
                      <pic:pic xmlns:pic="http://schemas.openxmlformats.org/drawingml/2006/picture">
                        <pic:nvPicPr>
                          <pic:cNvPr id="519" name="docshape13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2445" y="199"/>
                            <a:ext cx="8910" cy="39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20" name="docshape133"/>
                        <wps:cNvSpPr>
                          <a:spLocks noChangeArrowheads="1"/>
                        </wps:cNvSpPr>
                        <wps:spPr bwMode="auto">
                          <a:xfrm>
                            <a:off x="2437" y="192"/>
                            <a:ext cx="8925" cy="397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09904B9" id="Group 518" o:spid="_x0000_s1026" style="position:absolute;margin-left:114.75pt;margin-top:36.2pt;width:447pt;height:199.5pt;z-index:-251637760;mso-wrap-distance-left:0;mso-wrap-distance-right:0;mso-position-horizontal-relative:page" coordorigin="2430,185" coordsize="8940,399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">
                <v:shape id="docshape132" o:spid="_x0000_s1027" type="#_x0000_t75" style="position:absolute;left:2445;top:199;width:8910;height:39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">
                  <v:imagedata r:id="rId88" o:title=""/>
                </v:shape>
                <v:rect id="docshape133" o:spid="_x0000_s1028" style="position:absolute;left:2437;top:192;width:8925;height:3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" filled="f"/>
                <w10:wrap type="topAndBottom" anchorx="page"/>
              </v:group>
            </w:pict>
          </mc:Fallback>
        </mc:AlternateContent>
      </w:r>
      <w:r w:rsidR="000A2592">
        <w:rPr>
          <w:rFonts w:cstheme="minorHAnsi"/>
          <w:i/>
          <w:w w:val="105"/>
          <w:szCs w:val="28"/>
        </w:rPr>
        <w:t xml:space="preserve">   </w:t>
      </w:r>
      <w:r w:rsidR="00FB1C70">
        <w:rPr>
          <w:rFonts w:cstheme="minorHAnsi"/>
          <w:i/>
          <w:w w:val="105"/>
          <w:szCs w:val="28"/>
        </w:rPr>
        <w:t>FIGURE 2</w:t>
      </w:r>
      <w:r w:rsidR="0045700C" w:rsidRPr="00355DDD">
        <w:rPr>
          <w:rFonts w:cstheme="minorHAnsi"/>
          <w:i/>
          <w:w w:val="105"/>
          <w:szCs w:val="28"/>
        </w:rPr>
        <w:t>-5:</w:t>
      </w:r>
      <w:r w:rsidR="0045700C" w:rsidRPr="00355DDD">
        <w:rPr>
          <w:rFonts w:cstheme="minorHAnsi"/>
          <w:i/>
          <w:spacing w:val="6"/>
          <w:w w:val="105"/>
          <w:szCs w:val="28"/>
        </w:rPr>
        <w:t xml:space="preserve"> </w:t>
      </w:r>
      <w:r w:rsidR="0045700C" w:rsidRPr="00355DDD">
        <w:rPr>
          <w:rFonts w:cstheme="minorHAnsi"/>
          <w:i/>
          <w:w w:val="105"/>
          <w:szCs w:val="28"/>
        </w:rPr>
        <w:t>Permission</w:t>
      </w:r>
      <w:r w:rsidR="0045700C" w:rsidRPr="00355DDD">
        <w:rPr>
          <w:rFonts w:cstheme="minorHAnsi"/>
          <w:i/>
          <w:spacing w:val="3"/>
          <w:w w:val="105"/>
          <w:szCs w:val="28"/>
        </w:rPr>
        <w:t xml:space="preserve"> </w:t>
      </w:r>
      <w:r w:rsidR="0045700C" w:rsidRPr="00355DDD">
        <w:rPr>
          <w:rFonts w:cstheme="minorHAnsi"/>
          <w:i/>
          <w:spacing w:val="-2"/>
          <w:w w:val="105"/>
          <w:szCs w:val="28"/>
        </w:rPr>
        <w:t>window</w:t>
      </w:r>
    </w:p>
    <w:p w14:paraId="6BD7D9D9" w14:textId="7D256207" w:rsidR="0045700C" w:rsidRPr="00355DDD" w:rsidRDefault="0045700C" w:rsidP="00355DDD">
      <w:pPr>
        <w:pStyle w:val="BodyText"/>
        <w:spacing w:before="9"/>
        <w:rPr>
          <w:rFonts w:cstheme="minorHAnsi"/>
          <w:i/>
          <w:szCs w:val="28"/>
        </w:rPr>
      </w:pPr>
    </w:p>
    <w:p w14:paraId="52CD4EDF" w14:textId="77777777" w:rsidR="0045700C" w:rsidRPr="00355DDD" w:rsidRDefault="0045700C" w:rsidP="00355DDD">
      <w:pPr>
        <w:pStyle w:val="BodyText"/>
        <w:spacing w:before="8"/>
        <w:rPr>
          <w:rFonts w:cstheme="minorHAnsi"/>
          <w:i/>
          <w:szCs w:val="28"/>
        </w:rPr>
      </w:pPr>
    </w:p>
    <w:p w14:paraId="2957905D" w14:textId="77777777" w:rsidR="0045700C" w:rsidRPr="00355DDD" w:rsidRDefault="0045700C" w:rsidP="000A2592">
      <w:pPr>
        <w:pStyle w:val="ListParagraph"/>
        <w:widowControl w:val="0"/>
        <w:numPr>
          <w:ilvl w:val="0"/>
          <w:numId w:val="21"/>
        </w:numPr>
        <w:tabs>
          <w:tab w:val="left" w:pos="2430"/>
        </w:tabs>
        <w:autoSpaceDE w:val="0"/>
        <w:autoSpaceDN w:val="0"/>
        <w:spacing w:before="100" w:after="0" w:line="240" w:lineRule="auto"/>
        <w:ind w:left="960"/>
        <w:contextualSpacing w:val="0"/>
        <w:rPr>
          <w:rFonts w:cstheme="minorHAnsi"/>
          <w:szCs w:val="28"/>
        </w:rPr>
      </w:pPr>
      <w:r w:rsidRPr="00355DDD">
        <w:rPr>
          <w:rFonts w:cstheme="minorHAnsi"/>
          <w:w w:val="115"/>
          <w:szCs w:val="28"/>
        </w:rPr>
        <w:t>Click</w:t>
      </w:r>
      <w:r w:rsidRPr="00355DDD">
        <w:rPr>
          <w:rFonts w:cstheme="minorHAnsi"/>
          <w:spacing w:val="-1"/>
          <w:w w:val="115"/>
          <w:szCs w:val="28"/>
        </w:rPr>
        <w:t xml:space="preserve"> </w:t>
      </w:r>
      <w:r w:rsidRPr="00355DDD">
        <w:rPr>
          <w:rFonts w:cstheme="minorHAnsi"/>
          <w:w w:val="115"/>
          <w:szCs w:val="28"/>
        </w:rPr>
        <w:t>on</w:t>
      </w:r>
      <w:r w:rsidRPr="00355DDD">
        <w:rPr>
          <w:rFonts w:cstheme="minorHAnsi"/>
          <w:spacing w:val="2"/>
          <w:w w:val="115"/>
          <w:szCs w:val="28"/>
        </w:rPr>
        <w:t xml:space="preserve"> </w:t>
      </w:r>
      <w:r w:rsidRPr="00355DDD">
        <w:rPr>
          <w:rFonts w:cstheme="minorHAnsi"/>
          <w:w w:val="115"/>
          <w:szCs w:val="28"/>
        </w:rPr>
        <w:t>the</w:t>
      </w:r>
      <w:r w:rsidRPr="00355DDD">
        <w:rPr>
          <w:rFonts w:cstheme="minorHAnsi"/>
          <w:spacing w:val="-3"/>
          <w:w w:val="115"/>
          <w:szCs w:val="28"/>
        </w:rPr>
        <w:t xml:space="preserve"> </w:t>
      </w:r>
      <w:r w:rsidRPr="00355DDD">
        <w:rPr>
          <w:rFonts w:cstheme="minorHAnsi"/>
          <w:b/>
          <w:w w:val="115"/>
          <w:szCs w:val="28"/>
        </w:rPr>
        <w:t>+Add</w:t>
      </w:r>
      <w:r w:rsidRPr="00355DDD">
        <w:rPr>
          <w:rFonts w:cstheme="minorHAnsi"/>
          <w:b/>
          <w:spacing w:val="-20"/>
          <w:w w:val="115"/>
          <w:szCs w:val="28"/>
        </w:rPr>
        <w:t xml:space="preserve"> </w:t>
      </w:r>
      <w:r w:rsidRPr="00355DDD">
        <w:rPr>
          <w:rFonts w:cstheme="minorHAnsi"/>
          <w:b/>
          <w:w w:val="115"/>
          <w:szCs w:val="28"/>
        </w:rPr>
        <w:t>Permissions</w:t>
      </w:r>
      <w:r w:rsidRPr="00355DDD">
        <w:rPr>
          <w:rFonts w:cstheme="minorHAnsi"/>
          <w:b/>
          <w:spacing w:val="-20"/>
          <w:w w:val="115"/>
          <w:szCs w:val="28"/>
        </w:rPr>
        <w:t xml:space="preserve"> </w:t>
      </w:r>
      <w:r w:rsidRPr="00355DDD">
        <w:rPr>
          <w:rFonts w:cstheme="minorHAnsi"/>
          <w:w w:val="115"/>
          <w:szCs w:val="28"/>
        </w:rPr>
        <w:t>button</w:t>
      </w:r>
      <w:r w:rsidRPr="00355DDD">
        <w:rPr>
          <w:rFonts w:cstheme="minorHAnsi"/>
          <w:spacing w:val="1"/>
          <w:w w:val="115"/>
          <w:szCs w:val="28"/>
        </w:rPr>
        <w:t xml:space="preserve"> </w:t>
      </w:r>
      <w:r w:rsidRPr="00355DDD">
        <w:rPr>
          <w:rFonts w:cstheme="minorHAnsi"/>
          <w:w w:val="115"/>
          <w:szCs w:val="28"/>
        </w:rPr>
        <w:t>to</w:t>
      </w:r>
      <w:r w:rsidRPr="00355DDD">
        <w:rPr>
          <w:rFonts w:cstheme="minorHAnsi"/>
          <w:spacing w:val="-7"/>
          <w:w w:val="115"/>
          <w:szCs w:val="28"/>
        </w:rPr>
        <w:t xml:space="preserve"> </w:t>
      </w:r>
      <w:r w:rsidRPr="00355DDD">
        <w:rPr>
          <w:rFonts w:cstheme="minorHAnsi"/>
          <w:w w:val="115"/>
          <w:szCs w:val="28"/>
        </w:rPr>
        <w:t>create</w:t>
      </w:r>
      <w:r w:rsidRPr="00355DDD">
        <w:rPr>
          <w:rFonts w:cstheme="minorHAnsi"/>
          <w:spacing w:val="-2"/>
          <w:w w:val="115"/>
          <w:szCs w:val="28"/>
        </w:rPr>
        <w:t xml:space="preserve"> </w:t>
      </w:r>
      <w:r w:rsidRPr="00355DDD">
        <w:rPr>
          <w:rFonts w:cstheme="minorHAnsi"/>
          <w:w w:val="115"/>
          <w:szCs w:val="28"/>
        </w:rPr>
        <w:t>a custom</w:t>
      </w:r>
      <w:r w:rsidRPr="00355DDD">
        <w:rPr>
          <w:rFonts w:cstheme="minorHAnsi"/>
          <w:spacing w:val="-1"/>
          <w:w w:val="115"/>
          <w:szCs w:val="28"/>
        </w:rPr>
        <w:t xml:space="preserve"> </w:t>
      </w:r>
      <w:r w:rsidRPr="00355DDD">
        <w:rPr>
          <w:rFonts w:cstheme="minorHAnsi"/>
          <w:spacing w:val="-2"/>
          <w:w w:val="115"/>
          <w:szCs w:val="28"/>
        </w:rPr>
        <w:t>role.</w:t>
      </w:r>
    </w:p>
    <w:p w14:paraId="1F4A00FA" w14:textId="77777777" w:rsidR="0045700C" w:rsidRPr="00355DDD" w:rsidRDefault="0045700C" w:rsidP="000A2592">
      <w:pPr>
        <w:pStyle w:val="BodyText"/>
        <w:spacing w:before="7"/>
        <w:ind w:left="960"/>
        <w:rPr>
          <w:rFonts w:cstheme="minorHAnsi"/>
          <w:szCs w:val="28"/>
        </w:rPr>
      </w:pPr>
    </w:p>
    <w:p w14:paraId="75142B58" w14:textId="77777777" w:rsidR="0045700C" w:rsidRPr="00355DDD" w:rsidRDefault="0045700C" w:rsidP="000A2592">
      <w:pPr>
        <w:pStyle w:val="ListParagraph"/>
        <w:widowControl w:val="0"/>
        <w:numPr>
          <w:ilvl w:val="0"/>
          <w:numId w:val="21"/>
        </w:numPr>
        <w:tabs>
          <w:tab w:val="left" w:pos="2430"/>
        </w:tabs>
        <w:autoSpaceDE w:val="0"/>
        <w:autoSpaceDN w:val="0"/>
        <w:spacing w:before="1" w:after="0" w:line="240" w:lineRule="auto"/>
        <w:ind w:left="960"/>
        <w:contextualSpacing w:val="0"/>
        <w:rPr>
          <w:rFonts w:cstheme="minorHAnsi"/>
          <w:szCs w:val="28"/>
        </w:rPr>
      </w:pPr>
      <w:r w:rsidRPr="00355DDD">
        <w:rPr>
          <w:rFonts w:cstheme="minorHAnsi"/>
          <w:w w:val="120"/>
          <w:szCs w:val="28"/>
        </w:rPr>
        <w:t>Search</w:t>
      </w:r>
      <w:r w:rsidRPr="00355DDD">
        <w:rPr>
          <w:rFonts w:cstheme="minorHAnsi"/>
          <w:spacing w:val="-14"/>
          <w:w w:val="120"/>
          <w:szCs w:val="28"/>
        </w:rPr>
        <w:t xml:space="preserve"> </w:t>
      </w:r>
      <w:r w:rsidRPr="00355DDD">
        <w:rPr>
          <w:rFonts w:cstheme="minorHAnsi"/>
          <w:w w:val="120"/>
          <w:szCs w:val="28"/>
        </w:rPr>
        <w:t>for</w:t>
      </w:r>
      <w:r w:rsidRPr="00355DDD">
        <w:rPr>
          <w:rFonts w:cstheme="minorHAnsi"/>
          <w:spacing w:val="-7"/>
          <w:w w:val="120"/>
          <w:szCs w:val="28"/>
        </w:rPr>
        <w:t xml:space="preserve"> </w:t>
      </w:r>
      <w:r w:rsidRPr="00355DDD">
        <w:rPr>
          <w:rFonts w:cstheme="minorHAnsi"/>
          <w:w w:val="120"/>
          <w:szCs w:val="28"/>
        </w:rPr>
        <w:t>the</w:t>
      </w:r>
      <w:r w:rsidRPr="00355DDD">
        <w:rPr>
          <w:rFonts w:cstheme="minorHAnsi"/>
          <w:spacing w:val="-14"/>
          <w:w w:val="120"/>
          <w:szCs w:val="28"/>
        </w:rPr>
        <w:t xml:space="preserve"> </w:t>
      </w:r>
      <w:r w:rsidRPr="00355DDD">
        <w:rPr>
          <w:rFonts w:cstheme="minorHAnsi"/>
          <w:w w:val="120"/>
          <w:szCs w:val="28"/>
        </w:rPr>
        <w:t>permission</w:t>
      </w:r>
      <w:r w:rsidRPr="00355DDD">
        <w:rPr>
          <w:rFonts w:cstheme="minorHAnsi"/>
          <w:spacing w:val="-11"/>
          <w:w w:val="120"/>
          <w:szCs w:val="28"/>
        </w:rPr>
        <w:t xml:space="preserve"> </w:t>
      </w:r>
      <w:r w:rsidRPr="00355DDD">
        <w:rPr>
          <w:rFonts w:cstheme="minorHAnsi"/>
          <w:w w:val="120"/>
          <w:szCs w:val="28"/>
        </w:rPr>
        <w:t>to</w:t>
      </w:r>
      <w:r w:rsidRPr="00355DDD">
        <w:rPr>
          <w:rFonts w:cstheme="minorHAnsi"/>
          <w:spacing w:val="-14"/>
          <w:w w:val="120"/>
          <w:szCs w:val="28"/>
        </w:rPr>
        <w:t xml:space="preserve"> </w:t>
      </w:r>
      <w:r w:rsidRPr="00355DDD">
        <w:rPr>
          <w:rFonts w:cstheme="minorHAnsi"/>
          <w:w w:val="120"/>
          <w:szCs w:val="28"/>
        </w:rPr>
        <w:t>add</w:t>
      </w:r>
      <w:r w:rsidRPr="00355DDD">
        <w:rPr>
          <w:rFonts w:cstheme="minorHAnsi"/>
          <w:spacing w:val="-9"/>
          <w:w w:val="120"/>
          <w:szCs w:val="28"/>
        </w:rPr>
        <w:t xml:space="preserve"> </w:t>
      </w:r>
      <w:r w:rsidRPr="00355DDD">
        <w:rPr>
          <w:rFonts w:cstheme="minorHAnsi"/>
          <w:w w:val="120"/>
          <w:szCs w:val="28"/>
        </w:rPr>
        <w:t>the</w:t>
      </w:r>
      <w:r w:rsidRPr="00355DDD">
        <w:rPr>
          <w:rFonts w:cstheme="minorHAnsi"/>
          <w:spacing w:val="-14"/>
          <w:w w:val="120"/>
          <w:szCs w:val="28"/>
        </w:rPr>
        <w:t xml:space="preserve"> </w:t>
      </w:r>
      <w:r w:rsidRPr="00355DDD">
        <w:rPr>
          <w:rFonts w:cstheme="minorHAnsi"/>
          <w:w w:val="120"/>
          <w:szCs w:val="28"/>
        </w:rPr>
        <w:t>custom</w:t>
      </w:r>
      <w:r w:rsidRPr="00355DDD">
        <w:rPr>
          <w:rFonts w:cstheme="minorHAnsi"/>
          <w:spacing w:val="-13"/>
          <w:w w:val="120"/>
          <w:szCs w:val="28"/>
        </w:rPr>
        <w:t xml:space="preserve"> </w:t>
      </w:r>
      <w:r w:rsidRPr="00355DDD">
        <w:rPr>
          <w:rFonts w:cstheme="minorHAnsi"/>
          <w:spacing w:val="-2"/>
          <w:w w:val="120"/>
          <w:szCs w:val="28"/>
        </w:rPr>
        <w:t>role.</w:t>
      </w:r>
    </w:p>
    <w:p w14:paraId="21CFB579" w14:textId="77777777" w:rsidR="0045700C" w:rsidRPr="00355DDD" w:rsidRDefault="0045700C" w:rsidP="000A2592">
      <w:pPr>
        <w:spacing w:before="213"/>
        <w:ind w:left="960"/>
        <w:rPr>
          <w:rFonts w:cstheme="minorHAnsi"/>
          <w:szCs w:val="28"/>
        </w:rPr>
      </w:pPr>
      <w:r w:rsidRPr="00355DDD">
        <w:rPr>
          <w:rFonts w:cstheme="minorHAnsi"/>
          <w:w w:val="115"/>
          <w:szCs w:val="28"/>
        </w:rPr>
        <w:t>For</w:t>
      </w:r>
      <w:r w:rsidRPr="00355DDD">
        <w:rPr>
          <w:rFonts w:cstheme="minorHAnsi"/>
          <w:spacing w:val="5"/>
          <w:w w:val="115"/>
          <w:szCs w:val="28"/>
        </w:rPr>
        <w:t xml:space="preserve"> </w:t>
      </w:r>
      <w:r w:rsidRPr="00355DDD">
        <w:rPr>
          <w:rFonts w:cstheme="minorHAnsi"/>
          <w:w w:val="115"/>
          <w:szCs w:val="28"/>
        </w:rPr>
        <w:t>example,</w:t>
      </w:r>
      <w:r w:rsidRPr="00355DDD">
        <w:rPr>
          <w:rFonts w:cstheme="minorHAnsi"/>
          <w:spacing w:val="5"/>
          <w:w w:val="115"/>
          <w:szCs w:val="28"/>
        </w:rPr>
        <w:t xml:space="preserve"> </w:t>
      </w:r>
      <w:r w:rsidRPr="00355DDD">
        <w:rPr>
          <w:rFonts w:cstheme="minorHAnsi"/>
          <w:w w:val="115"/>
          <w:szCs w:val="28"/>
        </w:rPr>
        <w:t>select</w:t>
      </w:r>
      <w:r w:rsidRPr="00355DDD">
        <w:rPr>
          <w:rFonts w:cstheme="minorHAnsi"/>
          <w:spacing w:val="2"/>
          <w:w w:val="115"/>
          <w:szCs w:val="28"/>
        </w:rPr>
        <w:t xml:space="preserve"> </w:t>
      </w:r>
      <w:r w:rsidRPr="00355DDD">
        <w:rPr>
          <w:rFonts w:cstheme="minorHAnsi"/>
          <w:b/>
          <w:w w:val="115"/>
          <w:szCs w:val="28"/>
        </w:rPr>
        <w:t>Microsoft</w:t>
      </w:r>
      <w:r w:rsidRPr="00355DDD">
        <w:rPr>
          <w:rFonts w:cstheme="minorHAnsi"/>
          <w:b/>
          <w:spacing w:val="-19"/>
          <w:w w:val="115"/>
          <w:szCs w:val="28"/>
        </w:rPr>
        <w:t xml:space="preserve"> </w:t>
      </w:r>
      <w:r w:rsidRPr="00355DDD">
        <w:rPr>
          <w:rFonts w:cstheme="minorHAnsi"/>
          <w:b/>
          <w:w w:val="115"/>
          <w:szCs w:val="28"/>
        </w:rPr>
        <w:t>Compute</w:t>
      </w:r>
      <w:r w:rsidRPr="00355DDD">
        <w:rPr>
          <w:rFonts w:cstheme="minorHAnsi"/>
          <w:b/>
          <w:spacing w:val="-17"/>
          <w:w w:val="115"/>
          <w:szCs w:val="28"/>
        </w:rPr>
        <w:t xml:space="preserve"> </w:t>
      </w:r>
      <w:r w:rsidRPr="00355DDD">
        <w:rPr>
          <w:rFonts w:cstheme="minorHAnsi"/>
          <w:w w:val="115"/>
          <w:szCs w:val="28"/>
        </w:rPr>
        <w:t>from</w:t>
      </w:r>
      <w:r w:rsidRPr="00355DDD">
        <w:rPr>
          <w:rFonts w:cstheme="minorHAnsi"/>
          <w:spacing w:val="-1"/>
          <w:w w:val="115"/>
          <w:szCs w:val="28"/>
        </w:rPr>
        <w:t xml:space="preserve"> </w:t>
      </w:r>
      <w:r w:rsidRPr="00355DDD">
        <w:rPr>
          <w:rFonts w:cstheme="minorHAnsi"/>
          <w:w w:val="115"/>
          <w:szCs w:val="28"/>
        </w:rPr>
        <w:t>Add</w:t>
      </w:r>
      <w:r w:rsidRPr="00355DDD">
        <w:rPr>
          <w:rFonts w:cstheme="minorHAnsi"/>
          <w:spacing w:val="3"/>
          <w:w w:val="115"/>
          <w:szCs w:val="28"/>
        </w:rPr>
        <w:t xml:space="preserve"> </w:t>
      </w:r>
      <w:r w:rsidRPr="00355DDD">
        <w:rPr>
          <w:rFonts w:cstheme="minorHAnsi"/>
          <w:w w:val="115"/>
          <w:szCs w:val="28"/>
        </w:rPr>
        <w:t>Permissions</w:t>
      </w:r>
      <w:r w:rsidRPr="00355DDD">
        <w:rPr>
          <w:rFonts w:cstheme="minorHAnsi"/>
          <w:spacing w:val="-5"/>
          <w:w w:val="115"/>
          <w:szCs w:val="28"/>
        </w:rPr>
        <w:t xml:space="preserve"> </w:t>
      </w:r>
      <w:r w:rsidRPr="00355DDD">
        <w:rPr>
          <w:rFonts w:cstheme="minorHAnsi"/>
          <w:spacing w:val="-2"/>
          <w:w w:val="115"/>
          <w:szCs w:val="28"/>
        </w:rPr>
        <w:t>page.</w:t>
      </w:r>
    </w:p>
    <w:p w14:paraId="3871A904" w14:textId="64DBA4A7" w:rsidR="0045700C" w:rsidRPr="00355DDD" w:rsidRDefault="00FB1C70" w:rsidP="000A2592">
      <w:pPr>
        <w:spacing w:before="207"/>
        <w:ind w:left="960"/>
        <w:rPr>
          <w:rFonts w:cstheme="minorHAnsi"/>
          <w:i/>
          <w:szCs w:val="28"/>
        </w:rPr>
      </w:pPr>
      <w:r>
        <w:rPr>
          <w:rFonts w:cstheme="minorHAnsi"/>
          <w:i/>
          <w:w w:val="105"/>
          <w:szCs w:val="28"/>
        </w:rPr>
        <w:t>FIGURE 2</w:t>
      </w:r>
      <w:r w:rsidR="0045700C" w:rsidRPr="00355DDD">
        <w:rPr>
          <w:rFonts w:cstheme="minorHAnsi"/>
          <w:i/>
          <w:w w:val="105"/>
          <w:szCs w:val="28"/>
        </w:rPr>
        <w:t>-6:</w:t>
      </w:r>
      <w:r w:rsidR="0045700C" w:rsidRPr="00355DDD">
        <w:rPr>
          <w:rFonts w:cstheme="minorHAnsi"/>
          <w:i/>
          <w:spacing w:val="5"/>
          <w:w w:val="105"/>
          <w:szCs w:val="28"/>
        </w:rPr>
        <w:t xml:space="preserve"> </w:t>
      </w:r>
      <w:r w:rsidR="0045700C" w:rsidRPr="00355DDD">
        <w:rPr>
          <w:rFonts w:cstheme="minorHAnsi"/>
          <w:i/>
          <w:w w:val="105"/>
          <w:szCs w:val="28"/>
        </w:rPr>
        <w:t>Add</w:t>
      </w:r>
      <w:r w:rsidR="0045700C" w:rsidRPr="00355DDD">
        <w:rPr>
          <w:rFonts w:cstheme="minorHAnsi"/>
          <w:i/>
          <w:spacing w:val="7"/>
          <w:w w:val="105"/>
          <w:szCs w:val="28"/>
        </w:rPr>
        <w:t xml:space="preserve"> </w:t>
      </w:r>
      <w:r w:rsidR="0045700C" w:rsidRPr="00355DDD">
        <w:rPr>
          <w:rFonts w:cstheme="minorHAnsi"/>
          <w:i/>
          <w:w w:val="105"/>
          <w:szCs w:val="28"/>
        </w:rPr>
        <w:t>permission</w:t>
      </w:r>
      <w:r w:rsidR="0045700C" w:rsidRPr="00355DDD">
        <w:rPr>
          <w:rFonts w:cstheme="minorHAnsi"/>
          <w:i/>
          <w:spacing w:val="3"/>
          <w:w w:val="105"/>
          <w:szCs w:val="28"/>
        </w:rPr>
        <w:t xml:space="preserve"> </w:t>
      </w:r>
      <w:r w:rsidR="0045700C" w:rsidRPr="00355DDD">
        <w:rPr>
          <w:rFonts w:cstheme="minorHAnsi"/>
          <w:i/>
          <w:spacing w:val="-2"/>
          <w:w w:val="105"/>
          <w:szCs w:val="28"/>
        </w:rPr>
        <w:t>window</w:t>
      </w:r>
    </w:p>
    <w:p w14:paraId="7B6DD1EC" w14:textId="68AE93EB" w:rsidR="0045700C" w:rsidRPr="00355DDD" w:rsidRDefault="0045700C" w:rsidP="00355DDD">
      <w:pPr>
        <w:pStyle w:val="BodyText"/>
        <w:spacing w:before="9"/>
        <w:rPr>
          <w:rFonts w:cstheme="minorHAnsi"/>
          <w:i/>
          <w:szCs w:val="28"/>
        </w:rPr>
      </w:pPr>
      <w:r w:rsidRPr="00355DDD">
        <w:rPr>
          <w:rFonts w:cstheme="minorHAnsi"/>
          <w:noProof/>
          <w:szCs w:val="28"/>
          <w:lang w:val="en-IN" w:eastAsia="en-IN"/>
        </w:rPr>
        <w:lastRenderedPageBreak/>
        <mc:AlternateContent>
          <mc:Choice Requires="wpg">
            <w:drawing>
              <wp:anchor distT="0" distB="0" distL="0" distR="0" simplePos="0" relativeHeight="251679744" behindDoc="1" locked="0" layoutInCell="1" allowOverlap="1" wp14:anchorId="2C3F2AF0" wp14:editId="42704908">
                <wp:simplePos x="0" y="0"/>
                <wp:positionH relativeFrom="page">
                  <wp:posOffset>1543050</wp:posOffset>
                </wp:positionH>
                <wp:positionV relativeFrom="paragraph">
                  <wp:posOffset>117475</wp:posOffset>
                </wp:positionV>
                <wp:extent cx="5715000" cy="2647950"/>
                <wp:effectExtent l="9525" t="5715" r="0" b="3810"/>
                <wp:wrapTopAndBottom/>
                <wp:docPr id="515" name="Group 5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15000" cy="2647950"/>
                          <a:chOff x="2430" y="185"/>
                          <a:chExt cx="9000" cy="4170"/>
                        </a:xfrm>
                      </wpg:grpSpPr>
                      <pic:pic xmlns:pic="http://schemas.openxmlformats.org/drawingml/2006/picture">
                        <pic:nvPicPr>
                          <pic:cNvPr id="516" name="docshape135"/>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2445" y="199"/>
                            <a:ext cx="8970" cy="41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17" name="docshape136"/>
                        <wps:cNvSpPr>
                          <a:spLocks noChangeArrowheads="1"/>
                        </wps:cNvSpPr>
                        <wps:spPr bwMode="auto">
                          <a:xfrm>
                            <a:off x="2437" y="192"/>
                            <a:ext cx="8985" cy="415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78AA873" id="Group 515" o:spid="_x0000_s1026" style="position:absolute;margin-left:121.5pt;margin-top:9.25pt;width:450pt;height:208.5pt;z-index:-251636736;mso-wrap-distance-left:0;mso-wrap-distance-right:0;mso-position-horizontal-relative:page" coordorigin="2430,185" coordsize="9000,417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">
                <v:shape id="docshape135" o:spid="_x0000_s1027" type="#_x0000_t75" style="position:absolute;left:2445;top:199;width:8970;height:41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">
                  <v:imagedata r:id="rId90" o:title=""/>
                </v:shape>
                <v:rect id="docshape136" o:spid="_x0000_s1028" style="position:absolute;left:2437;top:192;width:8985;height:41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" filled="f"/>
                <w10:wrap type="topAndBottom" anchorx="page"/>
              </v:group>
            </w:pict>
          </mc:Fallback>
        </mc:AlternateContent>
      </w:r>
    </w:p>
    <w:p w14:paraId="3F1B31E9" w14:textId="77777777" w:rsidR="0045700C" w:rsidRPr="00355DDD" w:rsidRDefault="0045700C" w:rsidP="00355DDD">
      <w:pPr>
        <w:pStyle w:val="BodyText"/>
        <w:spacing w:before="1"/>
        <w:rPr>
          <w:rFonts w:cstheme="minorHAnsi"/>
          <w:i/>
          <w:szCs w:val="28"/>
        </w:rPr>
      </w:pPr>
    </w:p>
    <w:p w14:paraId="1F35116B" w14:textId="3CB00857" w:rsidR="0045700C" w:rsidRPr="003044E0" w:rsidRDefault="0045700C" w:rsidP="003044E0">
      <w:pPr>
        <w:pStyle w:val="BodyText"/>
        <w:spacing w:before="101"/>
        <w:ind w:left="600"/>
        <w:rPr>
          <w:rFonts w:cstheme="minorHAnsi"/>
          <w:szCs w:val="28"/>
        </w:rPr>
      </w:pPr>
      <w:r w:rsidRPr="00355DDD">
        <w:rPr>
          <w:rFonts w:cstheme="minorHAnsi"/>
          <w:w w:val="115"/>
          <w:szCs w:val="28"/>
        </w:rPr>
        <w:t>The</w:t>
      </w:r>
      <w:r w:rsidRPr="00355DDD">
        <w:rPr>
          <w:rFonts w:cstheme="minorHAnsi"/>
          <w:spacing w:val="2"/>
          <w:w w:val="115"/>
          <w:szCs w:val="28"/>
        </w:rPr>
        <w:t xml:space="preserve"> </w:t>
      </w:r>
      <w:r w:rsidRPr="00355DDD">
        <w:rPr>
          <w:rFonts w:cstheme="minorHAnsi"/>
          <w:w w:val="115"/>
          <w:szCs w:val="28"/>
        </w:rPr>
        <w:t>Microsoft</w:t>
      </w:r>
      <w:r w:rsidRPr="00355DDD">
        <w:rPr>
          <w:rFonts w:cstheme="minorHAnsi"/>
          <w:spacing w:val="6"/>
          <w:w w:val="115"/>
          <w:szCs w:val="28"/>
        </w:rPr>
        <w:t xml:space="preserve"> </w:t>
      </w:r>
      <w:r w:rsidRPr="00355DDD">
        <w:rPr>
          <w:rFonts w:cstheme="minorHAnsi"/>
          <w:w w:val="115"/>
          <w:szCs w:val="28"/>
        </w:rPr>
        <w:t>Compute</w:t>
      </w:r>
      <w:r w:rsidRPr="00355DDD">
        <w:rPr>
          <w:rFonts w:cstheme="minorHAnsi"/>
          <w:spacing w:val="2"/>
          <w:w w:val="115"/>
          <w:szCs w:val="28"/>
        </w:rPr>
        <w:t xml:space="preserve"> </w:t>
      </w:r>
      <w:r w:rsidRPr="00355DDD">
        <w:rPr>
          <w:rFonts w:cstheme="minorHAnsi"/>
          <w:w w:val="115"/>
          <w:szCs w:val="28"/>
        </w:rPr>
        <w:t>permission</w:t>
      </w:r>
      <w:r w:rsidRPr="00355DDD">
        <w:rPr>
          <w:rFonts w:cstheme="minorHAnsi"/>
          <w:spacing w:val="7"/>
          <w:w w:val="115"/>
          <w:szCs w:val="28"/>
        </w:rPr>
        <w:t xml:space="preserve"> </w:t>
      </w:r>
      <w:r w:rsidRPr="00355DDD">
        <w:rPr>
          <w:rFonts w:cstheme="minorHAnsi"/>
          <w:w w:val="115"/>
          <w:szCs w:val="28"/>
        </w:rPr>
        <w:t>window</w:t>
      </w:r>
      <w:r w:rsidRPr="00355DDD">
        <w:rPr>
          <w:rFonts w:cstheme="minorHAnsi"/>
          <w:spacing w:val="7"/>
          <w:w w:val="115"/>
          <w:szCs w:val="28"/>
        </w:rPr>
        <w:t xml:space="preserve"> </w:t>
      </w:r>
      <w:r w:rsidRPr="00355DDD">
        <w:rPr>
          <w:rFonts w:cstheme="minorHAnsi"/>
          <w:w w:val="115"/>
          <w:szCs w:val="28"/>
        </w:rPr>
        <w:t>is</w:t>
      </w:r>
      <w:r w:rsidRPr="00355DDD">
        <w:rPr>
          <w:rFonts w:cstheme="minorHAnsi"/>
          <w:spacing w:val="-2"/>
          <w:w w:val="115"/>
          <w:szCs w:val="28"/>
        </w:rPr>
        <w:t xml:space="preserve"> displayed.</w:t>
      </w:r>
    </w:p>
    <w:bookmarkEnd w:id="237"/>
    <w:p w14:paraId="208D310F" w14:textId="16FB8547" w:rsidR="0045700C" w:rsidRPr="00355DDD" w:rsidRDefault="00FB1C70" w:rsidP="00355DDD">
      <w:pPr>
        <w:spacing w:before="100"/>
        <w:ind w:left="600"/>
        <w:rPr>
          <w:rFonts w:cstheme="minorHAnsi"/>
          <w:i/>
          <w:szCs w:val="28"/>
        </w:rPr>
      </w:pPr>
      <w:r>
        <w:rPr>
          <w:rFonts w:cstheme="minorHAnsi"/>
          <w:i/>
          <w:w w:val="105"/>
          <w:szCs w:val="28"/>
        </w:rPr>
        <w:t>FIGURE 2</w:t>
      </w:r>
      <w:r w:rsidR="0045700C" w:rsidRPr="00355DDD">
        <w:rPr>
          <w:rFonts w:cstheme="minorHAnsi"/>
          <w:i/>
          <w:w w:val="105"/>
          <w:szCs w:val="28"/>
        </w:rPr>
        <w:t>-7:</w:t>
      </w:r>
      <w:r w:rsidR="0045700C" w:rsidRPr="00355DDD">
        <w:rPr>
          <w:rFonts w:cstheme="minorHAnsi"/>
          <w:i/>
          <w:spacing w:val="-4"/>
          <w:w w:val="105"/>
          <w:szCs w:val="28"/>
        </w:rPr>
        <w:t xml:space="preserve"> </w:t>
      </w:r>
      <w:r w:rsidR="0045700C" w:rsidRPr="00355DDD">
        <w:rPr>
          <w:rFonts w:cstheme="minorHAnsi"/>
          <w:i/>
          <w:w w:val="105"/>
          <w:szCs w:val="28"/>
        </w:rPr>
        <w:t>Microsoft</w:t>
      </w:r>
      <w:r w:rsidR="0045700C" w:rsidRPr="00355DDD">
        <w:rPr>
          <w:rFonts w:cstheme="minorHAnsi"/>
          <w:i/>
          <w:spacing w:val="-2"/>
          <w:w w:val="105"/>
          <w:szCs w:val="28"/>
        </w:rPr>
        <w:t xml:space="preserve"> </w:t>
      </w:r>
      <w:r w:rsidR="0045700C" w:rsidRPr="00355DDD">
        <w:rPr>
          <w:rFonts w:cstheme="minorHAnsi"/>
          <w:i/>
          <w:w w:val="105"/>
          <w:szCs w:val="28"/>
        </w:rPr>
        <w:t>Compute</w:t>
      </w:r>
      <w:r w:rsidR="0045700C" w:rsidRPr="00355DDD">
        <w:rPr>
          <w:rFonts w:cstheme="minorHAnsi"/>
          <w:i/>
          <w:spacing w:val="-11"/>
          <w:w w:val="105"/>
          <w:szCs w:val="28"/>
        </w:rPr>
        <w:t xml:space="preserve"> </w:t>
      </w:r>
      <w:r w:rsidR="0045700C" w:rsidRPr="00355DDD">
        <w:rPr>
          <w:rFonts w:cstheme="minorHAnsi"/>
          <w:i/>
          <w:w w:val="105"/>
          <w:szCs w:val="28"/>
        </w:rPr>
        <w:t>permissions</w:t>
      </w:r>
      <w:r w:rsidR="0045700C" w:rsidRPr="00355DDD">
        <w:rPr>
          <w:rFonts w:cstheme="minorHAnsi"/>
          <w:i/>
          <w:spacing w:val="-15"/>
          <w:w w:val="105"/>
          <w:szCs w:val="28"/>
        </w:rPr>
        <w:t xml:space="preserve"> </w:t>
      </w:r>
      <w:r w:rsidR="0045700C" w:rsidRPr="00355DDD">
        <w:rPr>
          <w:rFonts w:cstheme="minorHAnsi"/>
          <w:i/>
          <w:spacing w:val="-2"/>
          <w:w w:val="105"/>
          <w:szCs w:val="28"/>
        </w:rPr>
        <w:t>window</w:t>
      </w:r>
    </w:p>
    <w:p w14:paraId="639FC1A5" w14:textId="45C16FA7" w:rsidR="0045700C" w:rsidRPr="00355DDD" w:rsidRDefault="0045700C" w:rsidP="00355DDD">
      <w:pPr>
        <w:pStyle w:val="BodyText"/>
        <w:spacing w:before="9"/>
        <w:rPr>
          <w:rFonts w:cstheme="minorHAnsi"/>
          <w:i/>
          <w:szCs w:val="28"/>
        </w:rPr>
      </w:pPr>
      <w:r w:rsidRPr="00355DDD">
        <w:rPr>
          <w:rFonts w:cstheme="minorHAnsi"/>
          <w:noProof/>
          <w:szCs w:val="28"/>
          <w:lang w:val="en-IN" w:eastAsia="en-IN"/>
        </w:rPr>
        <mc:AlternateContent>
          <mc:Choice Requires="wpg">
            <w:drawing>
              <wp:anchor distT="0" distB="0" distL="0" distR="0" simplePos="0" relativeHeight="251681792" behindDoc="1" locked="0" layoutInCell="1" allowOverlap="1" wp14:anchorId="6C845DF3" wp14:editId="6B276CF8">
                <wp:simplePos x="0" y="0"/>
                <wp:positionH relativeFrom="page">
                  <wp:posOffset>1543050</wp:posOffset>
                </wp:positionH>
                <wp:positionV relativeFrom="paragraph">
                  <wp:posOffset>-3762375</wp:posOffset>
                </wp:positionV>
                <wp:extent cx="5600700" cy="2413635"/>
                <wp:effectExtent l="0" t="0" r="19050" b="5715"/>
                <wp:wrapTopAndBottom/>
                <wp:docPr id="524" name="Group 5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00700" cy="2413635"/>
                          <a:chOff x="2430" y="185"/>
                          <a:chExt cx="8955" cy="4230"/>
                        </a:xfrm>
                      </wpg:grpSpPr>
                      <pic:pic xmlns:pic="http://schemas.openxmlformats.org/drawingml/2006/picture">
                        <pic:nvPicPr>
                          <pic:cNvPr id="525" name="docshape138"/>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2445" y="277"/>
                            <a:ext cx="8925" cy="41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26" name="docshape139"/>
                        <wps:cNvSpPr>
                          <a:spLocks noChangeArrowheads="1"/>
                        </wps:cNvSpPr>
                        <wps:spPr bwMode="auto">
                          <a:xfrm>
                            <a:off x="2437" y="192"/>
                            <a:ext cx="8940" cy="421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ADADA49" id="Group 524" o:spid="_x0000_s1026" style="position:absolute;margin-left:121.5pt;margin-top:-296.25pt;width:441pt;height:190.05pt;z-index:-251634688;mso-wrap-distance-left:0;mso-wrap-distance-right:0;mso-position-horizontal-relative:page" coordorigin="2430,185" coordsize="8955,423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">
                <v:shape id="docshape138" o:spid="_x0000_s1027" type="#_x0000_t75" style="position:absolute;left:2445;top:277;width:8925;height:41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">
                  <v:imagedata r:id="rId92" o:title=""/>
                </v:shape>
                <v:rect id="docshape139" o:spid="_x0000_s1028" style="position:absolute;left:2437;top:192;width:8940;height:42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" filled="f"/>
                <w10:wrap type="topAndBottom" anchorx="page"/>
              </v:group>
            </w:pict>
          </mc:Fallback>
        </mc:AlternateContent>
      </w:r>
    </w:p>
    <w:p w14:paraId="02D4D5CD" w14:textId="77777777" w:rsidR="0045700C" w:rsidRPr="00355DDD" w:rsidRDefault="0045700C" w:rsidP="00355DDD">
      <w:pPr>
        <w:pStyle w:val="BodyText"/>
        <w:spacing w:before="8"/>
        <w:rPr>
          <w:rFonts w:cstheme="minorHAnsi"/>
          <w:i/>
          <w:szCs w:val="28"/>
        </w:rPr>
      </w:pPr>
    </w:p>
    <w:p w14:paraId="3A1ABA71" w14:textId="77777777" w:rsidR="0045700C" w:rsidRPr="00355DDD" w:rsidRDefault="0045700C" w:rsidP="000A2592">
      <w:pPr>
        <w:pStyle w:val="ListParagraph"/>
        <w:widowControl w:val="0"/>
        <w:numPr>
          <w:ilvl w:val="0"/>
          <w:numId w:val="21"/>
        </w:numPr>
        <w:tabs>
          <w:tab w:val="left" w:pos="2430"/>
        </w:tabs>
        <w:autoSpaceDE w:val="0"/>
        <w:autoSpaceDN w:val="0"/>
        <w:spacing w:before="100" w:after="0" w:line="240" w:lineRule="auto"/>
        <w:ind w:left="960"/>
        <w:contextualSpacing w:val="0"/>
        <w:rPr>
          <w:rFonts w:cstheme="minorHAnsi"/>
          <w:szCs w:val="28"/>
        </w:rPr>
      </w:pPr>
      <w:r w:rsidRPr="00355DDD">
        <w:rPr>
          <w:rFonts w:cstheme="minorHAnsi"/>
          <w:w w:val="115"/>
          <w:szCs w:val="28"/>
        </w:rPr>
        <w:t>Select</w:t>
      </w:r>
      <w:r w:rsidRPr="00355DDD">
        <w:rPr>
          <w:rFonts w:cstheme="minorHAnsi"/>
          <w:spacing w:val="4"/>
          <w:w w:val="115"/>
          <w:szCs w:val="28"/>
        </w:rPr>
        <w:t xml:space="preserve"> </w:t>
      </w:r>
      <w:r w:rsidRPr="00355DDD">
        <w:rPr>
          <w:rFonts w:cstheme="minorHAnsi"/>
          <w:w w:val="115"/>
          <w:szCs w:val="28"/>
        </w:rPr>
        <w:t>the</w:t>
      </w:r>
      <w:r w:rsidRPr="00355DDD">
        <w:rPr>
          <w:rFonts w:cstheme="minorHAnsi"/>
          <w:spacing w:val="1"/>
          <w:w w:val="115"/>
          <w:szCs w:val="28"/>
        </w:rPr>
        <w:t xml:space="preserve"> </w:t>
      </w:r>
      <w:r w:rsidRPr="00355DDD">
        <w:rPr>
          <w:rFonts w:cstheme="minorHAnsi"/>
          <w:b/>
          <w:w w:val="115"/>
          <w:szCs w:val="28"/>
        </w:rPr>
        <w:t>Permission</w:t>
      </w:r>
      <w:r w:rsidRPr="00355DDD">
        <w:rPr>
          <w:rFonts w:cstheme="minorHAnsi"/>
          <w:b/>
          <w:spacing w:val="-24"/>
          <w:w w:val="115"/>
          <w:szCs w:val="28"/>
        </w:rPr>
        <w:t xml:space="preserve"> </w:t>
      </w:r>
      <w:r w:rsidRPr="00355DDD">
        <w:rPr>
          <w:rFonts w:cstheme="minorHAnsi"/>
          <w:w w:val="115"/>
          <w:szCs w:val="28"/>
        </w:rPr>
        <w:t>check</w:t>
      </w:r>
      <w:r w:rsidRPr="00355DDD">
        <w:rPr>
          <w:rFonts w:cstheme="minorHAnsi"/>
          <w:spacing w:val="12"/>
          <w:w w:val="115"/>
          <w:szCs w:val="28"/>
        </w:rPr>
        <w:t xml:space="preserve"> </w:t>
      </w:r>
      <w:r w:rsidRPr="00355DDD">
        <w:rPr>
          <w:rFonts w:cstheme="minorHAnsi"/>
          <w:w w:val="115"/>
          <w:szCs w:val="28"/>
        </w:rPr>
        <w:t>box(es)</w:t>
      </w:r>
      <w:r w:rsidRPr="00355DDD">
        <w:rPr>
          <w:rFonts w:cstheme="minorHAnsi"/>
          <w:spacing w:val="3"/>
          <w:w w:val="115"/>
          <w:szCs w:val="28"/>
        </w:rPr>
        <w:t xml:space="preserve"> </w:t>
      </w:r>
      <w:r w:rsidRPr="00355DDD">
        <w:rPr>
          <w:rFonts w:cstheme="minorHAnsi"/>
          <w:w w:val="115"/>
          <w:szCs w:val="28"/>
        </w:rPr>
        <w:t>and</w:t>
      </w:r>
      <w:r w:rsidRPr="00355DDD">
        <w:rPr>
          <w:rFonts w:cstheme="minorHAnsi"/>
          <w:spacing w:val="7"/>
          <w:w w:val="115"/>
          <w:szCs w:val="28"/>
        </w:rPr>
        <w:t xml:space="preserve"> </w:t>
      </w:r>
      <w:r w:rsidRPr="00355DDD">
        <w:rPr>
          <w:rFonts w:cstheme="minorHAnsi"/>
          <w:w w:val="115"/>
          <w:szCs w:val="28"/>
        </w:rPr>
        <w:t>click</w:t>
      </w:r>
      <w:r w:rsidRPr="00355DDD">
        <w:rPr>
          <w:rFonts w:cstheme="minorHAnsi"/>
          <w:spacing w:val="12"/>
          <w:w w:val="115"/>
          <w:szCs w:val="28"/>
        </w:rPr>
        <w:t xml:space="preserve"> </w:t>
      </w:r>
      <w:r w:rsidRPr="00355DDD">
        <w:rPr>
          <w:rFonts w:cstheme="minorHAnsi"/>
          <w:b/>
          <w:w w:val="115"/>
          <w:szCs w:val="28"/>
        </w:rPr>
        <w:t>Add</w:t>
      </w:r>
      <w:r w:rsidRPr="00355DDD">
        <w:rPr>
          <w:rFonts w:cstheme="minorHAnsi"/>
          <w:b/>
          <w:spacing w:val="-21"/>
          <w:w w:val="115"/>
          <w:szCs w:val="28"/>
        </w:rPr>
        <w:t xml:space="preserve"> </w:t>
      </w:r>
      <w:r w:rsidRPr="00355DDD">
        <w:rPr>
          <w:rFonts w:cstheme="minorHAnsi"/>
          <w:spacing w:val="-2"/>
          <w:w w:val="115"/>
          <w:szCs w:val="28"/>
        </w:rPr>
        <w:t>button.</w:t>
      </w:r>
    </w:p>
    <w:p w14:paraId="2E6F57E5" w14:textId="77777777" w:rsidR="0045700C" w:rsidRPr="00355DDD" w:rsidRDefault="0045700C" w:rsidP="000A2592">
      <w:pPr>
        <w:pStyle w:val="BodyText"/>
        <w:spacing w:before="7"/>
        <w:ind w:left="960"/>
        <w:rPr>
          <w:rFonts w:cstheme="minorHAnsi"/>
          <w:szCs w:val="28"/>
        </w:rPr>
      </w:pPr>
    </w:p>
    <w:p w14:paraId="008BCAAE" w14:textId="77777777" w:rsidR="0045700C" w:rsidRPr="00355DDD" w:rsidRDefault="0045700C" w:rsidP="000A2592">
      <w:pPr>
        <w:pStyle w:val="ListParagraph"/>
        <w:widowControl w:val="0"/>
        <w:numPr>
          <w:ilvl w:val="0"/>
          <w:numId w:val="21"/>
        </w:numPr>
        <w:tabs>
          <w:tab w:val="left" w:pos="2430"/>
        </w:tabs>
        <w:autoSpaceDE w:val="0"/>
        <w:autoSpaceDN w:val="0"/>
        <w:spacing w:after="0" w:line="240" w:lineRule="auto"/>
        <w:ind w:left="960"/>
        <w:contextualSpacing w:val="0"/>
        <w:rPr>
          <w:rFonts w:cstheme="minorHAnsi"/>
          <w:b/>
          <w:szCs w:val="28"/>
        </w:rPr>
      </w:pPr>
      <w:r w:rsidRPr="00355DDD">
        <w:rPr>
          <w:rFonts w:cstheme="minorHAnsi"/>
          <w:w w:val="115"/>
          <w:szCs w:val="28"/>
        </w:rPr>
        <w:t>To</w:t>
      </w:r>
      <w:r w:rsidRPr="00355DDD">
        <w:rPr>
          <w:rFonts w:cstheme="minorHAnsi"/>
          <w:spacing w:val="-14"/>
          <w:w w:val="115"/>
          <w:szCs w:val="28"/>
        </w:rPr>
        <w:t xml:space="preserve"> </w:t>
      </w:r>
      <w:r w:rsidRPr="00355DDD">
        <w:rPr>
          <w:rFonts w:cstheme="minorHAnsi"/>
          <w:w w:val="115"/>
          <w:szCs w:val="28"/>
        </w:rPr>
        <w:t>add</w:t>
      </w:r>
      <w:r w:rsidRPr="00355DDD">
        <w:rPr>
          <w:rFonts w:cstheme="minorHAnsi"/>
          <w:spacing w:val="-1"/>
          <w:w w:val="115"/>
          <w:szCs w:val="28"/>
        </w:rPr>
        <w:t xml:space="preserve"> </w:t>
      </w:r>
      <w:r w:rsidRPr="00355DDD">
        <w:rPr>
          <w:rFonts w:cstheme="minorHAnsi"/>
          <w:b/>
          <w:w w:val="115"/>
          <w:szCs w:val="28"/>
        </w:rPr>
        <w:t>Microsoft</w:t>
      </w:r>
      <w:r w:rsidRPr="00355DDD">
        <w:rPr>
          <w:rFonts w:cstheme="minorHAnsi"/>
          <w:b/>
          <w:spacing w:val="-19"/>
          <w:w w:val="115"/>
          <w:szCs w:val="28"/>
        </w:rPr>
        <w:t xml:space="preserve"> </w:t>
      </w:r>
      <w:r w:rsidRPr="00355DDD">
        <w:rPr>
          <w:rFonts w:cstheme="minorHAnsi"/>
          <w:b/>
          <w:w w:val="115"/>
          <w:szCs w:val="28"/>
        </w:rPr>
        <w:t>Network</w:t>
      </w:r>
      <w:r w:rsidRPr="00355DDD">
        <w:rPr>
          <w:rFonts w:cstheme="minorHAnsi"/>
          <w:b/>
          <w:spacing w:val="-18"/>
          <w:w w:val="115"/>
          <w:szCs w:val="28"/>
        </w:rPr>
        <w:t xml:space="preserve"> </w:t>
      </w:r>
      <w:r w:rsidRPr="00355DDD">
        <w:rPr>
          <w:rFonts w:cstheme="minorHAnsi"/>
          <w:w w:val="115"/>
          <w:szCs w:val="28"/>
        </w:rPr>
        <w:t>from</w:t>
      </w:r>
      <w:r w:rsidRPr="00355DDD">
        <w:rPr>
          <w:rFonts w:cstheme="minorHAnsi"/>
          <w:spacing w:val="-3"/>
          <w:w w:val="115"/>
          <w:szCs w:val="28"/>
        </w:rPr>
        <w:t xml:space="preserve"> </w:t>
      </w:r>
      <w:r w:rsidRPr="00355DDD">
        <w:rPr>
          <w:rFonts w:cstheme="minorHAnsi"/>
          <w:w w:val="115"/>
          <w:szCs w:val="28"/>
        </w:rPr>
        <w:t>Add</w:t>
      </w:r>
      <w:r w:rsidRPr="00355DDD">
        <w:rPr>
          <w:rFonts w:cstheme="minorHAnsi"/>
          <w:spacing w:val="2"/>
          <w:w w:val="115"/>
          <w:szCs w:val="28"/>
        </w:rPr>
        <w:t xml:space="preserve"> </w:t>
      </w:r>
      <w:r w:rsidRPr="00355DDD">
        <w:rPr>
          <w:rFonts w:cstheme="minorHAnsi"/>
          <w:w w:val="115"/>
          <w:szCs w:val="28"/>
        </w:rPr>
        <w:t>Permissions</w:t>
      </w:r>
      <w:r w:rsidRPr="00355DDD">
        <w:rPr>
          <w:rFonts w:cstheme="minorHAnsi"/>
          <w:spacing w:val="-8"/>
          <w:w w:val="115"/>
          <w:szCs w:val="28"/>
        </w:rPr>
        <w:t xml:space="preserve"> </w:t>
      </w:r>
      <w:r w:rsidRPr="00355DDD">
        <w:rPr>
          <w:rFonts w:cstheme="minorHAnsi"/>
          <w:w w:val="115"/>
          <w:szCs w:val="28"/>
        </w:rPr>
        <w:t>page,</w:t>
      </w:r>
      <w:r w:rsidRPr="00355DDD">
        <w:rPr>
          <w:rFonts w:cstheme="minorHAnsi"/>
          <w:spacing w:val="3"/>
          <w:w w:val="115"/>
          <w:szCs w:val="28"/>
        </w:rPr>
        <w:t xml:space="preserve"> </w:t>
      </w:r>
      <w:r w:rsidRPr="00355DDD">
        <w:rPr>
          <w:rFonts w:cstheme="minorHAnsi"/>
          <w:w w:val="115"/>
          <w:szCs w:val="28"/>
        </w:rPr>
        <w:t>click</w:t>
      </w:r>
      <w:r w:rsidRPr="00355DDD">
        <w:rPr>
          <w:rFonts w:cstheme="minorHAnsi"/>
          <w:spacing w:val="5"/>
          <w:w w:val="115"/>
          <w:szCs w:val="28"/>
        </w:rPr>
        <w:t xml:space="preserve"> </w:t>
      </w:r>
      <w:r w:rsidRPr="00355DDD">
        <w:rPr>
          <w:rFonts w:cstheme="minorHAnsi"/>
          <w:w w:val="115"/>
          <w:szCs w:val="28"/>
        </w:rPr>
        <w:t>on the</w:t>
      </w:r>
      <w:r w:rsidRPr="00355DDD">
        <w:rPr>
          <w:rFonts w:cstheme="minorHAnsi"/>
          <w:spacing w:val="-4"/>
          <w:w w:val="115"/>
          <w:szCs w:val="28"/>
        </w:rPr>
        <w:t xml:space="preserve"> </w:t>
      </w:r>
      <w:r w:rsidRPr="00355DDD">
        <w:rPr>
          <w:rFonts w:cstheme="minorHAnsi"/>
          <w:b/>
          <w:w w:val="115"/>
          <w:szCs w:val="28"/>
        </w:rPr>
        <w:t>+Add</w:t>
      </w:r>
      <w:r w:rsidRPr="00355DDD">
        <w:rPr>
          <w:rFonts w:cstheme="minorHAnsi"/>
          <w:b/>
          <w:spacing w:val="-21"/>
          <w:w w:val="115"/>
          <w:szCs w:val="28"/>
        </w:rPr>
        <w:t xml:space="preserve"> </w:t>
      </w:r>
      <w:r w:rsidRPr="00355DDD">
        <w:rPr>
          <w:rFonts w:cstheme="minorHAnsi"/>
          <w:b/>
          <w:spacing w:val="-2"/>
          <w:w w:val="115"/>
          <w:szCs w:val="28"/>
        </w:rPr>
        <w:t>Permissions</w:t>
      </w:r>
    </w:p>
    <w:p w14:paraId="0DEB2A90" w14:textId="77777777" w:rsidR="0045700C" w:rsidRPr="00355DDD" w:rsidRDefault="0045700C" w:rsidP="000A2592">
      <w:pPr>
        <w:pStyle w:val="BodyText"/>
        <w:spacing w:before="49"/>
        <w:ind w:left="1560"/>
        <w:rPr>
          <w:rFonts w:cstheme="minorHAnsi"/>
          <w:szCs w:val="28"/>
        </w:rPr>
      </w:pPr>
      <w:r w:rsidRPr="00355DDD">
        <w:rPr>
          <w:rFonts w:cstheme="minorHAnsi"/>
          <w:w w:val="120"/>
          <w:szCs w:val="28"/>
        </w:rPr>
        <w:t>on</w:t>
      </w:r>
      <w:r w:rsidRPr="00355DDD">
        <w:rPr>
          <w:rFonts w:cstheme="minorHAnsi"/>
          <w:spacing w:val="-15"/>
          <w:w w:val="120"/>
          <w:szCs w:val="28"/>
        </w:rPr>
        <w:t xml:space="preserve"> </w:t>
      </w:r>
      <w:r w:rsidRPr="00355DDD">
        <w:rPr>
          <w:rFonts w:cstheme="minorHAnsi"/>
          <w:w w:val="120"/>
          <w:szCs w:val="28"/>
        </w:rPr>
        <w:t>Create</w:t>
      </w:r>
      <w:r w:rsidRPr="00355DDD">
        <w:rPr>
          <w:rFonts w:cstheme="minorHAnsi"/>
          <w:spacing w:val="-14"/>
          <w:w w:val="120"/>
          <w:szCs w:val="28"/>
        </w:rPr>
        <w:t xml:space="preserve"> </w:t>
      </w:r>
      <w:r w:rsidRPr="00355DDD">
        <w:rPr>
          <w:rFonts w:cstheme="minorHAnsi"/>
          <w:w w:val="120"/>
          <w:szCs w:val="28"/>
        </w:rPr>
        <w:t>a</w:t>
      </w:r>
      <w:r w:rsidRPr="00355DDD">
        <w:rPr>
          <w:rFonts w:cstheme="minorHAnsi"/>
          <w:spacing w:val="-14"/>
          <w:w w:val="120"/>
          <w:szCs w:val="28"/>
        </w:rPr>
        <w:t xml:space="preserve"> </w:t>
      </w:r>
      <w:r w:rsidRPr="00355DDD">
        <w:rPr>
          <w:rFonts w:cstheme="minorHAnsi"/>
          <w:w w:val="120"/>
          <w:szCs w:val="28"/>
        </w:rPr>
        <w:t>custom</w:t>
      </w:r>
      <w:r w:rsidRPr="00355DDD">
        <w:rPr>
          <w:rFonts w:cstheme="minorHAnsi"/>
          <w:spacing w:val="-15"/>
          <w:w w:val="120"/>
          <w:szCs w:val="28"/>
        </w:rPr>
        <w:t xml:space="preserve"> </w:t>
      </w:r>
      <w:r w:rsidRPr="00355DDD">
        <w:rPr>
          <w:rFonts w:cstheme="minorHAnsi"/>
          <w:w w:val="120"/>
          <w:szCs w:val="28"/>
        </w:rPr>
        <w:t>role</w:t>
      </w:r>
      <w:r w:rsidRPr="00355DDD">
        <w:rPr>
          <w:rFonts w:cstheme="minorHAnsi"/>
          <w:spacing w:val="-14"/>
          <w:w w:val="120"/>
          <w:szCs w:val="28"/>
        </w:rPr>
        <w:t xml:space="preserve"> </w:t>
      </w:r>
      <w:r w:rsidRPr="00355DDD">
        <w:rPr>
          <w:rFonts w:cstheme="minorHAnsi"/>
          <w:spacing w:val="-2"/>
          <w:w w:val="120"/>
          <w:szCs w:val="28"/>
        </w:rPr>
        <w:t>page.</w:t>
      </w:r>
    </w:p>
    <w:p w14:paraId="11CC9661" w14:textId="61227C7F" w:rsidR="0045700C" w:rsidRPr="00355DDD" w:rsidRDefault="00FB1C70" w:rsidP="000A2592">
      <w:pPr>
        <w:spacing w:before="207"/>
        <w:ind w:left="1560"/>
        <w:rPr>
          <w:rFonts w:cstheme="minorHAnsi"/>
          <w:i/>
          <w:szCs w:val="28"/>
        </w:rPr>
      </w:pPr>
      <w:r>
        <w:rPr>
          <w:rFonts w:cstheme="minorHAnsi"/>
          <w:i/>
          <w:w w:val="105"/>
          <w:szCs w:val="28"/>
        </w:rPr>
        <w:t>FIGURE 2</w:t>
      </w:r>
      <w:r w:rsidR="0045700C" w:rsidRPr="00355DDD">
        <w:rPr>
          <w:rFonts w:cstheme="minorHAnsi"/>
          <w:i/>
          <w:w w:val="105"/>
          <w:szCs w:val="28"/>
        </w:rPr>
        <w:t>-8:</w:t>
      </w:r>
      <w:r w:rsidR="0045700C" w:rsidRPr="00355DDD">
        <w:rPr>
          <w:rFonts w:cstheme="minorHAnsi"/>
          <w:i/>
          <w:spacing w:val="3"/>
          <w:w w:val="105"/>
          <w:szCs w:val="28"/>
        </w:rPr>
        <w:t xml:space="preserve"> </w:t>
      </w:r>
      <w:r w:rsidR="0045700C" w:rsidRPr="00355DDD">
        <w:rPr>
          <w:rFonts w:cstheme="minorHAnsi"/>
          <w:i/>
          <w:w w:val="105"/>
          <w:szCs w:val="28"/>
        </w:rPr>
        <w:t>Create</w:t>
      </w:r>
      <w:r w:rsidR="0045700C" w:rsidRPr="00355DDD">
        <w:rPr>
          <w:rFonts w:cstheme="minorHAnsi"/>
          <w:i/>
          <w:spacing w:val="-3"/>
          <w:w w:val="105"/>
          <w:szCs w:val="28"/>
        </w:rPr>
        <w:t xml:space="preserve"> </w:t>
      </w:r>
      <w:r w:rsidR="0045700C" w:rsidRPr="00355DDD">
        <w:rPr>
          <w:rFonts w:cstheme="minorHAnsi"/>
          <w:i/>
          <w:w w:val="105"/>
          <w:szCs w:val="28"/>
        </w:rPr>
        <w:t>a</w:t>
      </w:r>
      <w:r w:rsidR="0045700C" w:rsidRPr="00355DDD">
        <w:rPr>
          <w:rFonts w:cstheme="minorHAnsi"/>
          <w:i/>
          <w:spacing w:val="6"/>
          <w:w w:val="105"/>
          <w:szCs w:val="28"/>
        </w:rPr>
        <w:t xml:space="preserve"> </w:t>
      </w:r>
      <w:r w:rsidR="0045700C" w:rsidRPr="00355DDD">
        <w:rPr>
          <w:rFonts w:cstheme="minorHAnsi"/>
          <w:i/>
          <w:w w:val="105"/>
          <w:szCs w:val="28"/>
        </w:rPr>
        <w:t>custom</w:t>
      </w:r>
      <w:r w:rsidR="0045700C" w:rsidRPr="00355DDD">
        <w:rPr>
          <w:rFonts w:cstheme="minorHAnsi"/>
          <w:i/>
          <w:spacing w:val="-2"/>
          <w:w w:val="105"/>
          <w:szCs w:val="28"/>
        </w:rPr>
        <w:t xml:space="preserve"> </w:t>
      </w:r>
      <w:r w:rsidR="0045700C" w:rsidRPr="00355DDD">
        <w:rPr>
          <w:rFonts w:cstheme="minorHAnsi"/>
          <w:i/>
          <w:w w:val="105"/>
          <w:szCs w:val="28"/>
        </w:rPr>
        <w:t>role</w:t>
      </w:r>
      <w:r w:rsidR="0045700C" w:rsidRPr="00355DDD">
        <w:rPr>
          <w:rFonts w:cstheme="minorHAnsi"/>
          <w:i/>
          <w:spacing w:val="-4"/>
          <w:w w:val="105"/>
          <w:szCs w:val="28"/>
        </w:rPr>
        <w:t xml:space="preserve"> </w:t>
      </w:r>
      <w:r w:rsidR="0045700C" w:rsidRPr="00355DDD">
        <w:rPr>
          <w:rFonts w:cstheme="minorHAnsi"/>
          <w:i/>
          <w:w w:val="105"/>
          <w:szCs w:val="28"/>
        </w:rPr>
        <w:t>-</w:t>
      </w:r>
      <w:r w:rsidR="0045700C" w:rsidRPr="00355DDD">
        <w:rPr>
          <w:rFonts w:cstheme="minorHAnsi"/>
          <w:i/>
          <w:spacing w:val="-3"/>
          <w:w w:val="105"/>
          <w:szCs w:val="28"/>
        </w:rPr>
        <w:t xml:space="preserve"> </w:t>
      </w:r>
      <w:r w:rsidR="0045700C" w:rsidRPr="00355DDD">
        <w:rPr>
          <w:rFonts w:cstheme="minorHAnsi"/>
          <w:i/>
          <w:w w:val="105"/>
          <w:szCs w:val="28"/>
        </w:rPr>
        <w:t>Add</w:t>
      </w:r>
      <w:r w:rsidR="0045700C" w:rsidRPr="00355DDD">
        <w:rPr>
          <w:rFonts w:cstheme="minorHAnsi"/>
          <w:i/>
          <w:spacing w:val="4"/>
          <w:w w:val="105"/>
          <w:szCs w:val="28"/>
        </w:rPr>
        <w:t xml:space="preserve"> </w:t>
      </w:r>
      <w:r w:rsidR="0045700C" w:rsidRPr="00355DDD">
        <w:rPr>
          <w:rFonts w:cstheme="minorHAnsi"/>
          <w:i/>
          <w:spacing w:val="-2"/>
          <w:w w:val="105"/>
          <w:szCs w:val="28"/>
        </w:rPr>
        <w:t>permissions</w:t>
      </w:r>
    </w:p>
    <w:p w14:paraId="70B1D1D4" w14:textId="3F389BAC" w:rsidR="0045700C" w:rsidRPr="00355DDD" w:rsidRDefault="0045700C" w:rsidP="00355DDD">
      <w:pPr>
        <w:pStyle w:val="BodyText"/>
        <w:spacing w:before="9"/>
        <w:rPr>
          <w:rFonts w:cstheme="minorHAnsi"/>
          <w:i/>
          <w:szCs w:val="28"/>
        </w:rPr>
      </w:pPr>
      <w:r w:rsidRPr="00355DDD">
        <w:rPr>
          <w:rFonts w:cstheme="minorHAnsi"/>
          <w:noProof/>
          <w:szCs w:val="28"/>
          <w:lang w:val="en-IN" w:eastAsia="en-IN"/>
        </w:rPr>
        <w:lastRenderedPageBreak/>
        <mc:AlternateContent>
          <mc:Choice Requires="wpg">
            <w:drawing>
              <wp:anchor distT="0" distB="0" distL="0" distR="0" simplePos="0" relativeHeight="251682816" behindDoc="1" locked="0" layoutInCell="1" allowOverlap="1" wp14:anchorId="2D152DDD" wp14:editId="42C29E1D">
                <wp:simplePos x="0" y="0"/>
                <wp:positionH relativeFrom="page">
                  <wp:posOffset>1543050</wp:posOffset>
                </wp:positionH>
                <wp:positionV relativeFrom="paragraph">
                  <wp:posOffset>117475</wp:posOffset>
                </wp:positionV>
                <wp:extent cx="5924550" cy="2695575"/>
                <wp:effectExtent l="9525" t="5715" r="0" b="3810"/>
                <wp:wrapTopAndBottom/>
                <wp:docPr id="521" name="Group 5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24550" cy="2695575"/>
                          <a:chOff x="2430" y="185"/>
                          <a:chExt cx="9330" cy="4245"/>
                        </a:xfrm>
                      </wpg:grpSpPr>
                      <pic:pic xmlns:pic="http://schemas.openxmlformats.org/drawingml/2006/picture">
                        <pic:nvPicPr>
                          <pic:cNvPr id="522" name="docshape14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2445" y="199"/>
                            <a:ext cx="9300" cy="41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23" name="docshape142"/>
                        <wps:cNvSpPr>
                          <a:spLocks noChangeArrowheads="1"/>
                        </wps:cNvSpPr>
                        <wps:spPr bwMode="auto">
                          <a:xfrm>
                            <a:off x="2437" y="192"/>
                            <a:ext cx="9315" cy="423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F9BBED5" id="Group 521" o:spid="_x0000_s1026" style="position:absolute;margin-left:121.5pt;margin-top:9.25pt;width:466.5pt;height:212.25pt;z-index:-251633664;mso-wrap-distance-left:0;mso-wrap-distance-right:0;mso-position-horizontal-relative:page" coordorigin="2430,185" coordsize="9330,424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">
                <v:shape id="docshape141" o:spid="_x0000_s1027" type="#_x0000_t75" style="position:absolute;left:2445;top:199;width:9300;height:4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">
                  <v:imagedata r:id="rId94" o:title=""/>
                </v:shape>
                <v:rect id="docshape142" o:spid="_x0000_s1028" style="position:absolute;left:2437;top:192;width:9315;height:42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" filled="f"/>
                <w10:wrap type="topAndBottom" anchorx="page"/>
              </v:group>
            </w:pict>
          </mc:Fallback>
        </mc:AlternateContent>
      </w:r>
    </w:p>
    <w:p w14:paraId="70CB9841" w14:textId="77777777" w:rsidR="0045700C" w:rsidRPr="00355DDD" w:rsidRDefault="0045700C" w:rsidP="00355DDD">
      <w:pPr>
        <w:pStyle w:val="BodyText"/>
        <w:spacing w:before="1"/>
        <w:rPr>
          <w:rFonts w:cstheme="minorHAnsi"/>
          <w:i/>
          <w:szCs w:val="28"/>
        </w:rPr>
      </w:pPr>
    </w:p>
    <w:p w14:paraId="4D9CDCF0" w14:textId="77777777" w:rsidR="0045700C" w:rsidRPr="00355DDD" w:rsidRDefault="0045700C" w:rsidP="000A2592">
      <w:pPr>
        <w:pStyle w:val="ListParagraph"/>
        <w:widowControl w:val="0"/>
        <w:numPr>
          <w:ilvl w:val="0"/>
          <w:numId w:val="21"/>
        </w:numPr>
        <w:tabs>
          <w:tab w:val="left" w:pos="2430"/>
        </w:tabs>
        <w:autoSpaceDE w:val="0"/>
        <w:autoSpaceDN w:val="0"/>
        <w:spacing w:before="100" w:after="0" w:line="240" w:lineRule="auto"/>
        <w:ind w:left="960"/>
        <w:contextualSpacing w:val="0"/>
        <w:rPr>
          <w:rFonts w:cstheme="minorHAnsi"/>
          <w:szCs w:val="28"/>
        </w:rPr>
      </w:pPr>
      <w:r w:rsidRPr="00355DDD">
        <w:rPr>
          <w:rFonts w:cstheme="minorHAnsi"/>
          <w:w w:val="115"/>
          <w:szCs w:val="28"/>
        </w:rPr>
        <w:t>Search</w:t>
      </w:r>
      <w:r w:rsidRPr="00355DDD">
        <w:rPr>
          <w:rFonts w:cstheme="minorHAnsi"/>
          <w:spacing w:val="6"/>
          <w:w w:val="115"/>
          <w:szCs w:val="28"/>
        </w:rPr>
        <w:t xml:space="preserve"> </w:t>
      </w:r>
      <w:r w:rsidRPr="00355DDD">
        <w:rPr>
          <w:rFonts w:cstheme="minorHAnsi"/>
          <w:w w:val="115"/>
          <w:szCs w:val="28"/>
        </w:rPr>
        <w:t>and</w:t>
      </w:r>
      <w:r w:rsidRPr="00355DDD">
        <w:rPr>
          <w:rFonts w:cstheme="minorHAnsi"/>
          <w:spacing w:val="9"/>
          <w:w w:val="115"/>
          <w:szCs w:val="28"/>
        </w:rPr>
        <w:t xml:space="preserve"> </w:t>
      </w:r>
      <w:r w:rsidRPr="00355DDD">
        <w:rPr>
          <w:rFonts w:cstheme="minorHAnsi"/>
          <w:w w:val="115"/>
          <w:szCs w:val="28"/>
        </w:rPr>
        <w:t>select</w:t>
      </w:r>
      <w:r w:rsidRPr="00355DDD">
        <w:rPr>
          <w:rFonts w:cstheme="minorHAnsi"/>
          <w:spacing w:val="7"/>
          <w:w w:val="115"/>
          <w:szCs w:val="28"/>
        </w:rPr>
        <w:t xml:space="preserve"> </w:t>
      </w:r>
      <w:r w:rsidRPr="00355DDD">
        <w:rPr>
          <w:rFonts w:cstheme="minorHAnsi"/>
          <w:b/>
          <w:w w:val="115"/>
          <w:szCs w:val="28"/>
        </w:rPr>
        <w:t>Microsoft</w:t>
      </w:r>
      <w:r w:rsidRPr="00355DDD">
        <w:rPr>
          <w:rFonts w:cstheme="minorHAnsi"/>
          <w:b/>
          <w:spacing w:val="-14"/>
          <w:w w:val="115"/>
          <w:szCs w:val="28"/>
        </w:rPr>
        <w:t xml:space="preserve"> </w:t>
      </w:r>
      <w:r w:rsidRPr="00355DDD">
        <w:rPr>
          <w:rFonts w:cstheme="minorHAnsi"/>
          <w:b/>
          <w:w w:val="115"/>
          <w:szCs w:val="28"/>
        </w:rPr>
        <w:t>Network</w:t>
      </w:r>
      <w:r w:rsidRPr="00355DDD">
        <w:rPr>
          <w:rFonts w:cstheme="minorHAnsi"/>
          <w:b/>
          <w:spacing w:val="-11"/>
          <w:w w:val="115"/>
          <w:szCs w:val="28"/>
        </w:rPr>
        <w:t xml:space="preserve"> </w:t>
      </w:r>
      <w:r w:rsidRPr="00355DDD">
        <w:rPr>
          <w:rFonts w:cstheme="minorHAnsi"/>
          <w:w w:val="115"/>
          <w:szCs w:val="28"/>
        </w:rPr>
        <w:t>from</w:t>
      </w:r>
      <w:r w:rsidRPr="00355DDD">
        <w:rPr>
          <w:rFonts w:cstheme="minorHAnsi"/>
          <w:spacing w:val="4"/>
          <w:w w:val="115"/>
          <w:szCs w:val="28"/>
        </w:rPr>
        <w:t xml:space="preserve"> </w:t>
      </w:r>
      <w:r w:rsidRPr="00355DDD">
        <w:rPr>
          <w:rFonts w:cstheme="minorHAnsi"/>
          <w:w w:val="115"/>
          <w:szCs w:val="28"/>
        </w:rPr>
        <w:t>Add</w:t>
      </w:r>
      <w:r w:rsidRPr="00355DDD">
        <w:rPr>
          <w:rFonts w:cstheme="minorHAnsi"/>
          <w:spacing w:val="9"/>
          <w:w w:val="115"/>
          <w:szCs w:val="28"/>
        </w:rPr>
        <w:t xml:space="preserve"> </w:t>
      </w:r>
      <w:r w:rsidRPr="00355DDD">
        <w:rPr>
          <w:rFonts w:cstheme="minorHAnsi"/>
          <w:w w:val="115"/>
          <w:szCs w:val="28"/>
        </w:rPr>
        <w:t>Permissions</w:t>
      </w:r>
      <w:r w:rsidRPr="00355DDD">
        <w:rPr>
          <w:rFonts w:cstheme="minorHAnsi"/>
          <w:spacing w:val="-1"/>
          <w:w w:val="115"/>
          <w:szCs w:val="28"/>
        </w:rPr>
        <w:t xml:space="preserve"> </w:t>
      </w:r>
      <w:r w:rsidRPr="00355DDD">
        <w:rPr>
          <w:rFonts w:cstheme="minorHAnsi"/>
          <w:spacing w:val="-2"/>
          <w:w w:val="115"/>
          <w:szCs w:val="28"/>
        </w:rPr>
        <w:t>page.</w:t>
      </w:r>
    </w:p>
    <w:p w14:paraId="4DF114F6" w14:textId="7227DAD2" w:rsidR="0045700C" w:rsidRPr="00355DDD" w:rsidRDefault="000A2592" w:rsidP="000A2592">
      <w:pPr>
        <w:spacing w:before="100"/>
        <w:rPr>
          <w:rFonts w:cstheme="minorHAnsi"/>
          <w:i/>
          <w:szCs w:val="28"/>
        </w:rPr>
      </w:pPr>
      <w:r>
        <w:rPr>
          <w:rFonts w:cstheme="minorHAnsi"/>
          <w:i/>
          <w:w w:val="105"/>
          <w:szCs w:val="28"/>
        </w:rPr>
        <w:t xml:space="preserve">              </w:t>
      </w:r>
      <w:r w:rsidR="00FB1C70">
        <w:rPr>
          <w:rFonts w:cstheme="minorHAnsi"/>
          <w:i/>
          <w:w w:val="105"/>
          <w:szCs w:val="28"/>
        </w:rPr>
        <w:t>FIGURE 2</w:t>
      </w:r>
      <w:r w:rsidR="0045700C" w:rsidRPr="00355DDD">
        <w:rPr>
          <w:rFonts w:cstheme="minorHAnsi"/>
          <w:i/>
          <w:w w:val="105"/>
          <w:szCs w:val="28"/>
        </w:rPr>
        <w:t>-9: Add</w:t>
      </w:r>
      <w:r w:rsidR="0045700C" w:rsidRPr="00355DDD">
        <w:rPr>
          <w:rFonts w:cstheme="minorHAnsi"/>
          <w:i/>
          <w:spacing w:val="2"/>
          <w:w w:val="105"/>
          <w:szCs w:val="28"/>
        </w:rPr>
        <w:t xml:space="preserve"> </w:t>
      </w:r>
      <w:r w:rsidR="0045700C" w:rsidRPr="00355DDD">
        <w:rPr>
          <w:rFonts w:cstheme="minorHAnsi"/>
          <w:i/>
          <w:w w:val="105"/>
          <w:szCs w:val="28"/>
        </w:rPr>
        <w:t>permissions</w:t>
      </w:r>
      <w:r w:rsidR="0045700C" w:rsidRPr="00355DDD">
        <w:rPr>
          <w:rFonts w:cstheme="minorHAnsi"/>
          <w:i/>
          <w:spacing w:val="-12"/>
          <w:w w:val="105"/>
          <w:szCs w:val="28"/>
        </w:rPr>
        <w:t xml:space="preserve"> </w:t>
      </w:r>
      <w:r w:rsidR="0045700C" w:rsidRPr="00355DDD">
        <w:rPr>
          <w:rFonts w:cstheme="minorHAnsi"/>
          <w:i/>
          <w:w w:val="105"/>
          <w:szCs w:val="28"/>
        </w:rPr>
        <w:t>-</w:t>
      </w:r>
      <w:r w:rsidR="0045700C" w:rsidRPr="00355DDD">
        <w:rPr>
          <w:rFonts w:cstheme="minorHAnsi"/>
          <w:i/>
          <w:spacing w:val="-5"/>
          <w:w w:val="105"/>
          <w:szCs w:val="28"/>
        </w:rPr>
        <w:t xml:space="preserve"> </w:t>
      </w:r>
      <w:r w:rsidR="0045700C" w:rsidRPr="00355DDD">
        <w:rPr>
          <w:rFonts w:cstheme="minorHAnsi"/>
          <w:i/>
          <w:w w:val="105"/>
          <w:szCs w:val="28"/>
        </w:rPr>
        <w:t>Microsoft</w:t>
      </w:r>
      <w:r w:rsidR="0045700C" w:rsidRPr="00355DDD">
        <w:rPr>
          <w:rFonts w:cstheme="minorHAnsi"/>
          <w:i/>
          <w:spacing w:val="3"/>
          <w:w w:val="105"/>
          <w:szCs w:val="28"/>
        </w:rPr>
        <w:t xml:space="preserve"> </w:t>
      </w:r>
      <w:r w:rsidR="0045700C" w:rsidRPr="00355DDD">
        <w:rPr>
          <w:rFonts w:cstheme="minorHAnsi"/>
          <w:i/>
          <w:w w:val="105"/>
          <w:szCs w:val="28"/>
        </w:rPr>
        <w:t>Network</w:t>
      </w:r>
      <w:r w:rsidR="0045700C" w:rsidRPr="00355DDD">
        <w:rPr>
          <w:rFonts w:cstheme="minorHAnsi"/>
          <w:i/>
          <w:spacing w:val="4"/>
          <w:w w:val="105"/>
          <w:szCs w:val="28"/>
        </w:rPr>
        <w:t xml:space="preserve"> </w:t>
      </w:r>
      <w:r w:rsidR="0045700C" w:rsidRPr="00355DDD">
        <w:rPr>
          <w:rFonts w:cstheme="minorHAnsi"/>
          <w:i/>
          <w:spacing w:val="-4"/>
          <w:w w:val="105"/>
          <w:szCs w:val="28"/>
        </w:rPr>
        <w:t>page</w:t>
      </w:r>
    </w:p>
    <w:p w14:paraId="34BDF6B6" w14:textId="2E783EF8" w:rsidR="0045700C" w:rsidRPr="00355DDD" w:rsidRDefault="0045700C" w:rsidP="00355DDD">
      <w:pPr>
        <w:pStyle w:val="BodyText"/>
        <w:spacing w:before="9"/>
        <w:rPr>
          <w:rFonts w:cstheme="minorHAnsi"/>
          <w:i/>
          <w:szCs w:val="28"/>
        </w:rPr>
      </w:pPr>
      <w:r w:rsidRPr="00355DDD">
        <w:rPr>
          <w:rFonts w:cstheme="minorHAnsi"/>
          <w:noProof/>
          <w:szCs w:val="28"/>
          <w:lang w:val="en-IN" w:eastAsia="en-IN"/>
        </w:rPr>
        <mc:AlternateContent>
          <mc:Choice Requires="wpg">
            <w:drawing>
              <wp:anchor distT="0" distB="0" distL="0" distR="0" simplePos="0" relativeHeight="251684864" behindDoc="1" locked="0" layoutInCell="1" allowOverlap="1" wp14:anchorId="0C1E1947" wp14:editId="1527AF2E">
                <wp:simplePos x="0" y="0"/>
                <wp:positionH relativeFrom="page">
                  <wp:posOffset>1543050</wp:posOffset>
                </wp:positionH>
                <wp:positionV relativeFrom="paragraph">
                  <wp:posOffset>117475</wp:posOffset>
                </wp:positionV>
                <wp:extent cx="5867400" cy="2647950"/>
                <wp:effectExtent l="9525" t="5715" r="0" b="3810"/>
                <wp:wrapTopAndBottom/>
                <wp:docPr id="530" name="Group 5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67400" cy="2647950"/>
                          <a:chOff x="2430" y="185"/>
                          <a:chExt cx="9240" cy="4170"/>
                        </a:xfrm>
                      </wpg:grpSpPr>
                      <pic:pic xmlns:pic="http://schemas.openxmlformats.org/drawingml/2006/picture">
                        <pic:nvPicPr>
                          <pic:cNvPr id="531" name="docshape14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2445" y="199"/>
                            <a:ext cx="9210" cy="41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32" name="docshape145"/>
                        <wps:cNvSpPr>
                          <a:spLocks noChangeArrowheads="1"/>
                        </wps:cNvSpPr>
                        <wps:spPr bwMode="auto">
                          <a:xfrm>
                            <a:off x="2437" y="192"/>
                            <a:ext cx="9225" cy="415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67630C2" id="Group 530" o:spid="_x0000_s1026" style="position:absolute;margin-left:121.5pt;margin-top:9.25pt;width:462pt;height:208.5pt;z-index:-251631616;mso-wrap-distance-left:0;mso-wrap-distance-right:0;mso-position-horizontal-relative:page" coordorigin="2430,185" coordsize="9240,417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">
                <v:shape id="docshape144" o:spid="_x0000_s1027" type="#_x0000_t75" style="position:absolute;left:2445;top:199;width:9210;height:41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">
                  <v:imagedata r:id="rId96" o:title=""/>
                </v:shape>
                <v:rect id="docshape145" o:spid="_x0000_s1028" style="position:absolute;left:2437;top:192;width:9225;height:41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" filled="f"/>
                <w10:wrap type="topAndBottom" anchorx="page"/>
              </v:group>
            </w:pict>
          </mc:Fallback>
        </mc:AlternateContent>
      </w:r>
    </w:p>
    <w:p w14:paraId="76AE79AF" w14:textId="77777777" w:rsidR="0045700C" w:rsidRPr="00355DDD" w:rsidRDefault="0045700C" w:rsidP="00355DDD">
      <w:pPr>
        <w:pStyle w:val="BodyText"/>
        <w:spacing w:before="1"/>
        <w:rPr>
          <w:rFonts w:cstheme="minorHAnsi"/>
          <w:i/>
          <w:szCs w:val="28"/>
        </w:rPr>
      </w:pPr>
    </w:p>
    <w:p w14:paraId="1E7F190D" w14:textId="77777777" w:rsidR="0045700C" w:rsidRPr="00355DDD" w:rsidRDefault="0045700C" w:rsidP="000A2592">
      <w:pPr>
        <w:pStyle w:val="ListParagraph"/>
        <w:widowControl w:val="0"/>
        <w:numPr>
          <w:ilvl w:val="0"/>
          <w:numId w:val="21"/>
        </w:numPr>
        <w:tabs>
          <w:tab w:val="left" w:pos="390"/>
        </w:tabs>
        <w:autoSpaceDE w:val="0"/>
        <w:autoSpaceDN w:val="0"/>
        <w:spacing w:before="100" w:after="0" w:line="240" w:lineRule="auto"/>
        <w:ind w:right="423"/>
        <w:contextualSpacing w:val="0"/>
        <w:jc w:val="center"/>
        <w:rPr>
          <w:rFonts w:cstheme="minorHAnsi"/>
          <w:szCs w:val="28"/>
        </w:rPr>
      </w:pPr>
      <w:r w:rsidRPr="00355DDD">
        <w:rPr>
          <w:rFonts w:cstheme="minorHAnsi"/>
          <w:w w:val="110"/>
          <w:szCs w:val="28"/>
        </w:rPr>
        <w:t>Select</w:t>
      </w:r>
      <w:r w:rsidRPr="00355DDD">
        <w:rPr>
          <w:rFonts w:cstheme="minorHAnsi"/>
          <w:spacing w:val="22"/>
          <w:w w:val="110"/>
          <w:szCs w:val="28"/>
        </w:rPr>
        <w:t xml:space="preserve"> </w:t>
      </w:r>
      <w:r w:rsidRPr="00355DDD">
        <w:rPr>
          <w:rFonts w:cstheme="minorHAnsi"/>
          <w:w w:val="110"/>
          <w:szCs w:val="28"/>
        </w:rPr>
        <w:t>the</w:t>
      </w:r>
      <w:r w:rsidRPr="00355DDD">
        <w:rPr>
          <w:rFonts w:cstheme="minorHAnsi"/>
          <w:spacing w:val="17"/>
          <w:w w:val="110"/>
          <w:szCs w:val="28"/>
        </w:rPr>
        <w:t xml:space="preserve"> </w:t>
      </w:r>
      <w:r w:rsidRPr="00355DDD">
        <w:rPr>
          <w:rFonts w:cstheme="minorHAnsi"/>
          <w:b/>
          <w:w w:val="110"/>
          <w:szCs w:val="28"/>
        </w:rPr>
        <w:t>Permission</w:t>
      </w:r>
      <w:r w:rsidRPr="00355DDD">
        <w:rPr>
          <w:rFonts w:cstheme="minorHAnsi"/>
          <w:b/>
          <w:spacing w:val="-8"/>
          <w:w w:val="110"/>
          <w:szCs w:val="28"/>
        </w:rPr>
        <w:t xml:space="preserve"> </w:t>
      </w:r>
      <w:r w:rsidRPr="00355DDD">
        <w:rPr>
          <w:rFonts w:cstheme="minorHAnsi"/>
          <w:w w:val="110"/>
          <w:szCs w:val="28"/>
        </w:rPr>
        <w:t>check</w:t>
      </w:r>
      <w:r w:rsidRPr="00355DDD">
        <w:rPr>
          <w:rFonts w:cstheme="minorHAnsi"/>
          <w:spacing w:val="29"/>
          <w:w w:val="110"/>
          <w:szCs w:val="28"/>
        </w:rPr>
        <w:t xml:space="preserve"> </w:t>
      </w:r>
      <w:r w:rsidRPr="00355DDD">
        <w:rPr>
          <w:rFonts w:cstheme="minorHAnsi"/>
          <w:w w:val="110"/>
          <w:szCs w:val="28"/>
        </w:rPr>
        <w:t>box</w:t>
      </w:r>
      <w:r w:rsidRPr="00355DDD">
        <w:rPr>
          <w:rFonts w:cstheme="minorHAnsi"/>
          <w:spacing w:val="20"/>
          <w:w w:val="110"/>
          <w:szCs w:val="28"/>
        </w:rPr>
        <w:t xml:space="preserve"> </w:t>
      </w:r>
      <w:r w:rsidRPr="00355DDD">
        <w:rPr>
          <w:rFonts w:cstheme="minorHAnsi"/>
          <w:w w:val="110"/>
          <w:szCs w:val="28"/>
        </w:rPr>
        <w:t>and</w:t>
      </w:r>
      <w:r w:rsidRPr="00355DDD">
        <w:rPr>
          <w:rFonts w:cstheme="minorHAnsi"/>
          <w:spacing w:val="25"/>
          <w:w w:val="110"/>
          <w:szCs w:val="28"/>
        </w:rPr>
        <w:t xml:space="preserve"> </w:t>
      </w:r>
      <w:r w:rsidRPr="00355DDD">
        <w:rPr>
          <w:rFonts w:cstheme="minorHAnsi"/>
          <w:w w:val="110"/>
          <w:szCs w:val="28"/>
        </w:rPr>
        <w:t>click</w:t>
      </w:r>
      <w:r w:rsidRPr="00355DDD">
        <w:rPr>
          <w:rFonts w:cstheme="minorHAnsi"/>
          <w:spacing w:val="30"/>
          <w:w w:val="110"/>
          <w:szCs w:val="28"/>
        </w:rPr>
        <w:t xml:space="preserve"> </w:t>
      </w:r>
      <w:r w:rsidRPr="00355DDD">
        <w:rPr>
          <w:rFonts w:cstheme="minorHAnsi"/>
          <w:b/>
          <w:w w:val="110"/>
          <w:szCs w:val="28"/>
        </w:rPr>
        <w:t>Add</w:t>
      </w:r>
      <w:r w:rsidRPr="00355DDD">
        <w:rPr>
          <w:rFonts w:cstheme="minorHAnsi"/>
          <w:b/>
          <w:spacing w:val="-5"/>
          <w:w w:val="110"/>
          <w:szCs w:val="28"/>
        </w:rPr>
        <w:t xml:space="preserve"> </w:t>
      </w:r>
      <w:r w:rsidRPr="00355DDD">
        <w:rPr>
          <w:rFonts w:cstheme="minorHAnsi"/>
          <w:w w:val="110"/>
          <w:szCs w:val="28"/>
        </w:rPr>
        <w:t>and</w:t>
      </w:r>
      <w:r w:rsidRPr="00355DDD">
        <w:rPr>
          <w:rFonts w:cstheme="minorHAnsi"/>
          <w:spacing w:val="25"/>
          <w:w w:val="110"/>
          <w:szCs w:val="28"/>
        </w:rPr>
        <w:t xml:space="preserve"> </w:t>
      </w:r>
      <w:r w:rsidRPr="00355DDD">
        <w:rPr>
          <w:rFonts w:cstheme="minorHAnsi"/>
          <w:b/>
          <w:w w:val="110"/>
          <w:szCs w:val="28"/>
        </w:rPr>
        <w:t>Review</w:t>
      </w:r>
      <w:r w:rsidRPr="00355DDD">
        <w:rPr>
          <w:rFonts w:cstheme="minorHAnsi"/>
          <w:b/>
          <w:spacing w:val="-6"/>
          <w:w w:val="110"/>
          <w:szCs w:val="28"/>
        </w:rPr>
        <w:t xml:space="preserve"> </w:t>
      </w:r>
      <w:r w:rsidRPr="00355DDD">
        <w:rPr>
          <w:rFonts w:cstheme="minorHAnsi"/>
          <w:b/>
          <w:w w:val="110"/>
          <w:szCs w:val="28"/>
        </w:rPr>
        <w:t>+</w:t>
      </w:r>
      <w:r w:rsidRPr="00355DDD">
        <w:rPr>
          <w:rFonts w:cstheme="minorHAnsi"/>
          <w:b/>
          <w:spacing w:val="2"/>
          <w:w w:val="110"/>
          <w:szCs w:val="28"/>
        </w:rPr>
        <w:t xml:space="preserve"> </w:t>
      </w:r>
      <w:r w:rsidRPr="00355DDD">
        <w:rPr>
          <w:rFonts w:cstheme="minorHAnsi"/>
          <w:b/>
          <w:spacing w:val="-2"/>
          <w:w w:val="110"/>
          <w:szCs w:val="28"/>
        </w:rPr>
        <w:t>create</w:t>
      </w:r>
      <w:r w:rsidRPr="00355DDD">
        <w:rPr>
          <w:rFonts w:cstheme="minorHAnsi"/>
          <w:spacing w:val="-2"/>
          <w:w w:val="110"/>
          <w:szCs w:val="28"/>
        </w:rPr>
        <w:t>.</w:t>
      </w:r>
    </w:p>
    <w:p w14:paraId="0CF0BF8C" w14:textId="4692F530" w:rsidR="0045700C" w:rsidRPr="00355DDD" w:rsidRDefault="00FB1C70" w:rsidP="00355DDD">
      <w:pPr>
        <w:spacing w:before="186"/>
        <w:ind w:left="600"/>
        <w:rPr>
          <w:rFonts w:cstheme="minorHAnsi"/>
          <w:i/>
          <w:szCs w:val="28"/>
        </w:rPr>
      </w:pPr>
      <w:r>
        <w:rPr>
          <w:rFonts w:cstheme="minorHAnsi"/>
          <w:i/>
          <w:w w:val="105"/>
          <w:szCs w:val="28"/>
        </w:rPr>
        <w:t>FIGURE 2</w:t>
      </w:r>
      <w:r w:rsidR="0045700C" w:rsidRPr="00355DDD">
        <w:rPr>
          <w:rFonts w:cstheme="minorHAnsi"/>
          <w:i/>
          <w:w w:val="105"/>
          <w:szCs w:val="28"/>
        </w:rPr>
        <w:t>-10:</w:t>
      </w:r>
      <w:r w:rsidR="0045700C" w:rsidRPr="00355DDD">
        <w:rPr>
          <w:rFonts w:cstheme="minorHAnsi"/>
          <w:i/>
          <w:spacing w:val="-11"/>
          <w:w w:val="105"/>
          <w:szCs w:val="28"/>
        </w:rPr>
        <w:t xml:space="preserve"> </w:t>
      </w:r>
      <w:r w:rsidR="0045700C" w:rsidRPr="00355DDD">
        <w:rPr>
          <w:rFonts w:cstheme="minorHAnsi"/>
          <w:i/>
          <w:w w:val="105"/>
          <w:szCs w:val="28"/>
        </w:rPr>
        <w:t>Microsoft</w:t>
      </w:r>
      <w:r w:rsidR="0045700C" w:rsidRPr="00355DDD">
        <w:rPr>
          <w:rFonts w:cstheme="minorHAnsi"/>
          <w:i/>
          <w:spacing w:val="-8"/>
          <w:w w:val="105"/>
          <w:szCs w:val="28"/>
        </w:rPr>
        <w:t xml:space="preserve"> </w:t>
      </w:r>
      <w:r w:rsidR="0045700C" w:rsidRPr="00355DDD">
        <w:rPr>
          <w:rFonts w:cstheme="minorHAnsi"/>
          <w:i/>
          <w:w w:val="105"/>
          <w:szCs w:val="28"/>
        </w:rPr>
        <w:t>Network</w:t>
      </w:r>
      <w:r w:rsidR="0045700C" w:rsidRPr="00355DDD">
        <w:rPr>
          <w:rFonts w:cstheme="minorHAnsi"/>
          <w:i/>
          <w:spacing w:val="-8"/>
          <w:w w:val="105"/>
          <w:szCs w:val="28"/>
        </w:rPr>
        <w:t xml:space="preserve"> </w:t>
      </w:r>
      <w:r w:rsidR="0045700C" w:rsidRPr="00355DDD">
        <w:rPr>
          <w:rFonts w:cstheme="minorHAnsi"/>
          <w:i/>
          <w:w w:val="105"/>
          <w:szCs w:val="28"/>
        </w:rPr>
        <w:t>permissions</w:t>
      </w:r>
      <w:r w:rsidR="0045700C" w:rsidRPr="00355DDD">
        <w:rPr>
          <w:rFonts w:cstheme="minorHAnsi"/>
          <w:i/>
          <w:spacing w:val="-17"/>
          <w:w w:val="105"/>
          <w:szCs w:val="28"/>
        </w:rPr>
        <w:t xml:space="preserve"> </w:t>
      </w:r>
      <w:r w:rsidR="0045700C" w:rsidRPr="00355DDD">
        <w:rPr>
          <w:rFonts w:cstheme="minorHAnsi"/>
          <w:i/>
          <w:spacing w:val="-2"/>
          <w:w w:val="105"/>
          <w:szCs w:val="28"/>
        </w:rPr>
        <w:t>window</w:t>
      </w:r>
    </w:p>
    <w:p w14:paraId="0AF11DB4" w14:textId="26CD7A0E" w:rsidR="0045700C" w:rsidRPr="00355DDD" w:rsidRDefault="0045700C" w:rsidP="00355DDD">
      <w:pPr>
        <w:pStyle w:val="BodyText"/>
        <w:spacing w:before="9"/>
        <w:rPr>
          <w:rFonts w:cstheme="minorHAnsi"/>
          <w:i/>
          <w:szCs w:val="28"/>
        </w:rPr>
      </w:pPr>
      <w:r w:rsidRPr="00355DDD">
        <w:rPr>
          <w:rFonts w:cstheme="minorHAnsi"/>
          <w:noProof/>
          <w:szCs w:val="28"/>
          <w:lang w:val="en-IN" w:eastAsia="en-IN"/>
        </w:rPr>
        <w:lastRenderedPageBreak/>
        <mc:AlternateContent>
          <mc:Choice Requires="wpg">
            <w:drawing>
              <wp:anchor distT="0" distB="0" distL="0" distR="0" simplePos="0" relativeHeight="251685888" behindDoc="1" locked="0" layoutInCell="1" allowOverlap="1" wp14:anchorId="79BC7568" wp14:editId="7599C2A7">
                <wp:simplePos x="0" y="0"/>
                <wp:positionH relativeFrom="page">
                  <wp:posOffset>1543050</wp:posOffset>
                </wp:positionH>
                <wp:positionV relativeFrom="paragraph">
                  <wp:posOffset>117475</wp:posOffset>
                </wp:positionV>
                <wp:extent cx="5981700" cy="2733675"/>
                <wp:effectExtent l="9525" t="3175" r="0" b="6350"/>
                <wp:wrapTopAndBottom/>
                <wp:docPr id="527" name="Group 5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81700" cy="2733675"/>
                          <a:chOff x="2430" y="185"/>
                          <a:chExt cx="9420" cy="4305"/>
                        </a:xfrm>
                      </wpg:grpSpPr>
                      <pic:pic xmlns:pic="http://schemas.openxmlformats.org/drawingml/2006/picture">
                        <pic:nvPicPr>
                          <pic:cNvPr id="528" name="docshape147"/>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2445" y="200"/>
                            <a:ext cx="9390" cy="42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29" name="docshape148"/>
                        <wps:cNvSpPr>
                          <a:spLocks noChangeArrowheads="1"/>
                        </wps:cNvSpPr>
                        <wps:spPr bwMode="auto">
                          <a:xfrm>
                            <a:off x="2437" y="192"/>
                            <a:ext cx="9405" cy="429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D9179D4" id="Group 527" o:spid="_x0000_s1026" style="position:absolute;margin-left:121.5pt;margin-top:9.25pt;width:471pt;height:215.25pt;z-index:-251630592;mso-wrap-distance-left:0;mso-wrap-distance-right:0;mso-position-horizontal-relative:page" coordorigin="2430,185" coordsize="9420,430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">
                <v:shape id="docshape147" o:spid="_x0000_s1027" type="#_x0000_t75" style="position:absolute;left:2445;top:200;width:9390;height:42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">
                  <v:imagedata r:id="rId98" o:title=""/>
                </v:shape>
                <v:rect id="docshape148" o:spid="_x0000_s1028" style="position:absolute;left:2437;top:192;width:9405;height:4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" filled="f"/>
                <w10:wrap type="topAndBottom" anchorx="page"/>
              </v:group>
            </w:pict>
          </mc:Fallback>
        </mc:AlternateContent>
      </w:r>
    </w:p>
    <w:p w14:paraId="5F0D2C93" w14:textId="77777777" w:rsidR="0045700C" w:rsidRPr="00355DDD" w:rsidRDefault="0045700C" w:rsidP="00355DDD">
      <w:pPr>
        <w:pStyle w:val="BodyText"/>
        <w:spacing w:before="1"/>
        <w:rPr>
          <w:rFonts w:cstheme="minorHAnsi"/>
          <w:i/>
          <w:szCs w:val="28"/>
        </w:rPr>
      </w:pPr>
    </w:p>
    <w:p w14:paraId="1773E75C" w14:textId="77777777" w:rsidR="0045700C" w:rsidRPr="00355DDD" w:rsidRDefault="0045700C" w:rsidP="00355DDD">
      <w:pPr>
        <w:spacing w:before="100"/>
        <w:ind w:left="600"/>
        <w:rPr>
          <w:rFonts w:cstheme="minorHAnsi"/>
          <w:szCs w:val="28"/>
        </w:rPr>
      </w:pPr>
      <w:r w:rsidRPr="00355DDD">
        <w:rPr>
          <w:rFonts w:cstheme="minorHAnsi"/>
          <w:w w:val="110"/>
          <w:szCs w:val="28"/>
        </w:rPr>
        <w:t>The</w:t>
      </w:r>
      <w:r w:rsidRPr="00355DDD">
        <w:rPr>
          <w:rFonts w:cstheme="minorHAnsi"/>
          <w:spacing w:val="19"/>
          <w:w w:val="110"/>
          <w:szCs w:val="28"/>
        </w:rPr>
        <w:t xml:space="preserve"> </w:t>
      </w:r>
      <w:r w:rsidRPr="00355DDD">
        <w:rPr>
          <w:rFonts w:cstheme="minorHAnsi"/>
          <w:b/>
          <w:w w:val="110"/>
          <w:szCs w:val="28"/>
        </w:rPr>
        <w:t>Create</w:t>
      </w:r>
      <w:r w:rsidRPr="00355DDD">
        <w:rPr>
          <w:rFonts w:cstheme="minorHAnsi"/>
          <w:b/>
          <w:spacing w:val="7"/>
          <w:w w:val="110"/>
          <w:szCs w:val="28"/>
        </w:rPr>
        <w:t xml:space="preserve"> </w:t>
      </w:r>
      <w:r w:rsidRPr="00355DDD">
        <w:rPr>
          <w:rFonts w:cstheme="minorHAnsi"/>
          <w:b/>
          <w:w w:val="110"/>
          <w:szCs w:val="28"/>
        </w:rPr>
        <w:t>a</w:t>
      </w:r>
      <w:r w:rsidRPr="00355DDD">
        <w:rPr>
          <w:rFonts w:cstheme="minorHAnsi"/>
          <w:b/>
          <w:spacing w:val="8"/>
          <w:w w:val="110"/>
          <w:szCs w:val="28"/>
        </w:rPr>
        <w:t xml:space="preserve"> </w:t>
      </w:r>
      <w:r w:rsidRPr="00355DDD">
        <w:rPr>
          <w:rFonts w:cstheme="minorHAnsi"/>
          <w:b/>
          <w:w w:val="110"/>
          <w:szCs w:val="28"/>
        </w:rPr>
        <w:t>custom</w:t>
      </w:r>
      <w:r w:rsidRPr="00355DDD">
        <w:rPr>
          <w:rFonts w:cstheme="minorHAnsi"/>
          <w:b/>
          <w:spacing w:val="-7"/>
          <w:w w:val="110"/>
          <w:szCs w:val="28"/>
        </w:rPr>
        <w:t xml:space="preserve"> </w:t>
      </w:r>
      <w:r w:rsidRPr="00355DDD">
        <w:rPr>
          <w:rFonts w:cstheme="minorHAnsi"/>
          <w:b/>
          <w:w w:val="110"/>
          <w:szCs w:val="28"/>
        </w:rPr>
        <w:t>role</w:t>
      </w:r>
      <w:r w:rsidRPr="00355DDD">
        <w:rPr>
          <w:rFonts w:cstheme="minorHAnsi"/>
          <w:b/>
          <w:spacing w:val="7"/>
          <w:w w:val="110"/>
          <w:szCs w:val="28"/>
        </w:rPr>
        <w:t xml:space="preserve"> </w:t>
      </w:r>
      <w:r w:rsidRPr="00355DDD">
        <w:rPr>
          <w:rFonts w:cstheme="minorHAnsi"/>
          <w:w w:val="110"/>
          <w:szCs w:val="28"/>
        </w:rPr>
        <w:t>confirmation</w:t>
      </w:r>
      <w:r w:rsidRPr="00355DDD">
        <w:rPr>
          <w:rFonts w:cstheme="minorHAnsi"/>
          <w:spacing w:val="23"/>
          <w:w w:val="110"/>
          <w:szCs w:val="28"/>
        </w:rPr>
        <w:t xml:space="preserve"> </w:t>
      </w:r>
      <w:r w:rsidRPr="00355DDD">
        <w:rPr>
          <w:rFonts w:cstheme="minorHAnsi"/>
          <w:w w:val="110"/>
          <w:szCs w:val="28"/>
        </w:rPr>
        <w:t>window</w:t>
      </w:r>
      <w:r w:rsidRPr="00355DDD">
        <w:rPr>
          <w:rFonts w:cstheme="minorHAnsi"/>
          <w:spacing w:val="25"/>
          <w:w w:val="110"/>
          <w:szCs w:val="28"/>
        </w:rPr>
        <w:t xml:space="preserve"> </w:t>
      </w:r>
      <w:r w:rsidRPr="00355DDD">
        <w:rPr>
          <w:rFonts w:cstheme="minorHAnsi"/>
          <w:w w:val="110"/>
          <w:szCs w:val="28"/>
        </w:rPr>
        <w:t>is</w:t>
      </w:r>
      <w:r w:rsidRPr="00355DDD">
        <w:rPr>
          <w:rFonts w:cstheme="minorHAnsi"/>
          <w:spacing w:val="14"/>
          <w:w w:val="110"/>
          <w:szCs w:val="28"/>
        </w:rPr>
        <w:t xml:space="preserve"> </w:t>
      </w:r>
      <w:r w:rsidRPr="00355DDD">
        <w:rPr>
          <w:rFonts w:cstheme="minorHAnsi"/>
          <w:spacing w:val="-2"/>
          <w:w w:val="110"/>
          <w:szCs w:val="28"/>
        </w:rPr>
        <w:t>displayed.</w:t>
      </w:r>
    </w:p>
    <w:p w14:paraId="0FC3A38C" w14:textId="77777777" w:rsidR="0045700C" w:rsidRPr="00355DDD" w:rsidRDefault="0045700C" w:rsidP="00355DDD">
      <w:pPr>
        <w:pStyle w:val="ListParagraph"/>
        <w:widowControl w:val="0"/>
        <w:tabs>
          <w:tab w:val="left" w:pos="2430"/>
        </w:tabs>
        <w:autoSpaceDE w:val="0"/>
        <w:autoSpaceDN w:val="0"/>
        <w:spacing w:before="100" w:after="0" w:line="240" w:lineRule="auto"/>
        <w:ind w:left="-1110"/>
        <w:contextualSpacing w:val="0"/>
        <w:rPr>
          <w:rFonts w:cstheme="minorHAnsi"/>
          <w:szCs w:val="28"/>
        </w:rPr>
      </w:pPr>
    </w:p>
    <w:p w14:paraId="0DFD1231" w14:textId="77777777" w:rsidR="0045700C" w:rsidRPr="00355DDD" w:rsidRDefault="0045700C" w:rsidP="00355DDD">
      <w:pPr>
        <w:pStyle w:val="BodyText"/>
        <w:rPr>
          <w:rFonts w:cstheme="minorHAnsi"/>
          <w:szCs w:val="28"/>
        </w:rPr>
      </w:pPr>
    </w:p>
    <w:p w14:paraId="40AFA0D1" w14:textId="77777777" w:rsidR="0045700C" w:rsidRPr="00355DDD" w:rsidRDefault="0045700C" w:rsidP="00355DDD">
      <w:pPr>
        <w:pStyle w:val="BodyText"/>
        <w:spacing w:before="7"/>
        <w:rPr>
          <w:rFonts w:cstheme="minorHAnsi"/>
          <w:szCs w:val="28"/>
        </w:rPr>
      </w:pPr>
    </w:p>
    <w:p w14:paraId="2CB9428D" w14:textId="273CFCB8" w:rsidR="0045700C" w:rsidRPr="00355DDD" w:rsidRDefault="0045700C" w:rsidP="00355DDD">
      <w:pPr>
        <w:pStyle w:val="BodyText"/>
        <w:ind w:left="599"/>
        <w:rPr>
          <w:rFonts w:cstheme="minorHAnsi"/>
          <w:szCs w:val="28"/>
        </w:rPr>
      </w:pPr>
      <w:r w:rsidRPr="00355DDD">
        <w:rPr>
          <w:rFonts w:cstheme="minorHAnsi"/>
          <w:noProof/>
          <w:szCs w:val="28"/>
          <w:lang w:val="en-IN" w:eastAsia="en-IN"/>
        </w:rPr>
        <mc:AlternateContent>
          <mc:Choice Requires="wpg">
            <w:drawing>
              <wp:inline distT="0" distB="0" distL="0" distR="0" wp14:anchorId="71EF9C92" wp14:editId="20ACFB9A">
                <wp:extent cx="6000750" cy="2628900"/>
                <wp:effectExtent l="5715" t="5715" r="3810" b="3810"/>
                <wp:docPr id="534" name="Group 5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00750" cy="2628900"/>
                          <a:chOff x="0" y="0"/>
                          <a:chExt cx="9450" cy="4140"/>
                        </a:xfrm>
                      </wpg:grpSpPr>
                      <pic:pic xmlns:pic="http://schemas.openxmlformats.org/drawingml/2006/picture">
                        <pic:nvPicPr>
                          <pic:cNvPr id="535" name="docshape150"/>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15" y="95"/>
                            <a:ext cx="9279" cy="40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36" name="docshape151"/>
                        <wps:cNvSpPr>
                          <a:spLocks noChangeArrowheads="1"/>
                        </wps:cNvSpPr>
                        <wps:spPr bwMode="auto">
                          <a:xfrm>
                            <a:off x="7" y="7"/>
                            <a:ext cx="9435" cy="412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509337DD" id="Group 534" o:spid="_x0000_s1026" style="width:472.5pt;height:207pt;mso-position-horizontal-relative:char;mso-position-vertical-relative:line" coordsize="9450,414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">
                <v:shape id="docshape150" o:spid="_x0000_s1027" type="#_x0000_t75" style="position:absolute;left:15;top:95;width:9279;height:4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">
                  <v:imagedata r:id="rId100" o:title=""/>
                </v:shape>
                <v:rect id="docshape151" o:spid="_x0000_s1028" style="position:absolute;left:7;top:7;width:9435;height:41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" filled="f"/>
                <w10:anchorlock/>
              </v:group>
            </w:pict>
          </mc:Fallback>
        </mc:AlternateContent>
      </w:r>
    </w:p>
    <w:p w14:paraId="5A3ADFC8" w14:textId="77777777" w:rsidR="0045700C" w:rsidRPr="00355DDD" w:rsidRDefault="0045700C" w:rsidP="00355DDD">
      <w:pPr>
        <w:pStyle w:val="BodyText"/>
        <w:spacing w:before="7"/>
        <w:rPr>
          <w:rFonts w:cstheme="minorHAnsi"/>
          <w:szCs w:val="28"/>
        </w:rPr>
      </w:pPr>
    </w:p>
    <w:p w14:paraId="32A07526" w14:textId="77777777" w:rsidR="000A2592" w:rsidRPr="000A2592" w:rsidRDefault="0045700C" w:rsidP="00770544">
      <w:pPr>
        <w:pStyle w:val="ListParagraph"/>
        <w:widowControl w:val="0"/>
        <w:numPr>
          <w:ilvl w:val="0"/>
          <w:numId w:val="21"/>
        </w:numPr>
        <w:tabs>
          <w:tab w:val="left" w:pos="390"/>
          <w:tab w:val="left" w:pos="3896"/>
        </w:tabs>
        <w:autoSpaceDE w:val="0"/>
        <w:autoSpaceDN w:val="0"/>
        <w:spacing w:before="21" w:after="0" w:line="302" w:lineRule="auto"/>
        <w:ind w:right="2074"/>
        <w:contextualSpacing w:val="0"/>
        <w:jc w:val="center"/>
        <w:rPr>
          <w:rFonts w:cstheme="minorHAnsi"/>
          <w:b/>
          <w:szCs w:val="28"/>
        </w:rPr>
      </w:pPr>
      <w:r w:rsidRPr="000A2592">
        <w:rPr>
          <w:rFonts w:cstheme="minorHAnsi"/>
          <w:w w:val="110"/>
          <w:szCs w:val="28"/>
        </w:rPr>
        <w:t>Click OK to successfully create the custom role with permissions.</w:t>
      </w:r>
    </w:p>
    <w:p w14:paraId="3C4F8B54" w14:textId="390C936A" w:rsidR="0045700C" w:rsidRPr="00355DDD" w:rsidRDefault="0045700C" w:rsidP="000A2592">
      <w:pPr>
        <w:pStyle w:val="ListParagraph"/>
        <w:widowControl w:val="0"/>
        <w:tabs>
          <w:tab w:val="left" w:pos="390"/>
          <w:tab w:val="left" w:pos="3896"/>
        </w:tabs>
        <w:autoSpaceDE w:val="0"/>
        <w:autoSpaceDN w:val="0"/>
        <w:spacing w:before="21" w:after="0" w:line="302" w:lineRule="auto"/>
        <w:ind w:right="2074"/>
        <w:contextualSpacing w:val="0"/>
        <w:rPr>
          <w:rFonts w:cstheme="minorHAnsi"/>
          <w:szCs w:val="28"/>
        </w:rPr>
      </w:pPr>
      <w:r w:rsidRPr="000A2592">
        <w:rPr>
          <w:rFonts w:cstheme="minorHAnsi"/>
          <w:b/>
          <w:spacing w:val="-4"/>
          <w:w w:val="120"/>
          <w:szCs w:val="28"/>
        </w:rPr>
        <w:t>NOTE:</w:t>
      </w:r>
      <w:r w:rsidR="000A2592">
        <w:rPr>
          <w:rFonts w:cstheme="minorHAnsi"/>
          <w:b/>
          <w:spacing w:val="-4"/>
          <w:w w:val="120"/>
          <w:szCs w:val="28"/>
        </w:rPr>
        <w:t xml:space="preserve"> </w:t>
      </w:r>
      <w:r w:rsidRPr="00355DDD">
        <w:rPr>
          <w:rFonts w:cstheme="minorHAnsi"/>
          <w:w w:val="120"/>
          <w:szCs w:val="28"/>
        </w:rPr>
        <w:t>It may take the system a few minutes to display your</w:t>
      </w:r>
      <w:r w:rsidRPr="00355DDD">
        <w:rPr>
          <w:rFonts w:cstheme="minorHAnsi"/>
          <w:spacing w:val="27"/>
          <w:w w:val="120"/>
          <w:szCs w:val="28"/>
        </w:rPr>
        <w:t xml:space="preserve"> </w:t>
      </w:r>
      <w:r w:rsidRPr="00355DDD">
        <w:rPr>
          <w:rFonts w:cstheme="minorHAnsi"/>
          <w:w w:val="120"/>
          <w:szCs w:val="28"/>
        </w:rPr>
        <w:t xml:space="preserve">role </w:t>
      </w:r>
      <w:r w:rsidRPr="00355DDD">
        <w:rPr>
          <w:rFonts w:cstheme="minorHAnsi"/>
          <w:spacing w:val="-2"/>
          <w:w w:val="120"/>
          <w:szCs w:val="28"/>
        </w:rPr>
        <w:t>everywhere.</w:t>
      </w:r>
    </w:p>
    <w:p w14:paraId="3A08BA20" w14:textId="5384B9D7" w:rsidR="000B4314" w:rsidRPr="00053DE5" w:rsidRDefault="009634FD" w:rsidP="00355DDD">
      <w:pPr>
        <w:pStyle w:val="Heading4"/>
        <w:rPr>
          <w:i w:val="0"/>
          <w:iCs w:val="0"/>
        </w:rPr>
      </w:pPr>
      <w:r>
        <w:rPr>
          <w:i w:val="0"/>
          <w:iCs w:val="0"/>
        </w:rPr>
        <w:lastRenderedPageBreak/>
        <w:t xml:space="preserve">2. </w:t>
      </w:r>
      <w:r w:rsidR="00F60918" w:rsidRPr="00053DE5">
        <w:rPr>
          <w:i w:val="0"/>
          <w:iCs w:val="0"/>
        </w:rPr>
        <w:t>Register a Service Application</w:t>
      </w:r>
    </w:p>
    <w:p w14:paraId="433113F6" w14:textId="77777777" w:rsidR="00E17D42" w:rsidRPr="00355DDD" w:rsidRDefault="00E17D42" w:rsidP="00355DDD">
      <w:pPr>
        <w:pStyle w:val="BodyText"/>
        <w:spacing w:before="100"/>
        <w:rPr>
          <w:rFonts w:cstheme="minorHAnsi"/>
          <w:szCs w:val="28"/>
        </w:rPr>
      </w:pPr>
      <w:r w:rsidRPr="00355DDD">
        <w:rPr>
          <w:rFonts w:cstheme="minorHAnsi"/>
          <w:w w:val="115"/>
          <w:szCs w:val="28"/>
        </w:rPr>
        <w:t>To</w:t>
      </w:r>
      <w:r w:rsidRPr="00355DDD">
        <w:rPr>
          <w:rFonts w:cstheme="minorHAnsi"/>
          <w:spacing w:val="9"/>
          <w:w w:val="115"/>
          <w:szCs w:val="28"/>
        </w:rPr>
        <w:t xml:space="preserve"> </w:t>
      </w:r>
      <w:r w:rsidRPr="00355DDD">
        <w:rPr>
          <w:rFonts w:cstheme="minorHAnsi"/>
          <w:w w:val="115"/>
          <w:szCs w:val="28"/>
        </w:rPr>
        <w:t>register</w:t>
      </w:r>
      <w:r w:rsidRPr="00355DDD">
        <w:rPr>
          <w:rFonts w:cstheme="minorHAnsi"/>
          <w:spacing w:val="27"/>
          <w:w w:val="115"/>
          <w:szCs w:val="28"/>
        </w:rPr>
        <w:t xml:space="preserve"> </w:t>
      </w:r>
      <w:r w:rsidRPr="00355DDD">
        <w:rPr>
          <w:rFonts w:cstheme="minorHAnsi"/>
          <w:w w:val="115"/>
          <w:szCs w:val="28"/>
        </w:rPr>
        <w:t>a</w:t>
      </w:r>
      <w:r w:rsidRPr="00355DDD">
        <w:rPr>
          <w:rFonts w:cstheme="minorHAnsi"/>
          <w:spacing w:val="18"/>
          <w:w w:val="115"/>
          <w:szCs w:val="28"/>
        </w:rPr>
        <w:t xml:space="preserve"> </w:t>
      </w:r>
      <w:r w:rsidRPr="00355DDD">
        <w:rPr>
          <w:rFonts w:cstheme="minorHAnsi"/>
          <w:w w:val="115"/>
          <w:szCs w:val="28"/>
        </w:rPr>
        <w:t>service</w:t>
      </w:r>
      <w:r w:rsidRPr="00355DDD">
        <w:rPr>
          <w:rFonts w:cstheme="minorHAnsi"/>
          <w:spacing w:val="16"/>
          <w:w w:val="115"/>
          <w:szCs w:val="28"/>
        </w:rPr>
        <w:t xml:space="preserve"> </w:t>
      </w:r>
      <w:r w:rsidRPr="00355DDD">
        <w:rPr>
          <w:rFonts w:cstheme="minorHAnsi"/>
          <w:w w:val="115"/>
          <w:szCs w:val="28"/>
        </w:rPr>
        <w:t>application,</w:t>
      </w:r>
      <w:r w:rsidRPr="00355DDD">
        <w:rPr>
          <w:rFonts w:cstheme="minorHAnsi"/>
          <w:spacing w:val="24"/>
          <w:w w:val="115"/>
          <w:szCs w:val="28"/>
        </w:rPr>
        <w:t xml:space="preserve"> </w:t>
      </w:r>
      <w:r w:rsidRPr="00355DDD">
        <w:rPr>
          <w:rFonts w:cstheme="minorHAnsi"/>
          <w:w w:val="115"/>
          <w:szCs w:val="28"/>
        </w:rPr>
        <w:t>perform</w:t>
      </w:r>
      <w:r w:rsidRPr="00355DDD">
        <w:rPr>
          <w:rFonts w:cstheme="minorHAnsi"/>
          <w:spacing w:val="17"/>
          <w:w w:val="115"/>
          <w:szCs w:val="28"/>
        </w:rPr>
        <w:t xml:space="preserve"> </w:t>
      </w:r>
      <w:r w:rsidRPr="00355DDD">
        <w:rPr>
          <w:rFonts w:cstheme="minorHAnsi"/>
          <w:w w:val="115"/>
          <w:szCs w:val="28"/>
        </w:rPr>
        <w:t>the</w:t>
      </w:r>
      <w:r w:rsidRPr="00355DDD">
        <w:rPr>
          <w:rFonts w:cstheme="minorHAnsi"/>
          <w:spacing w:val="16"/>
          <w:w w:val="115"/>
          <w:szCs w:val="28"/>
        </w:rPr>
        <w:t xml:space="preserve"> </w:t>
      </w:r>
      <w:r w:rsidRPr="00355DDD">
        <w:rPr>
          <w:rFonts w:cstheme="minorHAnsi"/>
          <w:w w:val="115"/>
          <w:szCs w:val="28"/>
        </w:rPr>
        <w:t>following</w:t>
      </w:r>
      <w:r w:rsidRPr="00355DDD">
        <w:rPr>
          <w:rFonts w:cstheme="minorHAnsi"/>
          <w:spacing w:val="23"/>
          <w:w w:val="115"/>
          <w:szCs w:val="28"/>
        </w:rPr>
        <w:t xml:space="preserve"> </w:t>
      </w:r>
      <w:r w:rsidRPr="00355DDD">
        <w:rPr>
          <w:rFonts w:cstheme="minorHAnsi"/>
          <w:spacing w:val="-2"/>
          <w:w w:val="115"/>
          <w:szCs w:val="28"/>
        </w:rPr>
        <w:t>steps:</w:t>
      </w:r>
    </w:p>
    <w:p w14:paraId="15E4B1F8" w14:textId="77777777" w:rsidR="00E17D42" w:rsidRPr="00355DDD" w:rsidRDefault="00E17D42">
      <w:pPr>
        <w:pStyle w:val="BodyText"/>
        <w:numPr>
          <w:ilvl w:val="0"/>
          <w:numId w:val="32"/>
        </w:numPr>
        <w:spacing w:before="7"/>
        <w:rPr>
          <w:rFonts w:cstheme="minorHAnsi"/>
          <w:szCs w:val="28"/>
        </w:rPr>
      </w:pPr>
      <w:r w:rsidRPr="006D6B86">
        <w:rPr>
          <w:rFonts w:cstheme="minorHAnsi"/>
          <w:szCs w:val="28"/>
        </w:rPr>
        <w:t>Navigate to the Home &gt; Services &gt; Azure Active Directory option.</w:t>
      </w:r>
    </w:p>
    <w:p w14:paraId="018C3D15" w14:textId="1F0848AC" w:rsidR="00E17D42" w:rsidRPr="00355DDD" w:rsidRDefault="00FB1C70" w:rsidP="00355DDD">
      <w:pPr>
        <w:spacing w:before="187"/>
        <w:ind w:left="600"/>
        <w:rPr>
          <w:rFonts w:cstheme="minorHAnsi"/>
          <w:i/>
          <w:szCs w:val="28"/>
        </w:rPr>
      </w:pPr>
      <w:r>
        <w:rPr>
          <w:rFonts w:cstheme="minorHAnsi"/>
          <w:i/>
          <w:szCs w:val="28"/>
        </w:rPr>
        <w:t>FIGURE 2</w:t>
      </w:r>
      <w:r w:rsidR="00E17D42" w:rsidRPr="00355DDD">
        <w:rPr>
          <w:rFonts w:cstheme="minorHAnsi"/>
          <w:i/>
          <w:szCs w:val="28"/>
        </w:rPr>
        <w:t>-11:</w:t>
      </w:r>
      <w:r w:rsidR="00E17D42" w:rsidRPr="00355DDD">
        <w:rPr>
          <w:rFonts w:cstheme="minorHAnsi"/>
          <w:i/>
          <w:spacing w:val="21"/>
          <w:szCs w:val="28"/>
        </w:rPr>
        <w:t xml:space="preserve"> </w:t>
      </w:r>
      <w:r w:rsidR="00E17D42" w:rsidRPr="00355DDD">
        <w:rPr>
          <w:rFonts w:cstheme="minorHAnsi"/>
          <w:i/>
          <w:szCs w:val="28"/>
        </w:rPr>
        <w:t>Azure</w:t>
      </w:r>
      <w:r w:rsidR="00E17D42" w:rsidRPr="00355DDD">
        <w:rPr>
          <w:rFonts w:cstheme="minorHAnsi"/>
          <w:i/>
          <w:spacing w:val="13"/>
          <w:szCs w:val="28"/>
        </w:rPr>
        <w:t xml:space="preserve"> </w:t>
      </w:r>
      <w:r w:rsidR="00E17D42" w:rsidRPr="00355DDD">
        <w:rPr>
          <w:rFonts w:cstheme="minorHAnsi"/>
          <w:i/>
          <w:szCs w:val="28"/>
        </w:rPr>
        <w:t>Active</w:t>
      </w:r>
      <w:r w:rsidR="00E17D42" w:rsidRPr="00355DDD">
        <w:rPr>
          <w:rFonts w:cstheme="minorHAnsi"/>
          <w:i/>
          <w:spacing w:val="13"/>
          <w:szCs w:val="28"/>
        </w:rPr>
        <w:t xml:space="preserve"> </w:t>
      </w:r>
      <w:r w:rsidR="00E17D42" w:rsidRPr="00355DDD">
        <w:rPr>
          <w:rFonts w:cstheme="minorHAnsi"/>
          <w:i/>
          <w:szCs w:val="28"/>
        </w:rPr>
        <w:t>Directory</w:t>
      </w:r>
      <w:r w:rsidR="00E17D42" w:rsidRPr="00355DDD">
        <w:rPr>
          <w:rFonts w:cstheme="minorHAnsi"/>
          <w:i/>
          <w:spacing w:val="13"/>
          <w:szCs w:val="28"/>
        </w:rPr>
        <w:t xml:space="preserve"> </w:t>
      </w:r>
      <w:r w:rsidR="00E17D42" w:rsidRPr="00355DDD">
        <w:rPr>
          <w:rFonts w:cstheme="minorHAnsi"/>
          <w:i/>
          <w:spacing w:val="-4"/>
          <w:szCs w:val="28"/>
        </w:rPr>
        <w:t>page</w:t>
      </w:r>
    </w:p>
    <w:p w14:paraId="7C0FF4C4" w14:textId="799B4960" w:rsidR="00E17D42" w:rsidRPr="00355DDD" w:rsidRDefault="00E17D42" w:rsidP="00355DDD">
      <w:pPr>
        <w:pStyle w:val="BodyText"/>
        <w:spacing w:before="9"/>
        <w:rPr>
          <w:rFonts w:cstheme="minorHAnsi"/>
          <w:i/>
          <w:szCs w:val="28"/>
        </w:rPr>
      </w:pPr>
      <w:r w:rsidRPr="00355DDD">
        <w:rPr>
          <w:rFonts w:cstheme="minorHAnsi"/>
          <w:noProof/>
          <w:szCs w:val="28"/>
          <w:lang w:val="en-IN" w:eastAsia="en-IN"/>
        </w:rPr>
        <mc:AlternateContent>
          <mc:Choice Requires="wpg">
            <w:drawing>
              <wp:anchor distT="0" distB="0" distL="0" distR="0" simplePos="0" relativeHeight="251689984" behindDoc="1" locked="0" layoutInCell="1" allowOverlap="1" wp14:anchorId="7852EE9A" wp14:editId="7FDDC353">
                <wp:simplePos x="0" y="0"/>
                <wp:positionH relativeFrom="page">
                  <wp:posOffset>1543050</wp:posOffset>
                </wp:positionH>
                <wp:positionV relativeFrom="paragraph">
                  <wp:posOffset>117475</wp:posOffset>
                </wp:positionV>
                <wp:extent cx="5791200" cy="3152775"/>
                <wp:effectExtent l="9525" t="8255" r="0" b="1270"/>
                <wp:wrapTopAndBottom/>
                <wp:docPr id="540" name="Group 5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91200" cy="3152775"/>
                          <a:chOff x="2430" y="185"/>
                          <a:chExt cx="9120" cy="4965"/>
                        </a:xfrm>
                      </wpg:grpSpPr>
                      <pic:pic xmlns:pic="http://schemas.openxmlformats.org/drawingml/2006/picture">
                        <pic:nvPicPr>
                          <pic:cNvPr id="541" name="docshape155"/>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2445" y="199"/>
                            <a:ext cx="9081" cy="49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42" name="docshape156"/>
                        <wps:cNvSpPr>
                          <a:spLocks noChangeArrowheads="1"/>
                        </wps:cNvSpPr>
                        <wps:spPr bwMode="auto">
                          <a:xfrm>
                            <a:off x="2437" y="192"/>
                            <a:ext cx="9105" cy="495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C2FC4EF" id="Group 540" o:spid="_x0000_s1026" style="position:absolute;margin-left:121.5pt;margin-top:9.25pt;width:456pt;height:248.25pt;z-index:-251626496;mso-wrap-distance-left:0;mso-wrap-distance-right:0;mso-position-horizontal-relative:page" coordorigin="2430,185" coordsize="9120,496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">
                <v:shape id="docshape155" o:spid="_x0000_s1027" type="#_x0000_t75" style="position:absolute;left:2445;top:199;width:9081;height:49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">
                  <v:imagedata r:id="rId102" o:title=""/>
                </v:shape>
                <v:rect id="docshape156" o:spid="_x0000_s1028" style="position:absolute;left:2437;top:192;width:9105;height:4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" filled="f"/>
                <w10:wrap type="topAndBottom" anchorx="page"/>
              </v:group>
            </w:pict>
          </mc:Fallback>
        </mc:AlternateContent>
      </w:r>
    </w:p>
    <w:p w14:paraId="0B2DEE81" w14:textId="77777777" w:rsidR="00E17D42" w:rsidRPr="00355DDD" w:rsidRDefault="00E17D42" w:rsidP="00355DDD">
      <w:pPr>
        <w:pStyle w:val="BodyText"/>
        <w:spacing w:before="1"/>
        <w:rPr>
          <w:rFonts w:cstheme="minorHAnsi"/>
          <w:i/>
          <w:szCs w:val="28"/>
        </w:rPr>
      </w:pPr>
    </w:p>
    <w:p w14:paraId="7C238E12" w14:textId="77777777" w:rsidR="00E17D42" w:rsidRPr="00355DDD" w:rsidRDefault="00E17D42">
      <w:pPr>
        <w:pStyle w:val="BodyText"/>
        <w:numPr>
          <w:ilvl w:val="0"/>
          <w:numId w:val="32"/>
        </w:numPr>
        <w:spacing w:before="7"/>
        <w:rPr>
          <w:rFonts w:cstheme="minorHAnsi"/>
          <w:szCs w:val="28"/>
        </w:rPr>
      </w:pPr>
      <w:r w:rsidRPr="00CD0AF6">
        <w:rPr>
          <w:rFonts w:cstheme="minorHAnsi"/>
          <w:szCs w:val="28"/>
        </w:rPr>
        <w:t>On the Azure Active Directory page, click on the App registrations menu option from the left panel. The App registration window to register an application is displayed.</w:t>
      </w:r>
    </w:p>
    <w:p w14:paraId="7B0E461E" w14:textId="64B83EC6" w:rsidR="00E17D42" w:rsidRPr="00355DDD" w:rsidRDefault="00FB1C70" w:rsidP="00355DDD">
      <w:pPr>
        <w:spacing w:before="157"/>
        <w:ind w:left="600"/>
        <w:rPr>
          <w:rFonts w:cstheme="minorHAnsi"/>
          <w:i/>
          <w:szCs w:val="28"/>
        </w:rPr>
      </w:pPr>
      <w:r>
        <w:rPr>
          <w:rFonts w:cstheme="minorHAnsi"/>
          <w:i/>
          <w:w w:val="105"/>
          <w:szCs w:val="28"/>
        </w:rPr>
        <w:t>FIGURE 2</w:t>
      </w:r>
      <w:r w:rsidR="00E17D42" w:rsidRPr="00355DDD">
        <w:rPr>
          <w:rFonts w:cstheme="minorHAnsi"/>
          <w:i/>
          <w:w w:val="105"/>
          <w:szCs w:val="28"/>
        </w:rPr>
        <w:t>-12: App</w:t>
      </w:r>
      <w:r w:rsidR="00E17D42" w:rsidRPr="00355DDD">
        <w:rPr>
          <w:rFonts w:cstheme="minorHAnsi"/>
          <w:i/>
          <w:spacing w:val="1"/>
          <w:w w:val="105"/>
          <w:szCs w:val="28"/>
        </w:rPr>
        <w:t xml:space="preserve"> </w:t>
      </w:r>
      <w:r w:rsidR="00E17D42" w:rsidRPr="00355DDD">
        <w:rPr>
          <w:rFonts w:cstheme="minorHAnsi"/>
          <w:i/>
          <w:w w:val="105"/>
          <w:szCs w:val="28"/>
        </w:rPr>
        <w:t>registrations</w:t>
      </w:r>
      <w:r w:rsidR="00E17D42" w:rsidRPr="00355DDD">
        <w:rPr>
          <w:rFonts w:cstheme="minorHAnsi"/>
          <w:i/>
          <w:spacing w:val="-12"/>
          <w:w w:val="105"/>
          <w:szCs w:val="28"/>
        </w:rPr>
        <w:t xml:space="preserve"> </w:t>
      </w:r>
      <w:r w:rsidR="00E17D42" w:rsidRPr="00355DDD">
        <w:rPr>
          <w:rFonts w:cstheme="minorHAnsi"/>
          <w:i/>
          <w:spacing w:val="-2"/>
          <w:w w:val="105"/>
          <w:szCs w:val="28"/>
        </w:rPr>
        <w:t>window</w:t>
      </w:r>
    </w:p>
    <w:p w14:paraId="6DA4D738" w14:textId="7D5AB27F" w:rsidR="00E17D42" w:rsidRPr="00355DDD" w:rsidRDefault="00E17D42" w:rsidP="00355DDD">
      <w:pPr>
        <w:pStyle w:val="BodyText"/>
        <w:spacing w:before="9"/>
        <w:rPr>
          <w:rFonts w:cstheme="minorHAnsi"/>
          <w:i/>
          <w:szCs w:val="28"/>
        </w:rPr>
      </w:pPr>
      <w:r w:rsidRPr="00355DDD">
        <w:rPr>
          <w:rFonts w:cstheme="minorHAnsi"/>
          <w:noProof/>
          <w:szCs w:val="28"/>
          <w:lang w:val="en-IN" w:eastAsia="en-IN"/>
        </w:rPr>
        <w:lastRenderedPageBreak/>
        <mc:AlternateContent>
          <mc:Choice Requires="wpg">
            <w:drawing>
              <wp:anchor distT="0" distB="0" distL="0" distR="0" simplePos="0" relativeHeight="251691008" behindDoc="1" locked="0" layoutInCell="1" allowOverlap="1" wp14:anchorId="209882F5" wp14:editId="571FE32A">
                <wp:simplePos x="0" y="0"/>
                <wp:positionH relativeFrom="page">
                  <wp:posOffset>1543050</wp:posOffset>
                </wp:positionH>
                <wp:positionV relativeFrom="paragraph">
                  <wp:posOffset>117475</wp:posOffset>
                </wp:positionV>
                <wp:extent cx="5743575" cy="2705100"/>
                <wp:effectExtent l="9525" t="6350" r="0" b="3175"/>
                <wp:wrapTopAndBottom/>
                <wp:docPr id="537" name="Group 5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43575" cy="2705100"/>
                          <a:chOff x="2430" y="185"/>
                          <a:chExt cx="9045" cy="4260"/>
                        </a:xfrm>
                      </wpg:grpSpPr>
                      <pic:pic xmlns:pic="http://schemas.openxmlformats.org/drawingml/2006/picture">
                        <pic:nvPicPr>
                          <pic:cNvPr id="538" name="docshape158"/>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2445" y="199"/>
                            <a:ext cx="8996" cy="42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39" name="docshape159"/>
                        <wps:cNvSpPr>
                          <a:spLocks noChangeArrowheads="1"/>
                        </wps:cNvSpPr>
                        <wps:spPr bwMode="auto">
                          <a:xfrm>
                            <a:off x="2437" y="192"/>
                            <a:ext cx="9030" cy="424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5CDCA39" id="Group 537" o:spid="_x0000_s1026" style="position:absolute;margin-left:121.5pt;margin-top:9.25pt;width:452.25pt;height:213pt;z-index:-251625472;mso-wrap-distance-left:0;mso-wrap-distance-right:0;mso-position-horizontal-relative:page" coordorigin="2430,185" coordsize="9045,426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">
                <v:shape id="docshape158" o:spid="_x0000_s1027" type="#_x0000_t75" style="position:absolute;left:2445;top:199;width:8996;height:42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">
                  <v:imagedata r:id="rId104" o:title=""/>
                </v:shape>
                <v:rect id="docshape159" o:spid="_x0000_s1028" style="position:absolute;left:2437;top:192;width:9030;height:4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" filled="f"/>
                <w10:wrap type="topAndBottom" anchorx="page"/>
              </v:group>
            </w:pict>
          </mc:Fallback>
        </mc:AlternateContent>
      </w:r>
    </w:p>
    <w:p w14:paraId="0EEA9C58" w14:textId="77777777" w:rsidR="00E17D42" w:rsidRPr="00355DDD" w:rsidRDefault="00E17D42">
      <w:pPr>
        <w:pStyle w:val="ListParagraph"/>
        <w:widowControl w:val="0"/>
        <w:numPr>
          <w:ilvl w:val="0"/>
          <w:numId w:val="24"/>
        </w:numPr>
        <w:tabs>
          <w:tab w:val="left" w:pos="2430"/>
        </w:tabs>
        <w:autoSpaceDE w:val="0"/>
        <w:autoSpaceDN w:val="0"/>
        <w:spacing w:before="99" w:after="0" w:line="240" w:lineRule="auto"/>
        <w:ind w:left="0"/>
        <w:contextualSpacing w:val="0"/>
        <w:rPr>
          <w:rFonts w:cstheme="minorHAnsi"/>
          <w:szCs w:val="28"/>
        </w:rPr>
      </w:pPr>
      <w:r w:rsidRPr="00355DDD">
        <w:rPr>
          <w:rFonts w:cstheme="minorHAnsi"/>
          <w:w w:val="115"/>
          <w:szCs w:val="28"/>
        </w:rPr>
        <w:t>Click</w:t>
      </w:r>
      <w:r w:rsidRPr="00355DDD">
        <w:rPr>
          <w:rFonts w:cstheme="minorHAnsi"/>
          <w:spacing w:val="11"/>
          <w:w w:val="115"/>
          <w:szCs w:val="28"/>
        </w:rPr>
        <w:t xml:space="preserve"> </w:t>
      </w:r>
      <w:r w:rsidRPr="00355DDD">
        <w:rPr>
          <w:rFonts w:cstheme="minorHAnsi"/>
          <w:w w:val="115"/>
          <w:szCs w:val="28"/>
        </w:rPr>
        <w:t>on</w:t>
      </w:r>
      <w:r w:rsidRPr="00355DDD">
        <w:rPr>
          <w:rFonts w:cstheme="minorHAnsi"/>
          <w:spacing w:val="6"/>
          <w:w w:val="115"/>
          <w:szCs w:val="28"/>
        </w:rPr>
        <w:t xml:space="preserve"> </w:t>
      </w:r>
      <w:r w:rsidRPr="00355DDD">
        <w:rPr>
          <w:rFonts w:cstheme="minorHAnsi"/>
          <w:w w:val="115"/>
          <w:szCs w:val="28"/>
        </w:rPr>
        <w:t>the</w:t>
      </w:r>
      <w:r w:rsidRPr="00355DDD">
        <w:rPr>
          <w:rFonts w:cstheme="minorHAnsi"/>
          <w:spacing w:val="2"/>
          <w:w w:val="115"/>
          <w:szCs w:val="28"/>
        </w:rPr>
        <w:t xml:space="preserve"> </w:t>
      </w:r>
      <w:r w:rsidRPr="00355DDD">
        <w:rPr>
          <w:rFonts w:cstheme="minorHAnsi"/>
          <w:b/>
          <w:w w:val="115"/>
          <w:szCs w:val="28"/>
        </w:rPr>
        <w:t>+New</w:t>
      </w:r>
      <w:r w:rsidRPr="00355DDD">
        <w:rPr>
          <w:rFonts w:cstheme="minorHAnsi"/>
          <w:b/>
          <w:spacing w:val="-22"/>
          <w:w w:val="115"/>
          <w:szCs w:val="28"/>
        </w:rPr>
        <w:t xml:space="preserve"> </w:t>
      </w:r>
      <w:r w:rsidRPr="00355DDD">
        <w:rPr>
          <w:rFonts w:cstheme="minorHAnsi"/>
          <w:b/>
          <w:w w:val="115"/>
          <w:szCs w:val="28"/>
        </w:rPr>
        <w:t>Registration</w:t>
      </w:r>
      <w:r w:rsidRPr="00355DDD">
        <w:rPr>
          <w:rFonts w:cstheme="minorHAnsi"/>
          <w:b/>
          <w:spacing w:val="-23"/>
          <w:w w:val="115"/>
          <w:szCs w:val="28"/>
        </w:rPr>
        <w:t xml:space="preserve"> </w:t>
      </w:r>
      <w:r w:rsidRPr="00355DDD">
        <w:rPr>
          <w:rFonts w:cstheme="minorHAnsi"/>
          <w:w w:val="115"/>
          <w:szCs w:val="28"/>
        </w:rPr>
        <w:t>tab.</w:t>
      </w:r>
      <w:r w:rsidRPr="00355DDD">
        <w:rPr>
          <w:rFonts w:cstheme="minorHAnsi"/>
          <w:spacing w:val="10"/>
          <w:w w:val="115"/>
          <w:szCs w:val="28"/>
        </w:rPr>
        <w:t xml:space="preserve"> </w:t>
      </w:r>
      <w:r w:rsidRPr="00355DDD">
        <w:rPr>
          <w:rFonts w:cstheme="minorHAnsi"/>
          <w:w w:val="115"/>
          <w:szCs w:val="28"/>
        </w:rPr>
        <w:t>The</w:t>
      </w:r>
      <w:r w:rsidRPr="00355DDD">
        <w:rPr>
          <w:rFonts w:cstheme="minorHAnsi"/>
          <w:spacing w:val="2"/>
          <w:w w:val="115"/>
          <w:szCs w:val="28"/>
        </w:rPr>
        <w:t xml:space="preserve"> </w:t>
      </w:r>
      <w:r w:rsidRPr="00355DDD">
        <w:rPr>
          <w:rFonts w:cstheme="minorHAnsi"/>
          <w:w w:val="115"/>
          <w:szCs w:val="28"/>
        </w:rPr>
        <w:t>Register</w:t>
      </w:r>
      <w:r w:rsidRPr="00355DDD">
        <w:rPr>
          <w:rFonts w:cstheme="minorHAnsi"/>
          <w:spacing w:val="10"/>
          <w:w w:val="115"/>
          <w:szCs w:val="28"/>
        </w:rPr>
        <w:t xml:space="preserve"> </w:t>
      </w:r>
      <w:r w:rsidRPr="00355DDD">
        <w:rPr>
          <w:rFonts w:cstheme="minorHAnsi"/>
          <w:w w:val="115"/>
          <w:szCs w:val="28"/>
        </w:rPr>
        <w:t>an</w:t>
      </w:r>
      <w:r w:rsidRPr="00355DDD">
        <w:rPr>
          <w:rFonts w:cstheme="minorHAnsi"/>
          <w:spacing w:val="6"/>
          <w:w w:val="115"/>
          <w:szCs w:val="28"/>
        </w:rPr>
        <w:t xml:space="preserve"> </w:t>
      </w:r>
      <w:r w:rsidRPr="00355DDD">
        <w:rPr>
          <w:rFonts w:cstheme="minorHAnsi"/>
          <w:w w:val="115"/>
          <w:szCs w:val="28"/>
        </w:rPr>
        <w:t>application</w:t>
      </w:r>
      <w:r w:rsidRPr="00355DDD">
        <w:rPr>
          <w:rFonts w:cstheme="minorHAnsi"/>
          <w:spacing w:val="6"/>
          <w:w w:val="115"/>
          <w:szCs w:val="28"/>
        </w:rPr>
        <w:t xml:space="preserve"> </w:t>
      </w:r>
      <w:r w:rsidRPr="00355DDD">
        <w:rPr>
          <w:rFonts w:cstheme="minorHAnsi"/>
          <w:w w:val="115"/>
          <w:szCs w:val="28"/>
        </w:rPr>
        <w:t>window</w:t>
      </w:r>
      <w:r w:rsidRPr="00355DDD">
        <w:rPr>
          <w:rFonts w:cstheme="minorHAnsi"/>
          <w:spacing w:val="7"/>
          <w:w w:val="115"/>
          <w:szCs w:val="28"/>
        </w:rPr>
        <w:t xml:space="preserve"> </w:t>
      </w:r>
      <w:r w:rsidRPr="00355DDD">
        <w:rPr>
          <w:rFonts w:cstheme="minorHAnsi"/>
          <w:w w:val="115"/>
          <w:szCs w:val="28"/>
        </w:rPr>
        <w:t>is</w:t>
      </w:r>
      <w:r w:rsidRPr="00355DDD">
        <w:rPr>
          <w:rFonts w:cstheme="minorHAnsi"/>
          <w:spacing w:val="-2"/>
          <w:w w:val="115"/>
          <w:szCs w:val="28"/>
        </w:rPr>
        <w:t xml:space="preserve"> displayed.</w:t>
      </w:r>
    </w:p>
    <w:p w14:paraId="597C8422" w14:textId="28083C60" w:rsidR="00E17D42" w:rsidRPr="00355DDD" w:rsidRDefault="00FB1C70" w:rsidP="00355DDD">
      <w:pPr>
        <w:spacing w:before="187"/>
        <w:ind w:left="600"/>
        <w:rPr>
          <w:rFonts w:cstheme="minorHAnsi"/>
          <w:i/>
          <w:szCs w:val="28"/>
        </w:rPr>
      </w:pPr>
      <w:r>
        <w:rPr>
          <w:rFonts w:cstheme="minorHAnsi"/>
          <w:i/>
          <w:w w:val="105"/>
          <w:szCs w:val="28"/>
        </w:rPr>
        <w:t>FIGURE 2</w:t>
      </w:r>
      <w:r w:rsidR="00E17D42" w:rsidRPr="00355DDD">
        <w:rPr>
          <w:rFonts w:cstheme="minorHAnsi"/>
          <w:i/>
          <w:w w:val="105"/>
          <w:szCs w:val="28"/>
        </w:rPr>
        <w:t>-13: Register</w:t>
      </w:r>
      <w:r w:rsidR="00E17D42" w:rsidRPr="00355DDD">
        <w:rPr>
          <w:rFonts w:cstheme="minorHAnsi"/>
          <w:i/>
          <w:spacing w:val="3"/>
          <w:w w:val="105"/>
          <w:szCs w:val="28"/>
        </w:rPr>
        <w:t xml:space="preserve"> </w:t>
      </w:r>
      <w:r w:rsidR="00E17D42" w:rsidRPr="00355DDD">
        <w:rPr>
          <w:rFonts w:cstheme="minorHAnsi"/>
          <w:i/>
          <w:w w:val="105"/>
          <w:szCs w:val="28"/>
        </w:rPr>
        <w:t>an</w:t>
      </w:r>
      <w:r w:rsidR="00E17D42" w:rsidRPr="00355DDD">
        <w:rPr>
          <w:rFonts w:cstheme="minorHAnsi"/>
          <w:i/>
          <w:spacing w:val="-3"/>
          <w:w w:val="105"/>
          <w:szCs w:val="28"/>
        </w:rPr>
        <w:t xml:space="preserve"> </w:t>
      </w:r>
      <w:r w:rsidR="00E17D42" w:rsidRPr="00355DDD">
        <w:rPr>
          <w:rFonts w:cstheme="minorHAnsi"/>
          <w:i/>
          <w:w w:val="105"/>
          <w:szCs w:val="28"/>
        </w:rPr>
        <w:t>application</w:t>
      </w:r>
      <w:r w:rsidR="00E17D42" w:rsidRPr="00355DDD">
        <w:rPr>
          <w:rFonts w:cstheme="minorHAnsi"/>
          <w:i/>
          <w:spacing w:val="-2"/>
          <w:w w:val="105"/>
          <w:szCs w:val="28"/>
        </w:rPr>
        <w:t xml:space="preserve"> window</w:t>
      </w:r>
    </w:p>
    <w:p w14:paraId="18E5E49F" w14:textId="17F46632" w:rsidR="00E17D42" w:rsidRPr="00355DDD" w:rsidRDefault="00E17D42" w:rsidP="00355DDD">
      <w:pPr>
        <w:pStyle w:val="BodyText"/>
        <w:spacing w:before="9"/>
        <w:rPr>
          <w:rFonts w:cstheme="minorHAnsi"/>
          <w:i/>
          <w:szCs w:val="28"/>
        </w:rPr>
      </w:pPr>
      <w:r w:rsidRPr="00355DDD">
        <w:rPr>
          <w:rFonts w:cstheme="minorHAnsi"/>
          <w:noProof/>
          <w:szCs w:val="28"/>
          <w:lang w:val="en-IN" w:eastAsia="en-IN"/>
        </w:rPr>
        <mc:AlternateContent>
          <mc:Choice Requires="wpg">
            <w:drawing>
              <wp:anchor distT="0" distB="0" distL="0" distR="0" simplePos="0" relativeHeight="251693056" behindDoc="1" locked="0" layoutInCell="1" allowOverlap="1" wp14:anchorId="01C21D4C" wp14:editId="26514C9A">
                <wp:simplePos x="0" y="0"/>
                <wp:positionH relativeFrom="page">
                  <wp:posOffset>1543050</wp:posOffset>
                </wp:positionH>
                <wp:positionV relativeFrom="paragraph">
                  <wp:posOffset>117475</wp:posOffset>
                </wp:positionV>
                <wp:extent cx="5829300" cy="2752725"/>
                <wp:effectExtent l="9525" t="3810" r="0" b="5715"/>
                <wp:wrapTopAndBottom/>
                <wp:docPr id="543" name="Group 5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29300" cy="2752725"/>
                          <a:chOff x="2430" y="185"/>
                          <a:chExt cx="9180" cy="4335"/>
                        </a:xfrm>
                      </wpg:grpSpPr>
                      <pic:pic xmlns:pic="http://schemas.openxmlformats.org/drawingml/2006/picture">
                        <pic:nvPicPr>
                          <pic:cNvPr id="544" name="docshape16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2445" y="199"/>
                            <a:ext cx="9150" cy="4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45" name="docshape162"/>
                        <wps:cNvSpPr>
                          <a:spLocks noChangeArrowheads="1"/>
                        </wps:cNvSpPr>
                        <wps:spPr bwMode="auto">
                          <a:xfrm>
                            <a:off x="2437" y="192"/>
                            <a:ext cx="9165" cy="432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C8C76F5" id="Group 543" o:spid="_x0000_s1026" style="position:absolute;margin-left:121.5pt;margin-top:9.25pt;width:459pt;height:216.75pt;z-index:-251623424;mso-wrap-distance-left:0;mso-wrap-distance-right:0;mso-position-horizontal-relative:page" coordorigin="2430,185" coordsize="9180,433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">
                <v:shape id="docshape161" o:spid="_x0000_s1027" type="#_x0000_t75" style="position:absolute;left:2445;top:199;width:9150;height:43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">
                  <v:imagedata r:id="rId106" o:title=""/>
                </v:shape>
                <v:rect id="docshape162" o:spid="_x0000_s1028" style="position:absolute;left:2437;top:192;width:9165;height:43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" filled="f"/>
                <w10:wrap type="topAndBottom" anchorx="page"/>
              </v:group>
            </w:pict>
          </mc:Fallback>
        </mc:AlternateContent>
      </w:r>
    </w:p>
    <w:p w14:paraId="46805A30" w14:textId="77777777" w:rsidR="00E17D42" w:rsidRPr="00355DDD" w:rsidRDefault="00E17D42" w:rsidP="00355DDD">
      <w:pPr>
        <w:pStyle w:val="BodyText"/>
        <w:spacing w:before="1"/>
        <w:rPr>
          <w:rFonts w:cstheme="minorHAnsi"/>
          <w:i/>
          <w:szCs w:val="28"/>
        </w:rPr>
      </w:pPr>
    </w:p>
    <w:p w14:paraId="4510C6A4" w14:textId="77777777" w:rsidR="00E17D42" w:rsidRPr="00355DDD" w:rsidRDefault="00E17D42">
      <w:pPr>
        <w:pStyle w:val="ListParagraph"/>
        <w:widowControl w:val="0"/>
        <w:numPr>
          <w:ilvl w:val="0"/>
          <w:numId w:val="24"/>
        </w:numPr>
        <w:tabs>
          <w:tab w:val="left" w:pos="2430"/>
        </w:tabs>
        <w:autoSpaceDE w:val="0"/>
        <w:autoSpaceDN w:val="0"/>
        <w:spacing w:before="100" w:after="0" w:line="240" w:lineRule="auto"/>
        <w:ind w:left="0"/>
        <w:contextualSpacing w:val="0"/>
        <w:rPr>
          <w:rFonts w:cstheme="minorHAnsi"/>
          <w:szCs w:val="28"/>
        </w:rPr>
      </w:pPr>
      <w:r w:rsidRPr="00355DDD">
        <w:rPr>
          <w:rFonts w:cstheme="minorHAnsi"/>
          <w:w w:val="115"/>
          <w:szCs w:val="28"/>
        </w:rPr>
        <w:t>Enter</w:t>
      </w:r>
      <w:r w:rsidRPr="00355DDD">
        <w:rPr>
          <w:rFonts w:cstheme="minorHAnsi"/>
          <w:spacing w:val="21"/>
          <w:w w:val="115"/>
          <w:szCs w:val="28"/>
        </w:rPr>
        <w:t xml:space="preserve"> </w:t>
      </w:r>
      <w:r w:rsidRPr="00355DDD">
        <w:rPr>
          <w:rFonts w:cstheme="minorHAnsi"/>
          <w:w w:val="115"/>
          <w:szCs w:val="28"/>
        </w:rPr>
        <w:t>the</w:t>
      </w:r>
      <w:r w:rsidRPr="00355DDD">
        <w:rPr>
          <w:rFonts w:cstheme="minorHAnsi"/>
          <w:spacing w:val="11"/>
          <w:w w:val="115"/>
          <w:szCs w:val="28"/>
        </w:rPr>
        <w:t xml:space="preserve"> </w:t>
      </w:r>
      <w:r w:rsidRPr="00355DDD">
        <w:rPr>
          <w:rFonts w:cstheme="minorHAnsi"/>
          <w:b/>
          <w:w w:val="115"/>
          <w:szCs w:val="28"/>
        </w:rPr>
        <w:t>Name</w:t>
      </w:r>
      <w:r w:rsidRPr="00355DDD">
        <w:rPr>
          <w:rFonts w:cstheme="minorHAnsi"/>
          <w:b/>
          <w:spacing w:val="-3"/>
          <w:w w:val="115"/>
          <w:szCs w:val="28"/>
        </w:rPr>
        <w:t xml:space="preserve"> </w:t>
      </w:r>
      <w:r w:rsidRPr="00355DDD">
        <w:rPr>
          <w:rFonts w:cstheme="minorHAnsi"/>
          <w:w w:val="115"/>
          <w:szCs w:val="28"/>
        </w:rPr>
        <w:t>of</w:t>
      </w:r>
      <w:r w:rsidRPr="00355DDD">
        <w:rPr>
          <w:rFonts w:cstheme="minorHAnsi"/>
          <w:spacing w:val="17"/>
          <w:w w:val="115"/>
          <w:szCs w:val="28"/>
        </w:rPr>
        <w:t xml:space="preserve"> </w:t>
      </w:r>
      <w:r w:rsidRPr="00355DDD">
        <w:rPr>
          <w:rFonts w:cstheme="minorHAnsi"/>
          <w:w w:val="115"/>
          <w:szCs w:val="28"/>
        </w:rPr>
        <w:t>the</w:t>
      </w:r>
      <w:r w:rsidRPr="00355DDD">
        <w:rPr>
          <w:rFonts w:cstheme="minorHAnsi"/>
          <w:spacing w:val="11"/>
          <w:w w:val="115"/>
          <w:szCs w:val="28"/>
        </w:rPr>
        <w:t xml:space="preserve"> </w:t>
      </w:r>
      <w:r w:rsidRPr="00355DDD">
        <w:rPr>
          <w:rFonts w:cstheme="minorHAnsi"/>
          <w:w w:val="115"/>
          <w:szCs w:val="28"/>
        </w:rPr>
        <w:t>application.</w:t>
      </w:r>
      <w:r w:rsidRPr="00355DDD">
        <w:rPr>
          <w:rFonts w:cstheme="minorHAnsi"/>
          <w:spacing w:val="20"/>
          <w:w w:val="115"/>
          <w:szCs w:val="28"/>
        </w:rPr>
        <w:t xml:space="preserve"> </w:t>
      </w:r>
      <w:r w:rsidRPr="00355DDD">
        <w:rPr>
          <w:rFonts w:cstheme="minorHAnsi"/>
          <w:w w:val="115"/>
          <w:szCs w:val="28"/>
        </w:rPr>
        <w:t>For</w:t>
      </w:r>
      <w:r w:rsidRPr="00355DDD">
        <w:rPr>
          <w:rFonts w:cstheme="minorHAnsi"/>
          <w:spacing w:val="22"/>
          <w:w w:val="115"/>
          <w:szCs w:val="28"/>
        </w:rPr>
        <w:t xml:space="preserve"> </w:t>
      </w:r>
      <w:r w:rsidRPr="00355DDD">
        <w:rPr>
          <w:rFonts w:cstheme="minorHAnsi"/>
          <w:w w:val="115"/>
          <w:szCs w:val="28"/>
        </w:rPr>
        <w:t>example,</w:t>
      </w:r>
      <w:r w:rsidRPr="00355DDD">
        <w:rPr>
          <w:rFonts w:cstheme="minorHAnsi"/>
          <w:spacing w:val="19"/>
          <w:w w:val="115"/>
          <w:szCs w:val="28"/>
        </w:rPr>
        <w:t xml:space="preserve"> </w:t>
      </w:r>
      <w:proofErr w:type="spellStart"/>
      <w:r w:rsidRPr="00355DDD">
        <w:rPr>
          <w:rFonts w:cstheme="minorHAnsi"/>
          <w:w w:val="115"/>
          <w:szCs w:val="28"/>
        </w:rPr>
        <w:t>acos-</w:t>
      </w:r>
      <w:r w:rsidRPr="00355DDD">
        <w:rPr>
          <w:rFonts w:cstheme="minorHAnsi"/>
          <w:spacing w:val="-2"/>
          <w:w w:val="115"/>
          <w:szCs w:val="28"/>
        </w:rPr>
        <w:t>sapp</w:t>
      </w:r>
      <w:proofErr w:type="spellEnd"/>
      <w:r w:rsidRPr="00355DDD">
        <w:rPr>
          <w:rFonts w:cstheme="minorHAnsi"/>
          <w:spacing w:val="-2"/>
          <w:w w:val="115"/>
          <w:szCs w:val="28"/>
        </w:rPr>
        <w:t>.</w:t>
      </w:r>
    </w:p>
    <w:p w14:paraId="2FA16E4D" w14:textId="77777777" w:rsidR="00E17D42" w:rsidRPr="00355DDD" w:rsidRDefault="00E17D42" w:rsidP="00355DDD">
      <w:pPr>
        <w:pStyle w:val="BodyText"/>
        <w:spacing w:before="9"/>
        <w:rPr>
          <w:rFonts w:cstheme="minorHAnsi"/>
          <w:szCs w:val="28"/>
        </w:rPr>
      </w:pPr>
    </w:p>
    <w:p w14:paraId="5F1148F4" w14:textId="77777777" w:rsidR="00E17D42" w:rsidRPr="00CD0AF6" w:rsidRDefault="00E17D42">
      <w:pPr>
        <w:pStyle w:val="ListParagraph"/>
        <w:widowControl w:val="0"/>
        <w:numPr>
          <w:ilvl w:val="0"/>
          <w:numId w:val="24"/>
        </w:numPr>
        <w:tabs>
          <w:tab w:val="left" w:pos="2430"/>
        </w:tabs>
        <w:autoSpaceDE w:val="0"/>
        <w:autoSpaceDN w:val="0"/>
        <w:spacing w:after="0" w:line="285" w:lineRule="auto"/>
        <w:ind w:left="0" w:right="721"/>
        <w:contextualSpacing w:val="0"/>
        <w:rPr>
          <w:rFonts w:eastAsia="Myriad Pro Light" w:cstheme="minorHAnsi"/>
          <w:szCs w:val="28"/>
          <w:lang w:eastAsia="en-US"/>
        </w:rPr>
      </w:pPr>
      <w:r w:rsidRPr="00355DDD">
        <w:rPr>
          <w:rFonts w:cstheme="minorHAnsi"/>
          <w:w w:val="115"/>
          <w:szCs w:val="28"/>
        </w:rPr>
        <w:t xml:space="preserve">Click on the </w:t>
      </w:r>
      <w:r w:rsidRPr="00355DDD">
        <w:rPr>
          <w:rFonts w:cstheme="minorHAnsi"/>
          <w:b/>
          <w:w w:val="115"/>
          <w:szCs w:val="28"/>
        </w:rPr>
        <w:t>Register</w:t>
      </w:r>
      <w:r w:rsidRPr="00355DDD">
        <w:rPr>
          <w:rFonts w:cstheme="minorHAnsi"/>
          <w:b/>
          <w:spacing w:val="-1"/>
          <w:w w:val="115"/>
          <w:szCs w:val="28"/>
        </w:rPr>
        <w:t xml:space="preserve"> </w:t>
      </w:r>
      <w:r w:rsidRPr="00355DDD">
        <w:rPr>
          <w:rFonts w:cstheme="minorHAnsi"/>
          <w:w w:val="115"/>
          <w:szCs w:val="28"/>
        </w:rPr>
        <w:t>button to register the application. The application gets displayed</w:t>
      </w:r>
      <w:r w:rsidRPr="00355DDD">
        <w:rPr>
          <w:rFonts w:cstheme="minorHAnsi"/>
          <w:spacing w:val="40"/>
          <w:w w:val="120"/>
          <w:szCs w:val="28"/>
        </w:rPr>
        <w:t xml:space="preserve"> </w:t>
      </w:r>
      <w:r w:rsidRPr="00355DDD">
        <w:rPr>
          <w:rFonts w:cstheme="minorHAnsi"/>
          <w:w w:val="120"/>
          <w:szCs w:val="28"/>
        </w:rPr>
        <w:t xml:space="preserve">in the list of Azure Active Directory </w:t>
      </w:r>
      <w:r w:rsidRPr="00CD0AF6">
        <w:rPr>
          <w:rFonts w:eastAsia="Myriad Pro Light" w:cstheme="minorHAnsi"/>
          <w:szCs w:val="28"/>
          <w:lang w:eastAsia="en-US"/>
        </w:rPr>
        <w:t>- Apps registrations window.</w:t>
      </w:r>
    </w:p>
    <w:p w14:paraId="0A77D237" w14:textId="79F39778" w:rsidR="002B4AD0" w:rsidRPr="00355DDD" w:rsidRDefault="002B4AD0" w:rsidP="00355DDD">
      <w:pPr>
        <w:rPr>
          <w:rFonts w:cstheme="minorHAnsi"/>
          <w:szCs w:val="28"/>
        </w:rPr>
      </w:pPr>
    </w:p>
    <w:p w14:paraId="1106C38B" w14:textId="4E41E7B6" w:rsidR="00E17D42" w:rsidRPr="00053DE5" w:rsidRDefault="009634FD" w:rsidP="00355DDD">
      <w:pPr>
        <w:pStyle w:val="Heading4"/>
        <w:rPr>
          <w:i w:val="0"/>
          <w:iCs w:val="0"/>
        </w:rPr>
      </w:pPr>
      <w:bookmarkStart w:id="238" w:name="_Associate_Service_Application"/>
      <w:bookmarkEnd w:id="238"/>
      <w:r>
        <w:rPr>
          <w:i w:val="0"/>
          <w:iCs w:val="0"/>
        </w:rPr>
        <w:t xml:space="preserve">3. </w:t>
      </w:r>
      <w:r w:rsidR="00E17D42" w:rsidRPr="00053DE5">
        <w:rPr>
          <w:i w:val="0"/>
          <w:iCs w:val="0"/>
        </w:rPr>
        <w:t>Associate Service Application with a Role</w:t>
      </w:r>
    </w:p>
    <w:p w14:paraId="22B680DC" w14:textId="77777777" w:rsidR="00E17D42" w:rsidRPr="00355DDD" w:rsidRDefault="00E17D42" w:rsidP="00CD0AF6">
      <w:pPr>
        <w:pStyle w:val="BodyText"/>
        <w:spacing w:before="100"/>
        <w:ind w:right="1770"/>
        <w:rPr>
          <w:rFonts w:cstheme="minorHAnsi"/>
          <w:szCs w:val="28"/>
        </w:rPr>
      </w:pPr>
      <w:r w:rsidRPr="00355DDD">
        <w:rPr>
          <w:rFonts w:cstheme="minorHAnsi"/>
          <w:w w:val="115"/>
          <w:szCs w:val="28"/>
        </w:rPr>
        <w:t>To</w:t>
      </w:r>
      <w:r w:rsidRPr="00355DDD">
        <w:rPr>
          <w:rFonts w:cstheme="minorHAnsi"/>
          <w:spacing w:val="8"/>
          <w:w w:val="115"/>
          <w:szCs w:val="28"/>
        </w:rPr>
        <w:t xml:space="preserve"> </w:t>
      </w:r>
      <w:r w:rsidRPr="00355DDD">
        <w:rPr>
          <w:rFonts w:cstheme="minorHAnsi"/>
          <w:w w:val="115"/>
          <w:szCs w:val="28"/>
        </w:rPr>
        <w:t>associate</w:t>
      </w:r>
      <w:r w:rsidRPr="00355DDD">
        <w:rPr>
          <w:rFonts w:cstheme="minorHAnsi"/>
          <w:spacing w:val="14"/>
          <w:w w:val="115"/>
          <w:szCs w:val="28"/>
        </w:rPr>
        <w:t xml:space="preserve"> </w:t>
      </w:r>
      <w:r w:rsidRPr="00355DDD">
        <w:rPr>
          <w:rFonts w:cstheme="minorHAnsi"/>
          <w:w w:val="115"/>
          <w:szCs w:val="28"/>
        </w:rPr>
        <w:t>service</w:t>
      </w:r>
      <w:r w:rsidRPr="00355DDD">
        <w:rPr>
          <w:rFonts w:cstheme="minorHAnsi"/>
          <w:spacing w:val="14"/>
          <w:w w:val="115"/>
          <w:szCs w:val="28"/>
        </w:rPr>
        <w:t xml:space="preserve"> </w:t>
      </w:r>
      <w:r w:rsidRPr="00355DDD">
        <w:rPr>
          <w:rFonts w:cstheme="minorHAnsi"/>
          <w:w w:val="115"/>
          <w:szCs w:val="28"/>
        </w:rPr>
        <w:t>application</w:t>
      </w:r>
      <w:r w:rsidRPr="00355DDD">
        <w:rPr>
          <w:rFonts w:cstheme="minorHAnsi"/>
          <w:spacing w:val="20"/>
          <w:w w:val="115"/>
          <w:szCs w:val="28"/>
        </w:rPr>
        <w:t xml:space="preserve"> </w:t>
      </w:r>
      <w:r w:rsidRPr="00355DDD">
        <w:rPr>
          <w:rFonts w:cstheme="minorHAnsi"/>
          <w:w w:val="115"/>
          <w:szCs w:val="28"/>
        </w:rPr>
        <w:t>with</w:t>
      </w:r>
      <w:r w:rsidRPr="00355DDD">
        <w:rPr>
          <w:rFonts w:cstheme="minorHAnsi"/>
          <w:spacing w:val="19"/>
          <w:w w:val="115"/>
          <w:szCs w:val="28"/>
        </w:rPr>
        <w:t xml:space="preserve"> </w:t>
      </w:r>
      <w:r w:rsidRPr="00355DDD">
        <w:rPr>
          <w:rFonts w:cstheme="minorHAnsi"/>
          <w:w w:val="115"/>
          <w:szCs w:val="28"/>
        </w:rPr>
        <w:t>a</w:t>
      </w:r>
      <w:r w:rsidRPr="00355DDD">
        <w:rPr>
          <w:rFonts w:cstheme="minorHAnsi"/>
          <w:spacing w:val="17"/>
          <w:w w:val="115"/>
          <w:szCs w:val="28"/>
        </w:rPr>
        <w:t xml:space="preserve"> </w:t>
      </w:r>
      <w:r w:rsidRPr="00355DDD">
        <w:rPr>
          <w:rFonts w:cstheme="minorHAnsi"/>
          <w:w w:val="115"/>
          <w:szCs w:val="28"/>
        </w:rPr>
        <w:t>created</w:t>
      </w:r>
      <w:r w:rsidRPr="00355DDD">
        <w:rPr>
          <w:rFonts w:cstheme="minorHAnsi"/>
          <w:spacing w:val="21"/>
          <w:w w:val="115"/>
          <w:szCs w:val="28"/>
        </w:rPr>
        <w:t xml:space="preserve"> </w:t>
      </w:r>
      <w:r w:rsidRPr="00355DDD">
        <w:rPr>
          <w:rFonts w:cstheme="minorHAnsi"/>
          <w:w w:val="115"/>
          <w:szCs w:val="28"/>
        </w:rPr>
        <w:t>role,</w:t>
      </w:r>
      <w:r w:rsidRPr="00355DDD">
        <w:rPr>
          <w:rFonts w:cstheme="minorHAnsi"/>
          <w:spacing w:val="23"/>
          <w:w w:val="115"/>
          <w:szCs w:val="28"/>
        </w:rPr>
        <w:t xml:space="preserve"> </w:t>
      </w:r>
      <w:r w:rsidRPr="00355DDD">
        <w:rPr>
          <w:rFonts w:cstheme="minorHAnsi"/>
          <w:w w:val="115"/>
          <w:szCs w:val="28"/>
        </w:rPr>
        <w:t>perform</w:t>
      </w:r>
      <w:r w:rsidRPr="00355DDD">
        <w:rPr>
          <w:rFonts w:cstheme="minorHAnsi"/>
          <w:spacing w:val="16"/>
          <w:w w:val="115"/>
          <w:szCs w:val="28"/>
        </w:rPr>
        <w:t xml:space="preserve"> </w:t>
      </w:r>
      <w:r w:rsidRPr="00355DDD">
        <w:rPr>
          <w:rFonts w:cstheme="minorHAnsi"/>
          <w:w w:val="115"/>
          <w:szCs w:val="28"/>
        </w:rPr>
        <w:t>the</w:t>
      </w:r>
      <w:r w:rsidRPr="00355DDD">
        <w:rPr>
          <w:rFonts w:cstheme="minorHAnsi"/>
          <w:spacing w:val="14"/>
          <w:w w:val="115"/>
          <w:szCs w:val="28"/>
        </w:rPr>
        <w:t xml:space="preserve"> </w:t>
      </w:r>
      <w:r w:rsidRPr="00355DDD">
        <w:rPr>
          <w:rFonts w:cstheme="minorHAnsi"/>
          <w:w w:val="115"/>
          <w:szCs w:val="28"/>
        </w:rPr>
        <w:t>following</w:t>
      </w:r>
      <w:r w:rsidRPr="00355DDD">
        <w:rPr>
          <w:rFonts w:cstheme="minorHAnsi"/>
          <w:spacing w:val="22"/>
          <w:w w:val="115"/>
          <w:szCs w:val="28"/>
        </w:rPr>
        <w:t xml:space="preserve"> </w:t>
      </w:r>
      <w:r w:rsidRPr="00355DDD">
        <w:rPr>
          <w:rFonts w:cstheme="minorHAnsi"/>
          <w:spacing w:val="-2"/>
          <w:w w:val="115"/>
          <w:szCs w:val="28"/>
        </w:rPr>
        <w:t>steps:</w:t>
      </w:r>
    </w:p>
    <w:p w14:paraId="4E7A416D" w14:textId="77777777" w:rsidR="00E17D42" w:rsidRPr="00355DDD" w:rsidRDefault="00E17D42" w:rsidP="00355DDD">
      <w:pPr>
        <w:pStyle w:val="BodyText"/>
        <w:spacing w:before="8"/>
        <w:rPr>
          <w:rFonts w:cstheme="minorHAnsi"/>
          <w:szCs w:val="28"/>
        </w:rPr>
      </w:pPr>
    </w:p>
    <w:p w14:paraId="432CD3B4" w14:textId="77777777" w:rsidR="00E17D42" w:rsidRPr="00355DDD" w:rsidRDefault="00E17D42">
      <w:pPr>
        <w:pStyle w:val="ListParagraph"/>
        <w:widowControl w:val="0"/>
        <w:numPr>
          <w:ilvl w:val="0"/>
          <w:numId w:val="25"/>
        </w:numPr>
        <w:tabs>
          <w:tab w:val="left" w:pos="2430"/>
        </w:tabs>
        <w:autoSpaceDE w:val="0"/>
        <w:autoSpaceDN w:val="0"/>
        <w:spacing w:before="1" w:after="0" w:line="285" w:lineRule="auto"/>
        <w:ind w:left="600" w:right="1075"/>
        <w:contextualSpacing w:val="0"/>
        <w:rPr>
          <w:rFonts w:cstheme="minorHAnsi"/>
          <w:szCs w:val="28"/>
        </w:rPr>
      </w:pPr>
      <w:r w:rsidRPr="00355DDD">
        <w:rPr>
          <w:rFonts w:cstheme="minorHAnsi"/>
          <w:w w:val="110"/>
          <w:szCs w:val="28"/>
        </w:rPr>
        <w:t xml:space="preserve">Navigate to the </w:t>
      </w:r>
      <w:r w:rsidRPr="00355DDD">
        <w:rPr>
          <w:rFonts w:cstheme="minorHAnsi"/>
          <w:b/>
          <w:w w:val="110"/>
          <w:szCs w:val="28"/>
        </w:rPr>
        <w:t>Home</w:t>
      </w:r>
      <w:r w:rsidRPr="00355DDD">
        <w:rPr>
          <w:rFonts w:cstheme="minorHAnsi"/>
          <w:b/>
          <w:spacing w:val="-5"/>
          <w:w w:val="110"/>
          <w:szCs w:val="28"/>
        </w:rPr>
        <w:t xml:space="preserve"> </w:t>
      </w:r>
      <w:r w:rsidRPr="00355DDD">
        <w:rPr>
          <w:rFonts w:cstheme="minorHAnsi"/>
          <w:w w:val="110"/>
          <w:szCs w:val="28"/>
        </w:rPr>
        <w:t xml:space="preserve">&gt; </w:t>
      </w:r>
      <w:r w:rsidRPr="00355DDD">
        <w:rPr>
          <w:rFonts w:cstheme="minorHAnsi"/>
          <w:b/>
          <w:w w:val="110"/>
          <w:szCs w:val="28"/>
        </w:rPr>
        <w:t>Subscriptions</w:t>
      </w:r>
      <w:r w:rsidRPr="00355DDD">
        <w:rPr>
          <w:rFonts w:cstheme="minorHAnsi"/>
          <w:b/>
          <w:spacing w:val="-13"/>
          <w:w w:val="110"/>
          <w:szCs w:val="28"/>
        </w:rPr>
        <w:t xml:space="preserve"> </w:t>
      </w:r>
      <w:r w:rsidRPr="00355DDD">
        <w:rPr>
          <w:rFonts w:cstheme="minorHAnsi"/>
          <w:w w:val="110"/>
          <w:szCs w:val="28"/>
        </w:rPr>
        <w:t xml:space="preserve">&gt; </w:t>
      </w:r>
      <w:r w:rsidRPr="00355DDD">
        <w:rPr>
          <w:rFonts w:cstheme="minorHAnsi"/>
          <w:b/>
          <w:w w:val="110"/>
          <w:szCs w:val="28"/>
        </w:rPr>
        <w:t>Registered</w:t>
      </w:r>
      <w:r w:rsidRPr="00355DDD">
        <w:rPr>
          <w:rFonts w:cstheme="minorHAnsi"/>
          <w:b/>
          <w:spacing w:val="-15"/>
          <w:w w:val="110"/>
          <w:szCs w:val="28"/>
        </w:rPr>
        <w:t xml:space="preserve"> </w:t>
      </w:r>
      <w:r w:rsidRPr="00355DDD">
        <w:rPr>
          <w:rFonts w:cstheme="minorHAnsi"/>
          <w:b/>
          <w:w w:val="110"/>
          <w:szCs w:val="28"/>
        </w:rPr>
        <w:t>Subscription</w:t>
      </w:r>
      <w:r w:rsidRPr="00355DDD">
        <w:rPr>
          <w:rFonts w:cstheme="minorHAnsi"/>
          <w:b/>
          <w:spacing w:val="-17"/>
          <w:w w:val="110"/>
          <w:szCs w:val="28"/>
        </w:rPr>
        <w:t xml:space="preserve"> </w:t>
      </w:r>
      <w:r w:rsidRPr="00355DDD">
        <w:rPr>
          <w:rFonts w:cstheme="minorHAnsi"/>
          <w:b/>
          <w:w w:val="110"/>
          <w:szCs w:val="28"/>
        </w:rPr>
        <w:t>Name</w:t>
      </w:r>
      <w:r w:rsidRPr="00355DDD">
        <w:rPr>
          <w:rFonts w:cstheme="minorHAnsi"/>
          <w:b/>
          <w:spacing w:val="-5"/>
          <w:w w:val="110"/>
          <w:szCs w:val="28"/>
        </w:rPr>
        <w:t xml:space="preserve"> </w:t>
      </w:r>
      <w:r w:rsidRPr="00355DDD">
        <w:rPr>
          <w:rFonts w:cstheme="minorHAnsi"/>
          <w:w w:val="110"/>
          <w:szCs w:val="28"/>
        </w:rPr>
        <w:t xml:space="preserve">&gt; </w:t>
      </w:r>
      <w:r w:rsidRPr="00355DDD">
        <w:rPr>
          <w:rFonts w:cstheme="minorHAnsi"/>
          <w:b/>
          <w:w w:val="110"/>
          <w:szCs w:val="28"/>
        </w:rPr>
        <w:t>Access control</w:t>
      </w:r>
      <w:r w:rsidRPr="00355DDD">
        <w:rPr>
          <w:rFonts w:cstheme="minorHAnsi"/>
          <w:b/>
          <w:spacing w:val="-3"/>
          <w:w w:val="110"/>
          <w:szCs w:val="28"/>
        </w:rPr>
        <w:t xml:space="preserve"> </w:t>
      </w:r>
      <w:r w:rsidRPr="00355DDD">
        <w:rPr>
          <w:rFonts w:cstheme="minorHAnsi"/>
          <w:b/>
          <w:w w:val="110"/>
          <w:szCs w:val="28"/>
        </w:rPr>
        <w:t>(IAM)</w:t>
      </w:r>
      <w:r w:rsidRPr="00355DDD">
        <w:rPr>
          <w:rFonts w:cstheme="minorHAnsi"/>
          <w:w w:val="110"/>
          <w:szCs w:val="28"/>
        </w:rPr>
        <w:t>.</w:t>
      </w:r>
    </w:p>
    <w:p w14:paraId="29C289D1" w14:textId="77777777" w:rsidR="00E17D42" w:rsidRPr="00355DDD" w:rsidRDefault="00E17D42" w:rsidP="00355DDD">
      <w:pPr>
        <w:pStyle w:val="BodyText"/>
        <w:spacing w:before="18"/>
        <w:ind w:left="600"/>
        <w:rPr>
          <w:rFonts w:cstheme="minorHAnsi"/>
          <w:szCs w:val="28"/>
        </w:rPr>
      </w:pPr>
      <w:r w:rsidRPr="00355DDD">
        <w:rPr>
          <w:rFonts w:cstheme="minorHAnsi"/>
          <w:w w:val="115"/>
          <w:szCs w:val="28"/>
        </w:rPr>
        <w:t>The</w:t>
      </w:r>
      <w:r w:rsidRPr="00355DDD">
        <w:rPr>
          <w:rFonts w:cstheme="minorHAnsi"/>
          <w:spacing w:val="6"/>
          <w:w w:val="115"/>
          <w:szCs w:val="28"/>
        </w:rPr>
        <w:t xml:space="preserve"> </w:t>
      </w:r>
      <w:r w:rsidRPr="00355DDD">
        <w:rPr>
          <w:rFonts w:cstheme="minorHAnsi"/>
          <w:w w:val="115"/>
          <w:szCs w:val="28"/>
        </w:rPr>
        <w:t>Subscription</w:t>
      </w:r>
      <w:r w:rsidRPr="00355DDD">
        <w:rPr>
          <w:rFonts w:cstheme="minorHAnsi"/>
          <w:spacing w:val="10"/>
          <w:w w:val="115"/>
          <w:szCs w:val="28"/>
        </w:rPr>
        <w:t xml:space="preserve"> </w:t>
      </w:r>
      <w:r w:rsidRPr="00355DDD">
        <w:rPr>
          <w:rFonts w:cstheme="minorHAnsi"/>
          <w:w w:val="110"/>
          <w:szCs w:val="28"/>
        </w:rPr>
        <w:t>&gt;</w:t>
      </w:r>
      <w:r w:rsidRPr="00355DDD">
        <w:rPr>
          <w:rFonts w:cstheme="minorHAnsi"/>
          <w:spacing w:val="7"/>
          <w:w w:val="115"/>
          <w:szCs w:val="28"/>
        </w:rPr>
        <w:t xml:space="preserve"> </w:t>
      </w:r>
      <w:r w:rsidRPr="00355DDD">
        <w:rPr>
          <w:rFonts w:cstheme="minorHAnsi"/>
          <w:w w:val="115"/>
          <w:szCs w:val="28"/>
        </w:rPr>
        <w:t>Access</w:t>
      </w:r>
      <w:r w:rsidRPr="00355DDD">
        <w:rPr>
          <w:rFonts w:cstheme="minorHAnsi"/>
          <w:spacing w:val="2"/>
          <w:w w:val="115"/>
          <w:szCs w:val="28"/>
        </w:rPr>
        <w:t xml:space="preserve"> </w:t>
      </w:r>
      <w:r w:rsidRPr="00355DDD">
        <w:rPr>
          <w:rFonts w:cstheme="minorHAnsi"/>
          <w:w w:val="115"/>
          <w:szCs w:val="28"/>
        </w:rPr>
        <w:t>control</w:t>
      </w:r>
      <w:r w:rsidRPr="00355DDD">
        <w:rPr>
          <w:rFonts w:cstheme="minorHAnsi"/>
          <w:spacing w:val="16"/>
          <w:w w:val="115"/>
          <w:szCs w:val="28"/>
        </w:rPr>
        <w:t xml:space="preserve"> </w:t>
      </w:r>
      <w:r w:rsidRPr="00355DDD">
        <w:rPr>
          <w:rFonts w:cstheme="minorHAnsi"/>
          <w:w w:val="115"/>
          <w:szCs w:val="28"/>
        </w:rPr>
        <w:t>(IAM)</w:t>
      </w:r>
      <w:r w:rsidRPr="00355DDD">
        <w:rPr>
          <w:rFonts w:cstheme="minorHAnsi"/>
          <w:spacing w:val="9"/>
          <w:w w:val="115"/>
          <w:szCs w:val="28"/>
        </w:rPr>
        <w:t xml:space="preserve"> </w:t>
      </w:r>
      <w:r w:rsidRPr="00355DDD">
        <w:rPr>
          <w:rFonts w:cstheme="minorHAnsi"/>
          <w:w w:val="115"/>
          <w:szCs w:val="28"/>
        </w:rPr>
        <w:t>window</w:t>
      </w:r>
      <w:r w:rsidRPr="00355DDD">
        <w:rPr>
          <w:rFonts w:cstheme="minorHAnsi"/>
          <w:spacing w:val="12"/>
          <w:w w:val="115"/>
          <w:szCs w:val="28"/>
        </w:rPr>
        <w:t xml:space="preserve"> </w:t>
      </w:r>
      <w:r w:rsidRPr="00355DDD">
        <w:rPr>
          <w:rFonts w:cstheme="minorHAnsi"/>
          <w:w w:val="115"/>
          <w:szCs w:val="28"/>
        </w:rPr>
        <w:t>is</w:t>
      </w:r>
      <w:r w:rsidRPr="00355DDD">
        <w:rPr>
          <w:rFonts w:cstheme="minorHAnsi"/>
          <w:spacing w:val="2"/>
          <w:w w:val="115"/>
          <w:szCs w:val="28"/>
        </w:rPr>
        <w:t xml:space="preserve"> </w:t>
      </w:r>
      <w:r w:rsidRPr="00355DDD">
        <w:rPr>
          <w:rFonts w:cstheme="minorHAnsi"/>
          <w:spacing w:val="-2"/>
          <w:w w:val="115"/>
          <w:szCs w:val="28"/>
        </w:rPr>
        <w:t>displayed.</w:t>
      </w:r>
    </w:p>
    <w:p w14:paraId="29BD8643" w14:textId="42DE0700" w:rsidR="00E17D42" w:rsidRPr="00355DDD" w:rsidRDefault="00FB1C70" w:rsidP="00355DDD">
      <w:pPr>
        <w:spacing w:before="100"/>
        <w:ind w:left="600"/>
        <w:rPr>
          <w:rFonts w:cstheme="minorHAnsi"/>
          <w:i/>
          <w:szCs w:val="28"/>
        </w:rPr>
      </w:pPr>
      <w:r>
        <w:rPr>
          <w:rFonts w:cstheme="minorHAnsi"/>
          <w:i/>
          <w:w w:val="105"/>
          <w:szCs w:val="28"/>
        </w:rPr>
        <w:t>FIGURE 2</w:t>
      </w:r>
      <w:r w:rsidR="00E17D42" w:rsidRPr="00355DDD">
        <w:rPr>
          <w:rFonts w:cstheme="minorHAnsi"/>
          <w:i/>
          <w:w w:val="105"/>
          <w:szCs w:val="28"/>
        </w:rPr>
        <w:t>-14:</w:t>
      </w:r>
      <w:r w:rsidR="00E17D42" w:rsidRPr="00355DDD">
        <w:rPr>
          <w:rFonts w:cstheme="minorHAnsi"/>
          <w:i/>
          <w:spacing w:val="4"/>
          <w:w w:val="105"/>
          <w:szCs w:val="28"/>
        </w:rPr>
        <w:t xml:space="preserve"> </w:t>
      </w:r>
      <w:r w:rsidR="00E17D42" w:rsidRPr="00355DDD">
        <w:rPr>
          <w:rFonts w:cstheme="minorHAnsi"/>
          <w:i/>
          <w:w w:val="105"/>
          <w:szCs w:val="28"/>
        </w:rPr>
        <w:t>Subscription</w:t>
      </w:r>
      <w:r w:rsidR="00E17D42" w:rsidRPr="00355DDD">
        <w:rPr>
          <w:rFonts w:cstheme="minorHAnsi"/>
          <w:i/>
          <w:spacing w:val="2"/>
          <w:w w:val="105"/>
          <w:szCs w:val="28"/>
        </w:rPr>
        <w:t xml:space="preserve"> </w:t>
      </w:r>
      <w:r w:rsidR="00E17D42" w:rsidRPr="00355DDD">
        <w:rPr>
          <w:rFonts w:cstheme="minorHAnsi"/>
          <w:i/>
          <w:w w:val="105"/>
          <w:szCs w:val="28"/>
        </w:rPr>
        <w:t>-</w:t>
      </w:r>
      <w:r w:rsidR="00E17D42" w:rsidRPr="00355DDD">
        <w:rPr>
          <w:rFonts w:cstheme="minorHAnsi"/>
          <w:i/>
          <w:spacing w:val="-2"/>
          <w:w w:val="105"/>
          <w:szCs w:val="28"/>
        </w:rPr>
        <w:t xml:space="preserve"> </w:t>
      </w:r>
      <w:r w:rsidR="00E17D42" w:rsidRPr="00355DDD">
        <w:rPr>
          <w:rFonts w:cstheme="minorHAnsi"/>
          <w:i/>
          <w:w w:val="105"/>
          <w:szCs w:val="28"/>
        </w:rPr>
        <w:t>Access</w:t>
      </w:r>
      <w:r w:rsidR="00E17D42" w:rsidRPr="00355DDD">
        <w:rPr>
          <w:rFonts w:cstheme="minorHAnsi"/>
          <w:i/>
          <w:spacing w:val="-9"/>
          <w:w w:val="105"/>
          <w:szCs w:val="28"/>
        </w:rPr>
        <w:t xml:space="preserve"> </w:t>
      </w:r>
      <w:r w:rsidR="00E17D42" w:rsidRPr="00355DDD">
        <w:rPr>
          <w:rFonts w:cstheme="minorHAnsi"/>
          <w:i/>
          <w:w w:val="105"/>
          <w:szCs w:val="28"/>
        </w:rPr>
        <w:t>control</w:t>
      </w:r>
      <w:r w:rsidR="00E17D42" w:rsidRPr="00355DDD">
        <w:rPr>
          <w:rFonts w:cstheme="minorHAnsi"/>
          <w:i/>
          <w:spacing w:val="8"/>
          <w:w w:val="105"/>
          <w:szCs w:val="28"/>
        </w:rPr>
        <w:t xml:space="preserve"> </w:t>
      </w:r>
      <w:r w:rsidR="00E17D42" w:rsidRPr="00355DDD">
        <w:rPr>
          <w:rFonts w:cstheme="minorHAnsi"/>
          <w:i/>
          <w:w w:val="105"/>
          <w:szCs w:val="28"/>
        </w:rPr>
        <w:t xml:space="preserve">(IAM) </w:t>
      </w:r>
      <w:r w:rsidR="00E17D42" w:rsidRPr="00355DDD">
        <w:rPr>
          <w:rFonts w:cstheme="minorHAnsi"/>
          <w:i/>
          <w:spacing w:val="-2"/>
          <w:w w:val="105"/>
          <w:szCs w:val="28"/>
        </w:rPr>
        <w:t>window</w:t>
      </w:r>
    </w:p>
    <w:p w14:paraId="66D487E9" w14:textId="4336B413" w:rsidR="00E17D42" w:rsidRPr="00355DDD" w:rsidRDefault="00E17D42" w:rsidP="00355DDD">
      <w:pPr>
        <w:pStyle w:val="BodyText"/>
        <w:spacing w:before="9"/>
        <w:rPr>
          <w:rFonts w:cstheme="minorHAnsi"/>
          <w:i/>
          <w:szCs w:val="28"/>
        </w:rPr>
      </w:pPr>
      <w:r w:rsidRPr="00355DDD">
        <w:rPr>
          <w:rFonts w:cstheme="minorHAnsi"/>
          <w:noProof/>
          <w:szCs w:val="28"/>
          <w:lang w:val="en-IN" w:eastAsia="en-IN"/>
        </w:rPr>
        <mc:AlternateContent>
          <mc:Choice Requires="wpg">
            <w:drawing>
              <wp:anchor distT="0" distB="0" distL="0" distR="0" simplePos="0" relativeHeight="251695104" behindDoc="1" locked="0" layoutInCell="1" allowOverlap="1" wp14:anchorId="6F13161A" wp14:editId="06E6116A">
                <wp:simplePos x="0" y="0"/>
                <wp:positionH relativeFrom="page">
                  <wp:posOffset>1543050</wp:posOffset>
                </wp:positionH>
                <wp:positionV relativeFrom="paragraph">
                  <wp:posOffset>117475</wp:posOffset>
                </wp:positionV>
                <wp:extent cx="5791200" cy="3152775"/>
                <wp:effectExtent l="9525" t="5715" r="0" b="3810"/>
                <wp:wrapTopAndBottom/>
                <wp:docPr id="549" name="Group 5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91200" cy="3152775"/>
                          <a:chOff x="2430" y="185"/>
                          <a:chExt cx="9120" cy="4965"/>
                        </a:xfrm>
                      </wpg:grpSpPr>
                      <pic:pic xmlns:pic="http://schemas.openxmlformats.org/drawingml/2006/picture">
                        <pic:nvPicPr>
                          <pic:cNvPr id="550" name="docshape165"/>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2525" y="199"/>
                            <a:ext cx="9010" cy="49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51" name="docshape166"/>
                        <wps:cNvSpPr>
                          <a:spLocks noChangeArrowheads="1"/>
                        </wps:cNvSpPr>
                        <wps:spPr bwMode="auto">
                          <a:xfrm>
                            <a:off x="2437" y="192"/>
                            <a:ext cx="9105" cy="495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D22F6F1" id="Group 549" o:spid="_x0000_s1026" style="position:absolute;margin-left:121.5pt;margin-top:9.25pt;width:456pt;height:248.25pt;z-index:-251621376;mso-wrap-distance-left:0;mso-wrap-distance-right:0;mso-position-horizontal-relative:page" coordorigin="2430,185" coordsize="9120,496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">
                <v:shape id="docshape165" o:spid="_x0000_s1027" type="#_x0000_t75" style="position:absolute;left:2525;top:199;width:9010;height:4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">
                  <v:imagedata r:id="rId108" o:title=""/>
                </v:shape>
                <v:rect id="docshape166" o:spid="_x0000_s1028" style="position:absolute;left:2437;top:192;width:9105;height:4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" filled="f"/>
                <w10:wrap type="topAndBottom" anchorx="page"/>
              </v:group>
            </w:pict>
          </mc:Fallback>
        </mc:AlternateContent>
      </w:r>
    </w:p>
    <w:p w14:paraId="026EF21B" w14:textId="77777777" w:rsidR="00E17D42" w:rsidRPr="00355DDD" w:rsidRDefault="00E17D42" w:rsidP="00355DDD">
      <w:pPr>
        <w:pStyle w:val="BodyText"/>
        <w:spacing w:before="1"/>
        <w:rPr>
          <w:rFonts w:cstheme="minorHAnsi"/>
          <w:i/>
          <w:szCs w:val="28"/>
        </w:rPr>
      </w:pPr>
    </w:p>
    <w:p w14:paraId="754A9DF8" w14:textId="77777777" w:rsidR="00E17D42" w:rsidRPr="00355DDD" w:rsidRDefault="00E17D42">
      <w:pPr>
        <w:pStyle w:val="ListParagraph"/>
        <w:widowControl w:val="0"/>
        <w:numPr>
          <w:ilvl w:val="0"/>
          <w:numId w:val="26"/>
        </w:numPr>
        <w:tabs>
          <w:tab w:val="left" w:pos="2430"/>
        </w:tabs>
        <w:autoSpaceDE w:val="0"/>
        <w:autoSpaceDN w:val="0"/>
        <w:spacing w:before="100" w:after="0" w:line="285" w:lineRule="auto"/>
        <w:ind w:left="0" w:right="993"/>
        <w:contextualSpacing w:val="0"/>
        <w:rPr>
          <w:rFonts w:cstheme="minorHAnsi"/>
          <w:szCs w:val="28"/>
        </w:rPr>
      </w:pPr>
      <w:r w:rsidRPr="00355DDD">
        <w:rPr>
          <w:rFonts w:cstheme="minorHAnsi"/>
          <w:spacing w:val="-2"/>
          <w:w w:val="120"/>
          <w:szCs w:val="28"/>
        </w:rPr>
        <w:t>To</w:t>
      </w:r>
      <w:r w:rsidRPr="00355DDD">
        <w:rPr>
          <w:rFonts w:cstheme="minorHAnsi"/>
          <w:spacing w:val="-13"/>
          <w:w w:val="120"/>
          <w:szCs w:val="28"/>
        </w:rPr>
        <w:t xml:space="preserve"> </w:t>
      </w:r>
      <w:r w:rsidRPr="00355DDD">
        <w:rPr>
          <w:rFonts w:cstheme="minorHAnsi"/>
          <w:spacing w:val="-2"/>
          <w:w w:val="120"/>
          <w:szCs w:val="28"/>
        </w:rPr>
        <w:t>assign</w:t>
      </w:r>
      <w:r w:rsidRPr="00355DDD">
        <w:rPr>
          <w:rFonts w:cstheme="minorHAnsi"/>
          <w:spacing w:val="-12"/>
          <w:w w:val="120"/>
          <w:szCs w:val="28"/>
        </w:rPr>
        <w:t xml:space="preserve"> </w:t>
      </w:r>
      <w:r w:rsidRPr="00355DDD">
        <w:rPr>
          <w:rFonts w:cstheme="minorHAnsi"/>
          <w:spacing w:val="-2"/>
          <w:w w:val="120"/>
          <w:szCs w:val="28"/>
        </w:rPr>
        <w:t>a</w:t>
      </w:r>
      <w:r w:rsidRPr="00355DDD">
        <w:rPr>
          <w:rFonts w:cstheme="minorHAnsi"/>
          <w:spacing w:val="-13"/>
          <w:w w:val="120"/>
          <w:szCs w:val="28"/>
        </w:rPr>
        <w:t xml:space="preserve"> </w:t>
      </w:r>
      <w:r w:rsidRPr="00355DDD">
        <w:rPr>
          <w:rFonts w:cstheme="minorHAnsi"/>
          <w:spacing w:val="-2"/>
          <w:w w:val="120"/>
          <w:szCs w:val="28"/>
        </w:rPr>
        <w:t>role</w:t>
      </w:r>
      <w:r w:rsidRPr="00355DDD">
        <w:rPr>
          <w:rFonts w:cstheme="minorHAnsi"/>
          <w:spacing w:val="-12"/>
          <w:w w:val="120"/>
          <w:szCs w:val="28"/>
        </w:rPr>
        <w:t xml:space="preserve"> </w:t>
      </w:r>
      <w:r w:rsidRPr="00355DDD">
        <w:rPr>
          <w:rFonts w:cstheme="minorHAnsi"/>
          <w:spacing w:val="-2"/>
          <w:w w:val="120"/>
          <w:szCs w:val="28"/>
        </w:rPr>
        <w:t>to</w:t>
      </w:r>
      <w:r w:rsidRPr="00355DDD">
        <w:rPr>
          <w:rFonts w:cstheme="minorHAnsi"/>
          <w:spacing w:val="-13"/>
          <w:w w:val="120"/>
          <w:szCs w:val="28"/>
        </w:rPr>
        <w:t xml:space="preserve"> </w:t>
      </w:r>
      <w:r w:rsidRPr="00355DDD">
        <w:rPr>
          <w:rFonts w:cstheme="minorHAnsi"/>
          <w:spacing w:val="-2"/>
          <w:w w:val="120"/>
          <w:szCs w:val="28"/>
        </w:rPr>
        <w:t>the</w:t>
      </w:r>
      <w:r w:rsidRPr="00355DDD">
        <w:rPr>
          <w:rFonts w:cstheme="minorHAnsi"/>
          <w:spacing w:val="-12"/>
          <w:w w:val="120"/>
          <w:szCs w:val="28"/>
        </w:rPr>
        <w:t xml:space="preserve"> </w:t>
      </w:r>
      <w:r w:rsidRPr="00355DDD">
        <w:rPr>
          <w:rFonts w:cstheme="minorHAnsi"/>
          <w:spacing w:val="-2"/>
          <w:w w:val="120"/>
          <w:szCs w:val="28"/>
        </w:rPr>
        <w:t>above</w:t>
      </w:r>
      <w:r w:rsidRPr="00355DDD">
        <w:rPr>
          <w:rFonts w:cstheme="minorHAnsi"/>
          <w:spacing w:val="-9"/>
          <w:w w:val="120"/>
          <w:szCs w:val="28"/>
        </w:rPr>
        <w:t xml:space="preserve"> </w:t>
      </w:r>
      <w:r w:rsidRPr="00355DDD">
        <w:rPr>
          <w:rFonts w:cstheme="minorHAnsi"/>
          <w:spacing w:val="-2"/>
          <w:w w:val="120"/>
          <w:szCs w:val="28"/>
        </w:rPr>
        <w:t>scope,</w:t>
      </w:r>
      <w:r w:rsidRPr="00355DDD">
        <w:rPr>
          <w:rFonts w:cstheme="minorHAnsi"/>
          <w:spacing w:val="-4"/>
          <w:w w:val="120"/>
          <w:szCs w:val="28"/>
        </w:rPr>
        <w:t xml:space="preserve"> </w:t>
      </w:r>
      <w:r w:rsidRPr="00355DDD">
        <w:rPr>
          <w:rFonts w:cstheme="minorHAnsi"/>
          <w:spacing w:val="-2"/>
          <w:w w:val="120"/>
          <w:szCs w:val="28"/>
        </w:rPr>
        <w:t>click the</w:t>
      </w:r>
      <w:r w:rsidRPr="00355DDD">
        <w:rPr>
          <w:rFonts w:cstheme="minorHAnsi"/>
          <w:spacing w:val="-9"/>
          <w:w w:val="120"/>
          <w:szCs w:val="28"/>
        </w:rPr>
        <w:t xml:space="preserve"> </w:t>
      </w:r>
      <w:r w:rsidRPr="00355DDD">
        <w:rPr>
          <w:rFonts w:cstheme="minorHAnsi"/>
          <w:b/>
          <w:spacing w:val="-2"/>
          <w:w w:val="120"/>
          <w:szCs w:val="28"/>
        </w:rPr>
        <w:t>+</w:t>
      </w:r>
      <w:r w:rsidRPr="00355DDD">
        <w:rPr>
          <w:rFonts w:cstheme="minorHAnsi"/>
          <w:b/>
          <w:spacing w:val="-19"/>
          <w:w w:val="120"/>
          <w:szCs w:val="28"/>
        </w:rPr>
        <w:t xml:space="preserve"> </w:t>
      </w:r>
      <w:r w:rsidRPr="00355DDD">
        <w:rPr>
          <w:rFonts w:cstheme="minorHAnsi"/>
          <w:b/>
          <w:spacing w:val="-2"/>
          <w:w w:val="120"/>
          <w:szCs w:val="28"/>
        </w:rPr>
        <w:t>Add</w:t>
      </w:r>
      <w:r w:rsidRPr="00355DDD">
        <w:rPr>
          <w:rFonts w:cstheme="minorHAnsi"/>
          <w:b/>
          <w:spacing w:val="-24"/>
          <w:w w:val="120"/>
          <w:szCs w:val="28"/>
        </w:rPr>
        <w:t xml:space="preserve"> </w:t>
      </w:r>
      <w:r w:rsidRPr="00355DDD">
        <w:rPr>
          <w:rFonts w:cstheme="minorHAnsi"/>
          <w:spacing w:val="-2"/>
          <w:w w:val="120"/>
          <w:szCs w:val="28"/>
        </w:rPr>
        <w:t>tab</w:t>
      </w:r>
      <w:r w:rsidRPr="00355DDD">
        <w:rPr>
          <w:rFonts w:cstheme="minorHAnsi"/>
          <w:spacing w:val="-4"/>
          <w:w w:val="120"/>
          <w:szCs w:val="28"/>
        </w:rPr>
        <w:t xml:space="preserve"> </w:t>
      </w:r>
      <w:r w:rsidRPr="00355DDD">
        <w:rPr>
          <w:rFonts w:cstheme="minorHAnsi"/>
          <w:spacing w:val="-2"/>
          <w:w w:val="120"/>
          <w:szCs w:val="28"/>
        </w:rPr>
        <w:t>from</w:t>
      </w:r>
      <w:r w:rsidRPr="00355DDD">
        <w:rPr>
          <w:rFonts w:cstheme="minorHAnsi"/>
          <w:spacing w:val="-9"/>
          <w:w w:val="120"/>
          <w:szCs w:val="28"/>
        </w:rPr>
        <w:t xml:space="preserve"> </w:t>
      </w:r>
      <w:r w:rsidRPr="00355DDD">
        <w:rPr>
          <w:rFonts w:cstheme="minorHAnsi"/>
          <w:spacing w:val="-2"/>
          <w:w w:val="120"/>
          <w:szCs w:val="28"/>
        </w:rPr>
        <w:t>the</w:t>
      </w:r>
      <w:r w:rsidRPr="00355DDD">
        <w:rPr>
          <w:rFonts w:cstheme="minorHAnsi"/>
          <w:spacing w:val="-9"/>
          <w:w w:val="120"/>
          <w:szCs w:val="28"/>
        </w:rPr>
        <w:t xml:space="preserve"> </w:t>
      </w:r>
      <w:r w:rsidRPr="00355DDD">
        <w:rPr>
          <w:rFonts w:cstheme="minorHAnsi"/>
          <w:spacing w:val="-2"/>
          <w:w w:val="120"/>
          <w:szCs w:val="28"/>
        </w:rPr>
        <w:t>main</w:t>
      </w:r>
      <w:r w:rsidRPr="00355DDD">
        <w:rPr>
          <w:rFonts w:cstheme="minorHAnsi"/>
          <w:spacing w:val="-6"/>
          <w:w w:val="120"/>
          <w:szCs w:val="28"/>
        </w:rPr>
        <w:t xml:space="preserve"> </w:t>
      </w:r>
      <w:r w:rsidRPr="00355DDD">
        <w:rPr>
          <w:rFonts w:cstheme="minorHAnsi"/>
          <w:spacing w:val="-2"/>
          <w:w w:val="120"/>
          <w:szCs w:val="28"/>
        </w:rPr>
        <w:t>menu</w:t>
      </w:r>
      <w:r w:rsidRPr="00355DDD">
        <w:rPr>
          <w:rFonts w:cstheme="minorHAnsi"/>
          <w:spacing w:val="-4"/>
          <w:w w:val="120"/>
          <w:szCs w:val="28"/>
        </w:rPr>
        <w:t xml:space="preserve"> </w:t>
      </w:r>
      <w:r w:rsidRPr="00355DDD">
        <w:rPr>
          <w:rFonts w:cstheme="minorHAnsi"/>
          <w:spacing w:val="-2"/>
          <w:w w:val="120"/>
          <w:szCs w:val="28"/>
        </w:rPr>
        <w:t xml:space="preserve">options. </w:t>
      </w:r>
      <w:r w:rsidRPr="00355DDD">
        <w:rPr>
          <w:rFonts w:cstheme="minorHAnsi"/>
          <w:w w:val="120"/>
          <w:szCs w:val="28"/>
        </w:rPr>
        <w:t>The Add role assignment window is</w:t>
      </w:r>
      <w:r w:rsidRPr="00355DDD">
        <w:rPr>
          <w:rFonts w:cstheme="minorHAnsi"/>
          <w:spacing w:val="-2"/>
          <w:w w:val="120"/>
          <w:szCs w:val="28"/>
        </w:rPr>
        <w:t xml:space="preserve"> </w:t>
      </w:r>
      <w:r w:rsidRPr="00355DDD">
        <w:rPr>
          <w:rFonts w:cstheme="minorHAnsi"/>
          <w:w w:val="120"/>
          <w:szCs w:val="28"/>
        </w:rPr>
        <w:t>displayed.</w:t>
      </w:r>
    </w:p>
    <w:p w14:paraId="4A9B1AB9" w14:textId="7D1ECBAB" w:rsidR="00E17D42" w:rsidRPr="00355DDD" w:rsidRDefault="00FB1C70" w:rsidP="00355DDD">
      <w:pPr>
        <w:spacing w:before="157"/>
        <w:ind w:left="600"/>
        <w:rPr>
          <w:rFonts w:cstheme="minorHAnsi"/>
          <w:i/>
          <w:szCs w:val="28"/>
        </w:rPr>
      </w:pPr>
      <w:r>
        <w:rPr>
          <w:rFonts w:cstheme="minorHAnsi"/>
          <w:i/>
          <w:w w:val="105"/>
          <w:szCs w:val="28"/>
        </w:rPr>
        <w:t>FIGURE 2</w:t>
      </w:r>
      <w:r w:rsidR="00E17D42" w:rsidRPr="00355DDD">
        <w:rPr>
          <w:rFonts w:cstheme="minorHAnsi"/>
          <w:i/>
          <w:w w:val="105"/>
          <w:szCs w:val="28"/>
        </w:rPr>
        <w:t>-15:</w:t>
      </w:r>
      <w:r w:rsidR="00E17D42" w:rsidRPr="00355DDD">
        <w:rPr>
          <w:rFonts w:cstheme="minorHAnsi"/>
          <w:i/>
          <w:spacing w:val="3"/>
          <w:w w:val="105"/>
          <w:szCs w:val="28"/>
        </w:rPr>
        <w:t xml:space="preserve"> </w:t>
      </w:r>
      <w:r w:rsidR="00E17D42" w:rsidRPr="00355DDD">
        <w:rPr>
          <w:rFonts w:cstheme="minorHAnsi"/>
          <w:i/>
          <w:w w:val="105"/>
          <w:szCs w:val="28"/>
        </w:rPr>
        <w:t>Add</w:t>
      </w:r>
      <w:r w:rsidR="00E17D42" w:rsidRPr="00355DDD">
        <w:rPr>
          <w:rFonts w:cstheme="minorHAnsi"/>
          <w:i/>
          <w:spacing w:val="4"/>
          <w:w w:val="105"/>
          <w:szCs w:val="28"/>
        </w:rPr>
        <w:t xml:space="preserve"> </w:t>
      </w:r>
      <w:r w:rsidR="00E17D42" w:rsidRPr="00355DDD">
        <w:rPr>
          <w:rFonts w:cstheme="minorHAnsi"/>
          <w:i/>
          <w:w w:val="105"/>
          <w:szCs w:val="28"/>
        </w:rPr>
        <w:t>a</w:t>
      </w:r>
      <w:r w:rsidR="00E17D42" w:rsidRPr="00355DDD">
        <w:rPr>
          <w:rFonts w:cstheme="minorHAnsi"/>
          <w:i/>
          <w:spacing w:val="7"/>
          <w:w w:val="105"/>
          <w:szCs w:val="28"/>
        </w:rPr>
        <w:t xml:space="preserve"> </w:t>
      </w:r>
      <w:r w:rsidR="00E17D42" w:rsidRPr="00355DDD">
        <w:rPr>
          <w:rFonts w:cstheme="minorHAnsi"/>
          <w:i/>
          <w:w w:val="105"/>
          <w:szCs w:val="28"/>
        </w:rPr>
        <w:t>role</w:t>
      </w:r>
      <w:r w:rsidR="00E17D42" w:rsidRPr="00355DDD">
        <w:rPr>
          <w:rFonts w:cstheme="minorHAnsi"/>
          <w:i/>
          <w:spacing w:val="-3"/>
          <w:w w:val="105"/>
          <w:szCs w:val="28"/>
        </w:rPr>
        <w:t xml:space="preserve"> </w:t>
      </w:r>
      <w:r w:rsidR="00E17D42" w:rsidRPr="00355DDD">
        <w:rPr>
          <w:rFonts w:cstheme="minorHAnsi"/>
          <w:i/>
          <w:w w:val="105"/>
          <w:szCs w:val="28"/>
        </w:rPr>
        <w:t>assignment</w:t>
      </w:r>
      <w:r w:rsidR="00E17D42" w:rsidRPr="00355DDD">
        <w:rPr>
          <w:rFonts w:cstheme="minorHAnsi"/>
          <w:i/>
          <w:spacing w:val="5"/>
          <w:w w:val="105"/>
          <w:szCs w:val="28"/>
        </w:rPr>
        <w:t xml:space="preserve"> </w:t>
      </w:r>
      <w:r w:rsidR="00E17D42" w:rsidRPr="00355DDD">
        <w:rPr>
          <w:rFonts w:cstheme="minorHAnsi"/>
          <w:i/>
          <w:w w:val="105"/>
          <w:szCs w:val="28"/>
        </w:rPr>
        <w:t>-</w:t>
      </w:r>
      <w:r w:rsidR="00E17D42" w:rsidRPr="00355DDD">
        <w:rPr>
          <w:rFonts w:cstheme="minorHAnsi"/>
          <w:i/>
          <w:spacing w:val="-10"/>
          <w:w w:val="105"/>
          <w:szCs w:val="28"/>
        </w:rPr>
        <w:t>1</w:t>
      </w:r>
    </w:p>
    <w:p w14:paraId="3B5CFDB4" w14:textId="51AEA2BB" w:rsidR="00E17D42" w:rsidRPr="00355DDD" w:rsidRDefault="00E17D42" w:rsidP="00355DDD">
      <w:pPr>
        <w:pStyle w:val="BodyText"/>
        <w:spacing w:before="9"/>
        <w:rPr>
          <w:rFonts w:cstheme="minorHAnsi"/>
          <w:i/>
          <w:szCs w:val="28"/>
        </w:rPr>
      </w:pPr>
      <w:r w:rsidRPr="00355DDD">
        <w:rPr>
          <w:rFonts w:cstheme="minorHAnsi"/>
          <w:noProof/>
          <w:szCs w:val="28"/>
          <w:lang w:val="en-IN" w:eastAsia="en-IN"/>
        </w:rPr>
        <w:lastRenderedPageBreak/>
        <mc:AlternateContent>
          <mc:Choice Requires="wpg">
            <w:drawing>
              <wp:anchor distT="0" distB="0" distL="0" distR="0" simplePos="0" relativeHeight="251696128" behindDoc="1" locked="0" layoutInCell="1" allowOverlap="1" wp14:anchorId="4A43E539" wp14:editId="6E1C607E">
                <wp:simplePos x="0" y="0"/>
                <wp:positionH relativeFrom="page">
                  <wp:posOffset>1543050</wp:posOffset>
                </wp:positionH>
                <wp:positionV relativeFrom="paragraph">
                  <wp:posOffset>117475</wp:posOffset>
                </wp:positionV>
                <wp:extent cx="5743575" cy="2705100"/>
                <wp:effectExtent l="9525" t="1905" r="0" b="7620"/>
                <wp:wrapTopAndBottom/>
                <wp:docPr id="546" name="Group 5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43575" cy="2705100"/>
                          <a:chOff x="2430" y="185"/>
                          <a:chExt cx="9045" cy="4260"/>
                        </a:xfrm>
                      </wpg:grpSpPr>
                      <pic:pic xmlns:pic="http://schemas.openxmlformats.org/drawingml/2006/picture">
                        <pic:nvPicPr>
                          <pic:cNvPr id="547" name="docshape168"/>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2445" y="199"/>
                            <a:ext cx="9015" cy="42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48" name="docshape169"/>
                        <wps:cNvSpPr>
                          <a:spLocks noChangeArrowheads="1"/>
                        </wps:cNvSpPr>
                        <wps:spPr bwMode="auto">
                          <a:xfrm>
                            <a:off x="2437" y="192"/>
                            <a:ext cx="9030" cy="424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3E7ED8F" id="Group 546" o:spid="_x0000_s1026" style="position:absolute;margin-left:121.5pt;margin-top:9.25pt;width:452.25pt;height:213pt;z-index:-251620352;mso-wrap-distance-left:0;mso-wrap-distance-right:0;mso-position-horizontal-relative:page" coordorigin="2430,185" coordsize="9045,426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">
                <v:shape id="docshape168" o:spid="_x0000_s1027" type="#_x0000_t75" style="position:absolute;left:2445;top:199;width:9015;height:42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">
                  <v:imagedata r:id="rId110" o:title=""/>
                </v:shape>
                <v:rect id="docshape169" o:spid="_x0000_s1028" style="position:absolute;left:2437;top:192;width:9030;height:4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" filled="f"/>
                <w10:wrap type="topAndBottom" anchorx="page"/>
              </v:group>
            </w:pict>
          </mc:Fallback>
        </mc:AlternateContent>
      </w:r>
    </w:p>
    <w:p w14:paraId="797DBBB4" w14:textId="77777777" w:rsidR="00E17D42" w:rsidRPr="00355DDD" w:rsidRDefault="00E17D42" w:rsidP="00355DDD">
      <w:pPr>
        <w:pStyle w:val="BodyText"/>
        <w:spacing w:before="1"/>
        <w:rPr>
          <w:rFonts w:cstheme="minorHAnsi"/>
          <w:i/>
          <w:szCs w:val="28"/>
        </w:rPr>
      </w:pPr>
    </w:p>
    <w:p w14:paraId="6796D602" w14:textId="3A3BCE37" w:rsidR="00E17D42" w:rsidRPr="00355DDD" w:rsidRDefault="00E17D42">
      <w:pPr>
        <w:pStyle w:val="ListParagraph"/>
        <w:widowControl w:val="0"/>
        <w:numPr>
          <w:ilvl w:val="0"/>
          <w:numId w:val="26"/>
        </w:numPr>
        <w:tabs>
          <w:tab w:val="left" w:pos="2430"/>
        </w:tabs>
        <w:autoSpaceDE w:val="0"/>
        <w:autoSpaceDN w:val="0"/>
        <w:spacing w:before="100" w:after="0" w:line="240" w:lineRule="auto"/>
        <w:ind w:left="0" w:hanging="345"/>
        <w:contextualSpacing w:val="0"/>
        <w:rPr>
          <w:rFonts w:cstheme="minorHAnsi"/>
          <w:szCs w:val="28"/>
        </w:rPr>
      </w:pPr>
      <w:r w:rsidRPr="00355DDD">
        <w:rPr>
          <w:rFonts w:cstheme="minorHAnsi"/>
          <w:w w:val="120"/>
          <w:szCs w:val="28"/>
        </w:rPr>
        <w:t>Select</w:t>
      </w:r>
      <w:r w:rsidRPr="00355DDD">
        <w:rPr>
          <w:rFonts w:cstheme="minorHAnsi"/>
          <w:spacing w:val="-15"/>
          <w:w w:val="120"/>
          <w:szCs w:val="28"/>
        </w:rPr>
        <w:t xml:space="preserve"> </w:t>
      </w:r>
      <w:r w:rsidRPr="00355DDD">
        <w:rPr>
          <w:rFonts w:cstheme="minorHAnsi"/>
          <w:w w:val="120"/>
          <w:szCs w:val="28"/>
        </w:rPr>
        <w:t>a</w:t>
      </w:r>
      <w:r w:rsidRPr="00355DDD">
        <w:rPr>
          <w:rFonts w:cstheme="minorHAnsi"/>
          <w:spacing w:val="-14"/>
          <w:w w:val="120"/>
          <w:szCs w:val="28"/>
        </w:rPr>
        <w:t xml:space="preserve"> </w:t>
      </w:r>
      <w:r w:rsidRPr="00355DDD">
        <w:rPr>
          <w:rFonts w:cstheme="minorHAnsi"/>
          <w:b/>
          <w:w w:val="120"/>
          <w:szCs w:val="28"/>
        </w:rPr>
        <w:t>Role</w:t>
      </w:r>
      <w:r w:rsidRPr="00355DDD">
        <w:rPr>
          <w:rFonts w:cstheme="minorHAnsi"/>
          <w:b/>
          <w:spacing w:val="-20"/>
          <w:w w:val="120"/>
          <w:szCs w:val="28"/>
        </w:rPr>
        <w:t xml:space="preserve"> </w:t>
      </w:r>
      <w:r w:rsidRPr="00355DDD">
        <w:rPr>
          <w:rFonts w:cstheme="minorHAnsi"/>
          <w:w w:val="120"/>
          <w:szCs w:val="28"/>
        </w:rPr>
        <w:t>from</w:t>
      </w:r>
      <w:r w:rsidRPr="00355DDD">
        <w:rPr>
          <w:rFonts w:cstheme="minorHAnsi"/>
          <w:spacing w:val="-15"/>
          <w:w w:val="120"/>
          <w:szCs w:val="28"/>
        </w:rPr>
        <w:t xml:space="preserve"> </w:t>
      </w:r>
      <w:r w:rsidRPr="00355DDD">
        <w:rPr>
          <w:rFonts w:cstheme="minorHAnsi"/>
          <w:w w:val="120"/>
          <w:szCs w:val="28"/>
        </w:rPr>
        <w:t>the</w:t>
      </w:r>
      <w:r w:rsidRPr="00355DDD">
        <w:rPr>
          <w:rFonts w:cstheme="minorHAnsi"/>
          <w:spacing w:val="-14"/>
          <w:w w:val="120"/>
          <w:szCs w:val="28"/>
        </w:rPr>
        <w:t xml:space="preserve"> </w:t>
      </w:r>
      <w:r w:rsidRPr="00355DDD">
        <w:rPr>
          <w:rFonts w:cstheme="minorHAnsi"/>
          <w:w w:val="120"/>
          <w:szCs w:val="28"/>
        </w:rPr>
        <w:t>drop-down</w:t>
      </w:r>
      <w:r w:rsidRPr="00355DDD">
        <w:rPr>
          <w:rFonts w:cstheme="minorHAnsi"/>
          <w:spacing w:val="-15"/>
          <w:w w:val="120"/>
          <w:szCs w:val="28"/>
        </w:rPr>
        <w:t xml:space="preserve"> </w:t>
      </w:r>
      <w:r w:rsidRPr="00355DDD">
        <w:rPr>
          <w:rFonts w:cstheme="minorHAnsi"/>
          <w:w w:val="120"/>
          <w:szCs w:val="28"/>
        </w:rPr>
        <w:t>list.</w:t>
      </w:r>
      <w:r w:rsidRPr="00355DDD">
        <w:rPr>
          <w:rFonts w:cstheme="minorHAnsi"/>
          <w:spacing w:val="-14"/>
          <w:w w:val="120"/>
          <w:szCs w:val="28"/>
        </w:rPr>
        <w:t xml:space="preserve"> </w:t>
      </w:r>
      <w:r w:rsidRPr="00355DDD">
        <w:rPr>
          <w:rFonts w:cstheme="minorHAnsi"/>
          <w:w w:val="120"/>
          <w:szCs w:val="28"/>
        </w:rPr>
        <w:t>For</w:t>
      </w:r>
      <w:r w:rsidRPr="00355DDD">
        <w:rPr>
          <w:rFonts w:cstheme="minorHAnsi"/>
          <w:spacing w:val="-11"/>
          <w:w w:val="120"/>
          <w:szCs w:val="28"/>
        </w:rPr>
        <w:t xml:space="preserve"> </w:t>
      </w:r>
      <w:r w:rsidRPr="00355DDD">
        <w:rPr>
          <w:rFonts w:cstheme="minorHAnsi"/>
          <w:w w:val="120"/>
          <w:szCs w:val="28"/>
        </w:rPr>
        <w:t>example,</w:t>
      </w:r>
      <w:r w:rsidRPr="00355DDD">
        <w:rPr>
          <w:rFonts w:cstheme="minorHAnsi"/>
          <w:spacing w:val="-10"/>
          <w:w w:val="120"/>
          <w:szCs w:val="28"/>
        </w:rPr>
        <w:t xml:space="preserve"> </w:t>
      </w:r>
      <w:proofErr w:type="spellStart"/>
      <w:r w:rsidRPr="00355DDD">
        <w:rPr>
          <w:rFonts w:cstheme="minorHAnsi"/>
          <w:w w:val="120"/>
          <w:szCs w:val="28"/>
        </w:rPr>
        <w:t>acos</w:t>
      </w:r>
      <w:proofErr w:type="spellEnd"/>
      <w:r w:rsidRPr="00355DDD">
        <w:rPr>
          <w:rFonts w:cstheme="minorHAnsi"/>
          <w:w w:val="120"/>
          <w:szCs w:val="28"/>
        </w:rPr>
        <w:t>-</w:t>
      </w:r>
      <w:r w:rsidRPr="00355DDD">
        <w:rPr>
          <w:rFonts w:cstheme="minorHAnsi"/>
          <w:spacing w:val="-2"/>
          <w:w w:val="120"/>
          <w:szCs w:val="28"/>
        </w:rPr>
        <w:t>role.</w:t>
      </w:r>
    </w:p>
    <w:p w14:paraId="23A0F61A" w14:textId="77777777" w:rsidR="00E17D42" w:rsidRPr="00355DDD" w:rsidRDefault="00E17D42">
      <w:pPr>
        <w:pStyle w:val="ListParagraph"/>
        <w:widowControl w:val="0"/>
        <w:numPr>
          <w:ilvl w:val="0"/>
          <w:numId w:val="26"/>
        </w:numPr>
        <w:tabs>
          <w:tab w:val="left" w:pos="2430"/>
        </w:tabs>
        <w:autoSpaceDE w:val="0"/>
        <w:autoSpaceDN w:val="0"/>
        <w:spacing w:before="99" w:after="0" w:line="240" w:lineRule="auto"/>
        <w:ind w:left="0"/>
        <w:contextualSpacing w:val="0"/>
        <w:rPr>
          <w:rFonts w:cstheme="minorHAnsi"/>
          <w:szCs w:val="28"/>
        </w:rPr>
      </w:pPr>
      <w:r w:rsidRPr="00355DDD">
        <w:rPr>
          <w:rFonts w:cstheme="minorHAnsi"/>
          <w:w w:val="115"/>
          <w:szCs w:val="28"/>
        </w:rPr>
        <w:t>Select</w:t>
      </w:r>
      <w:r w:rsidRPr="00355DDD">
        <w:rPr>
          <w:rFonts w:cstheme="minorHAnsi"/>
          <w:spacing w:val="12"/>
          <w:w w:val="115"/>
          <w:szCs w:val="28"/>
        </w:rPr>
        <w:t xml:space="preserve"> </w:t>
      </w:r>
      <w:r w:rsidRPr="00355DDD">
        <w:rPr>
          <w:rFonts w:cstheme="minorHAnsi"/>
          <w:w w:val="115"/>
          <w:szCs w:val="28"/>
        </w:rPr>
        <w:t>the</w:t>
      </w:r>
      <w:r w:rsidRPr="00355DDD">
        <w:rPr>
          <w:rFonts w:cstheme="minorHAnsi"/>
          <w:spacing w:val="7"/>
          <w:w w:val="115"/>
          <w:szCs w:val="28"/>
        </w:rPr>
        <w:t xml:space="preserve"> </w:t>
      </w:r>
      <w:r w:rsidRPr="00355DDD">
        <w:rPr>
          <w:rFonts w:cstheme="minorHAnsi"/>
          <w:b/>
          <w:w w:val="115"/>
          <w:szCs w:val="28"/>
        </w:rPr>
        <w:t>Assign</w:t>
      </w:r>
      <w:r w:rsidRPr="00355DDD">
        <w:rPr>
          <w:rFonts w:cstheme="minorHAnsi"/>
          <w:b/>
          <w:spacing w:val="-18"/>
          <w:w w:val="115"/>
          <w:szCs w:val="28"/>
        </w:rPr>
        <w:t xml:space="preserve"> </w:t>
      </w:r>
      <w:r w:rsidRPr="00355DDD">
        <w:rPr>
          <w:rFonts w:cstheme="minorHAnsi"/>
          <w:b/>
          <w:w w:val="115"/>
          <w:szCs w:val="28"/>
        </w:rPr>
        <w:t>Access</w:t>
      </w:r>
      <w:r w:rsidRPr="00355DDD">
        <w:rPr>
          <w:rFonts w:cstheme="minorHAnsi"/>
          <w:b/>
          <w:spacing w:val="-13"/>
          <w:w w:val="115"/>
          <w:szCs w:val="28"/>
        </w:rPr>
        <w:t xml:space="preserve"> </w:t>
      </w:r>
      <w:r w:rsidRPr="00355DDD">
        <w:rPr>
          <w:rFonts w:cstheme="minorHAnsi"/>
          <w:b/>
          <w:w w:val="115"/>
          <w:szCs w:val="28"/>
        </w:rPr>
        <w:t>to</w:t>
      </w:r>
      <w:r w:rsidRPr="00355DDD">
        <w:rPr>
          <w:rFonts w:cstheme="minorHAnsi"/>
          <w:b/>
          <w:spacing w:val="-11"/>
          <w:w w:val="115"/>
          <w:szCs w:val="28"/>
        </w:rPr>
        <w:t xml:space="preserve"> </w:t>
      </w:r>
      <w:r w:rsidRPr="00355DDD">
        <w:rPr>
          <w:rFonts w:cstheme="minorHAnsi"/>
          <w:w w:val="115"/>
          <w:szCs w:val="28"/>
        </w:rPr>
        <w:t>option</w:t>
      </w:r>
      <w:r w:rsidRPr="00355DDD">
        <w:rPr>
          <w:rFonts w:cstheme="minorHAnsi"/>
          <w:spacing w:val="12"/>
          <w:w w:val="115"/>
          <w:szCs w:val="28"/>
        </w:rPr>
        <w:t xml:space="preserve"> </w:t>
      </w:r>
      <w:r w:rsidRPr="00355DDD">
        <w:rPr>
          <w:rFonts w:cstheme="minorHAnsi"/>
          <w:w w:val="115"/>
          <w:szCs w:val="28"/>
        </w:rPr>
        <w:t>from</w:t>
      </w:r>
      <w:r w:rsidRPr="00355DDD">
        <w:rPr>
          <w:rFonts w:cstheme="minorHAnsi"/>
          <w:spacing w:val="9"/>
          <w:w w:val="115"/>
          <w:szCs w:val="28"/>
        </w:rPr>
        <w:t xml:space="preserve"> </w:t>
      </w:r>
      <w:r w:rsidRPr="00355DDD">
        <w:rPr>
          <w:rFonts w:cstheme="minorHAnsi"/>
          <w:w w:val="115"/>
          <w:szCs w:val="28"/>
        </w:rPr>
        <w:t>the</w:t>
      </w:r>
      <w:r w:rsidRPr="00355DDD">
        <w:rPr>
          <w:rFonts w:cstheme="minorHAnsi"/>
          <w:spacing w:val="8"/>
          <w:w w:val="115"/>
          <w:szCs w:val="28"/>
        </w:rPr>
        <w:t xml:space="preserve"> </w:t>
      </w:r>
      <w:r w:rsidRPr="00355DDD">
        <w:rPr>
          <w:rFonts w:cstheme="minorHAnsi"/>
          <w:w w:val="115"/>
          <w:szCs w:val="28"/>
        </w:rPr>
        <w:t>drop-down</w:t>
      </w:r>
      <w:r w:rsidRPr="00355DDD">
        <w:rPr>
          <w:rFonts w:cstheme="minorHAnsi"/>
          <w:spacing w:val="12"/>
          <w:w w:val="115"/>
          <w:szCs w:val="28"/>
        </w:rPr>
        <w:t xml:space="preserve"> </w:t>
      </w:r>
      <w:r w:rsidRPr="00355DDD">
        <w:rPr>
          <w:rFonts w:cstheme="minorHAnsi"/>
          <w:spacing w:val="-2"/>
          <w:w w:val="115"/>
          <w:szCs w:val="28"/>
        </w:rPr>
        <w:t>list.</w:t>
      </w:r>
    </w:p>
    <w:p w14:paraId="710E18F0" w14:textId="77777777" w:rsidR="00E17D42" w:rsidRPr="00355DDD" w:rsidRDefault="00E17D42">
      <w:pPr>
        <w:pStyle w:val="ListParagraph"/>
        <w:widowControl w:val="0"/>
        <w:numPr>
          <w:ilvl w:val="0"/>
          <w:numId w:val="26"/>
        </w:numPr>
        <w:tabs>
          <w:tab w:val="left" w:pos="2430"/>
        </w:tabs>
        <w:autoSpaceDE w:val="0"/>
        <w:autoSpaceDN w:val="0"/>
        <w:spacing w:before="162" w:after="0" w:line="240" w:lineRule="auto"/>
        <w:ind w:left="0"/>
        <w:contextualSpacing w:val="0"/>
        <w:rPr>
          <w:rFonts w:cstheme="minorHAnsi"/>
          <w:szCs w:val="28"/>
        </w:rPr>
      </w:pPr>
      <w:r w:rsidRPr="00355DDD">
        <w:rPr>
          <w:rFonts w:cstheme="minorHAnsi"/>
          <w:w w:val="115"/>
          <w:szCs w:val="28"/>
        </w:rPr>
        <w:t>Enter</w:t>
      </w:r>
      <w:r w:rsidRPr="00355DDD">
        <w:rPr>
          <w:rFonts w:cstheme="minorHAnsi"/>
          <w:spacing w:val="11"/>
          <w:w w:val="115"/>
          <w:szCs w:val="28"/>
        </w:rPr>
        <w:t xml:space="preserve"> </w:t>
      </w:r>
      <w:r w:rsidRPr="00355DDD">
        <w:rPr>
          <w:rFonts w:cstheme="minorHAnsi"/>
          <w:w w:val="115"/>
          <w:szCs w:val="28"/>
        </w:rPr>
        <w:t>a</w:t>
      </w:r>
      <w:r w:rsidRPr="00355DDD">
        <w:rPr>
          <w:rFonts w:cstheme="minorHAnsi"/>
          <w:spacing w:val="5"/>
          <w:w w:val="115"/>
          <w:szCs w:val="28"/>
        </w:rPr>
        <w:t xml:space="preserve"> </w:t>
      </w:r>
      <w:r w:rsidRPr="00355DDD">
        <w:rPr>
          <w:rFonts w:cstheme="minorHAnsi"/>
          <w:w w:val="115"/>
          <w:szCs w:val="28"/>
        </w:rPr>
        <w:t>string</w:t>
      </w:r>
      <w:r w:rsidRPr="00355DDD">
        <w:rPr>
          <w:rFonts w:cstheme="minorHAnsi"/>
          <w:spacing w:val="-88"/>
          <w:w w:val="115"/>
          <w:szCs w:val="28"/>
        </w:rPr>
        <w:t xml:space="preserve"> </w:t>
      </w:r>
      <w:r w:rsidRPr="00355DDD">
        <w:rPr>
          <w:rFonts w:cstheme="minorHAnsi"/>
          <w:w w:val="115"/>
          <w:szCs w:val="28"/>
        </w:rPr>
        <w:t>to</w:t>
      </w:r>
      <w:r w:rsidRPr="00355DDD">
        <w:rPr>
          <w:rFonts w:cstheme="minorHAnsi"/>
          <w:spacing w:val="-3"/>
          <w:w w:val="115"/>
          <w:szCs w:val="28"/>
        </w:rPr>
        <w:t xml:space="preserve"> </w:t>
      </w:r>
      <w:r w:rsidRPr="00355DDD">
        <w:rPr>
          <w:rFonts w:cstheme="minorHAnsi"/>
          <w:w w:val="115"/>
          <w:szCs w:val="28"/>
        </w:rPr>
        <w:t>search</w:t>
      </w:r>
      <w:r w:rsidRPr="00355DDD">
        <w:rPr>
          <w:rFonts w:cstheme="minorHAnsi"/>
          <w:spacing w:val="7"/>
          <w:w w:val="115"/>
          <w:szCs w:val="28"/>
        </w:rPr>
        <w:t xml:space="preserve"> </w:t>
      </w:r>
      <w:r w:rsidRPr="00355DDD">
        <w:rPr>
          <w:rFonts w:cstheme="minorHAnsi"/>
          <w:w w:val="115"/>
          <w:szCs w:val="28"/>
        </w:rPr>
        <w:t>and</w:t>
      </w:r>
      <w:r w:rsidRPr="00355DDD">
        <w:rPr>
          <w:rFonts w:cstheme="minorHAnsi"/>
          <w:spacing w:val="9"/>
          <w:w w:val="115"/>
          <w:szCs w:val="28"/>
        </w:rPr>
        <w:t xml:space="preserve"> </w:t>
      </w:r>
      <w:r w:rsidRPr="00355DDD">
        <w:rPr>
          <w:rFonts w:cstheme="minorHAnsi"/>
          <w:w w:val="115"/>
          <w:szCs w:val="28"/>
        </w:rPr>
        <w:t>select</w:t>
      </w:r>
      <w:r w:rsidRPr="00355DDD">
        <w:rPr>
          <w:rFonts w:cstheme="minorHAnsi"/>
          <w:spacing w:val="7"/>
          <w:w w:val="115"/>
          <w:szCs w:val="28"/>
        </w:rPr>
        <w:t xml:space="preserve"> </w:t>
      </w:r>
      <w:r w:rsidRPr="00355DDD">
        <w:rPr>
          <w:rFonts w:cstheme="minorHAnsi"/>
          <w:w w:val="115"/>
          <w:szCs w:val="28"/>
        </w:rPr>
        <w:t>for</w:t>
      </w:r>
      <w:r w:rsidRPr="00355DDD">
        <w:rPr>
          <w:rFonts w:cstheme="minorHAnsi"/>
          <w:spacing w:val="12"/>
          <w:w w:val="115"/>
          <w:szCs w:val="28"/>
        </w:rPr>
        <w:t xml:space="preserve"> </w:t>
      </w:r>
      <w:r w:rsidRPr="00355DDD">
        <w:rPr>
          <w:rFonts w:cstheme="minorHAnsi"/>
          <w:w w:val="115"/>
          <w:szCs w:val="28"/>
        </w:rPr>
        <w:t>a</w:t>
      </w:r>
      <w:r w:rsidRPr="00355DDD">
        <w:rPr>
          <w:rFonts w:cstheme="minorHAnsi"/>
          <w:spacing w:val="5"/>
          <w:w w:val="115"/>
          <w:szCs w:val="28"/>
        </w:rPr>
        <w:t xml:space="preserve"> </w:t>
      </w:r>
      <w:r w:rsidRPr="00355DDD">
        <w:rPr>
          <w:rFonts w:cstheme="minorHAnsi"/>
          <w:w w:val="115"/>
          <w:szCs w:val="28"/>
        </w:rPr>
        <w:t>name</w:t>
      </w:r>
      <w:r w:rsidRPr="00355DDD">
        <w:rPr>
          <w:rFonts w:cstheme="minorHAnsi"/>
          <w:spacing w:val="2"/>
          <w:w w:val="115"/>
          <w:szCs w:val="28"/>
        </w:rPr>
        <w:t xml:space="preserve"> </w:t>
      </w:r>
      <w:r w:rsidRPr="00355DDD">
        <w:rPr>
          <w:rFonts w:cstheme="minorHAnsi"/>
          <w:w w:val="115"/>
          <w:szCs w:val="28"/>
        </w:rPr>
        <w:t>or</w:t>
      </w:r>
      <w:r w:rsidRPr="00355DDD">
        <w:rPr>
          <w:rFonts w:cstheme="minorHAnsi"/>
          <w:spacing w:val="12"/>
          <w:w w:val="115"/>
          <w:szCs w:val="28"/>
        </w:rPr>
        <w:t xml:space="preserve"> </w:t>
      </w:r>
      <w:r w:rsidRPr="00355DDD">
        <w:rPr>
          <w:rFonts w:cstheme="minorHAnsi"/>
          <w:w w:val="115"/>
          <w:szCs w:val="28"/>
        </w:rPr>
        <w:t>email</w:t>
      </w:r>
      <w:r w:rsidRPr="00355DDD">
        <w:rPr>
          <w:rFonts w:cstheme="minorHAnsi"/>
          <w:spacing w:val="12"/>
          <w:w w:val="115"/>
          <w:szCs w:val="28"/>
        </w:rPr>
        <w:t xml:space="preserve"> </w:t>
      </w:r>
      <w:r w:rsidRPr="00355DDD">
        <w:rPr>
          <w:rFonts w:cstheme="minorHAnsi"/>
          <w:w w:val="115"/>
          <w:szCs w:val="28"/>
        </w:rPr>
        <w:t>address.</w:t>
      </w:r>
      <w:r w:rsidRPr="00355DDD">
        <w:rPr>
          <w:rFonts w:cstheme="minorHAnsi"/>
          <w:spacing w:val="11"/>
          <w:w w:val="115"/>
          <w:szCs w:val="28"/>
        </w:rPr>
        <w:t xml:space="preserve"> </w:t>
      </w:r>
      <w:r w:rsidRPr="00355DDD">
        <w:rPr>
          <w:rFonts w:cstheme="minorHAnsi"/>
          <w:w w:val="115"/>
          <w:szCs w:val="28"/>
        </w:rPr>
        <w:t>For</w:t>
      </w:r>
      <w:r w:rsidRPr="00355DDD">
        <w:rPr>
          <w:rFonts w:cstheme="minorHAnsi"/>
          <w:spacing w:val="12"/>
          <w:w w:val="115"/>
          <w:szCs w:val="28"/>
        </w:rPr>
        <w:t xml:space="preserve"> </w:t>
      </w:r>
      <w:r w:rsidRPr="00355DDD">
        <w:rPr>
          <w:rFonts w:cstheme="minorHAnsi"/>
          <w:w w:val="115"/>
          <w:szCs w:val="28"/>
        </w:rPr>
        <w:t>example,</w:t>
      </w:r>
      <w:r w:rsidRPr="00355DDD">
        <w:rPr>
          <w:rFonts w:cstheme="minorHAnsi"/>
          <w:spacing w:val="10"/>
          <w:w w:val="115"/>
          <w:szCs w:val="28"/>
        </w:rPr>
        <w:t xml:space="preserve"> </w:t>
      </w:r>
      <w:proofErr w:type="spellStart"/>
      <w:r w:rsidRPr="00355DDD">
        <w:rPr>
          <w:rFonts w:cstheme="minorHAnsi"/>
          <w:spacing w:val="-2"/>
          <w:w w:val="115"/>
          <w:szCs w:val="28"/>
        </w:rPr>
        <w:t>acos</w:t>
      </w:r>
      <w:proofErr w:type="spellEnd"/>
      <w:r w:rsidRPr="00355DDD">
        <w:rPr>
          <w:rFonts w:cstheme="minorHAnsi"/>
          <w:spacing w:val="-2"/>
          <w:w w:val="115"/>
          <w:szCs w:val="28"/>
        </w:rPr>
        <w:t>.</w:t>
      </w:r>
    </w:p>
    <w:p w14:paraId="44DF92B1" w14:textId="77777777" w:rsidR="00E17D42" w:rsidRPr="00355DDD" w:rsidRDefault="00E17D42" w:rsidP="00355DDD">
      <w:pPr>
        <w:pStyle w:val="BodyText"/>
        <w:spacing w:before="8"/>
        <w:rPr>
          <w:rFonts w:cstheme="minorHAnsi"/>
          <w:szCs w:val="28"/>
        </w:rPr>
      </w:pPr>
    </w:p>
    <w:p w14:paraId="500B7288" w14:textId="77777777" w:rsidR="00E17D42" w:rsidRPr="00355DDD" w:rsidRDefault="00E17D42">
      <w:pPr>
        <w:pStyle w:val="ListParagraph"/>
        <w:widowControl w:val="0"/>
        <w:numPr>
          <w:ilvl w:val="0"/>
          <w:numId w:val="26"/>
        </w:numPr>
        <w:tabs>
          <w:tab w:val="left" w:pos="2430"/>
        </w:tabs>
        <w:autoSpaceDE w:val="0"/>
        <w:autoSpaceDN w:val="0"/>
        <w:spacing w:after="0" w:line="240" w:lineRule="auto"/>
        <w:ind w:left="0"/>
        <w:contextualSpacing w:val="0"/>
        <w:rPr>
          <w:rFonts w:cstheme="minorHAnsi"/>
          <w:szCs w:val="28"/>
        </w:rPr>
      </w:pPr>
      <w:r w:rsidRPr="00355DDD">
        <w:rPr>
          <w:rFonts w:cstheme="minorHAnsi"/>
          <w:w w:val="120"/>
          <w:szCs w:val="28"/>
        </w:rPr>
        <w:t>Click</w:t>
      </w:r>
      <w:r w:rsidRPr="00355DDD">
        <w:rPr>
          <w:rFonts w:cstheme="minorHAnsi"/>
          <w:spacing w:val="-7"/>
          <w:w w:val="120"/>
          <w:szCs w:val="28"/>
        </w:rPr>
        <w:t xml:space="preserve"> </w:t>
      </w:r>
      <w:r w:rsidRPr="00355DDD">
        <w:rPr>
          <w:rFonts w:cstheme="minorHAnsi"/>
          <w:w w:val="120"/>
          <w:szCs w:val="28"/>
        </w:rPr>
        <w:t>the</w:t>
      </w:r>
      <w:r w:rsidRPr="00355DDD">
        <w:rPr>
          <w:rFonts w:cstheme="minorHAnsi"/>
          <w:spacing w:val="-10"/>
          <w:w w:val="120"/>
          <w:szCs w:val="28"/>
        </w:rPr>
        <w:t xml:space="preserve"> </w:t>
      </w:r>
      <w:r w:rsidRPr="00355DDD">
        <w:rPr>
          <w:rFonts w:cstheme="minorHAnsi"/>
          <w:b/>
          <w:w w:val="120"/>
          <w:szCs w:val="28"/>
        </w:rPr>
        <w:t>Save</w:t>
      </w:r>
      <w:r w:rsidRPr="00355DDD">
        <w:rPr>
          <w:rFonts w:cstheme="minorHAnsi"/>
          <w:b/>
          <w:spacing w:val="-20"/>
          <w:w w:val="120"/>
          <w:szCs w:val="28"/>
        </w:rPr>
        <w:t xml:space="preserve"> </w:t>
      </w:r>
      <w:r w:rsidRPr="00355DDD">
        <w:rPr>
          <w:rFonts w:cstheme="minorHAnsi"/>
          <w:w w:val="120"/>
          <w:szCs w:val="28"/>
        </w:rPr>
        <w:t>button</w:t>
      </w:r>
      <w:r w:rsidRPr="00355DDD">
        <w:rPr>
          <w:rFonts w:cstheme="minorHAnsi"/>
          <w:spacing w:val="-6"/>
          <w:w w:val="120"/>
          <w:szCs w:val="28"/>
        </w:rPr>
        <w:t xml:space="preserve"> </w:t>
      </w:r>
      <w:r w:rsidRPr="00355DDD">
        <w:rPr>
          <w:rFonts w:cstheme="minorHAnsi"/>
          <w:w w:val="120"/>
          <w:szCs w:val="28"/>
        </w:rPr>
        <w:t>to</w:t>
      </w:r>
      <w:r w:rsidRPr="00355DDD">
        <w:rPr>
          <w:rFonts w:cstheme="minorHAnsi"/>
          <w:spacing w:val="-13"/>
          <w:w w:val="120"/>
          <w:szCs w:val="28"/>
        </w:rPr>
        <w:t xml:space="preserve"> </w:t>
      </w:r>
      <w:r w:rsidRPr="00355DDD">
        <w:rPr>
          <w:rFonts w:cstheme="minorHAnsi"/>
          <w:w w:val="120"/>
          <w:szCs w:val="28"/>
        </w:rPr>
        <w:t>save</w:t>
      </w:r>
      <w:r w:rsidRPr="00355DDD">
        <w:rPr>
          <w:rFonts w:cstheme="minorHAnsi"/>
          <w:spacing w:val="-10"/>
          <w:w w:val="120"/>
          <w:szCs w:val="28"/>
        </w:rPr>
        <w:t xml:space="preserve"> </w:t>
      </w:r>
      <w:r w:rsidRPr="00355DDD">
        <w:rPr>
          <w:rFonts w:cstheme="minorHAnsi"/>
          <w:w w:val="120"/>
          <w:szCs w:val="28"/>
        </w:rPr>
        <w:t>the</w:t>
      </w:r>
      <w:r w:rsidRPr="00355DDD">
        <w:rPr>
          <w:rFonts w:cstheme="minorHAnsi"/>
          <w:spacing w:val="-9"/>
          <w:w w:val="120"/>
          <w:szCs w:val="28"/>
        </w:rPr>
        <w:t xml:space="preserve"> </w:t>
      </w:r>
      <w:r w:rsidRPr="00355DDD">
        <w:rPr>
          <w:rFonts w:cstheme="minorHAnsi"/>
          <w:spacing w:val="-2"/>
          <w:w w:val="120"/>
          <w:szCs w:val="28"/>
        </w:rPr>
        <w:t>configuration.</w:t>
      </w:r>
    </w:p>
    <w:p w14:paraId="2362E2BB" w14:textId="77777777" w:rsidR="00E17D42" w:rsidRPr="00355DDD" w:rsidRDefault="00E17D42" w:rsidP="00355DDD">
      <w:pPr>
        <w:pStyle w:val="ListParagraph"/>
        <w:widowControl w:val="0"/>
        <w:tabs>
          <w:tab w:val="left" w:pos="2430"/>
        </w:tabs>
        <w:autoSpaceDE w:val="0"/>
        <w:autoSpaceDN w:val="0"/>
        <w:spacing w:before="100" w:after="0" w:line="240" w:lineRule="auto"/>
        <w:ind w:left="-1170"/>
        <w:contextualSpacing w:val="0"/>
        <w:rPr>
          <w:rFonts w:cstheme="minorHAnsi"/>
          <w:szCs w:val="28"/>
        </w:rPr>
      </w:pPr>
    </w:p>
    <w:p w14:paraId="0B70D27A" w14:textId="4E377A5C" w:rsidR="00E17D42" w:rsidRPr="00053DE5" w:rsidRDefault="009634FD" w:rsidP="00355DDD">
      <w:pPr>
        <w:pStyle w:val="Heading4"/>
        <w:rPr>
          <w:i w:val="0"/>
          <w:iCs w:val="0"/>
        </w:rPr>
      </w:pPr>
      <w:bookmarkStart w:id="239" w:name="_Create_Certificate_and"/>
      <w:bookmarkEnd w:id="239"/>
      <w:r>
        <w:rPr>
          <w:i w:val="0"/>
          <w:iCs w:val="0"/>
        </w:rPr>
        <w:t xml:space="preserve">4. </w:t>
      </w:r>
      <w:r w:rsidR="009B7D79" w:rsidRPr="00053DE5">
        <w:rPr>
          <w:i w:val="0"/>
          <w:iCs w:val="0"/>
        </w:rPr>
        <w:t>Create Certificate and Secrets</w:t>
      </w:r>
    </w:p>
    <w:p w14:paraId="100AE5D0" w14:textId="77777777" w:rsidR="003F428E" w:rsidRPr="00355DDD" w:rsidRDefault="003F428E" w:rsidP="00CD0AF6">
      <w:pPr>
        <w:pStyle w:val="BodyText"/>
        <w:spacing w:before="100"/>
        <w:ind w:left="20" w:right="1764"/>
        <w:rPr>
          <w:rFonts w:cstheme="minorHAnsi"/>
          <w:szCs w:val="28"/>
        </w:rPr>
      </w:pPr>
      <w:r w:rsidRPr="00355DDD">
        <w:rPr>
          <w:rFonts w:cstheme="minorHAnsi"/>
          <w:w w:val="120"/>
          <w:szCs w:val="28"/>
        </w:rPr>
        <w:t>To</w:t>
      </w:r>
      <w:r w:rsidRPr="00355DDD">
        <w:rPr>
          <w:rFonts w:cstheme="minorHAnsi"/>
          <w:spacing w:val="-12"/>
          <w:w w:val="120"/>
          <w:szCs w:val="28"/>
        </w:rPr>
        <w:t xml:space="preserve"> </w:t>
      </w:r>
      <w:r w:rsidRPr="00355DDD">
        <w:rPr>
          <w:rFonts w:cstheme="minorHAnsi"/>
          <w:w w:val="120"/>
          <w:szCs w:val="28"/>
        </w:rPr>
        <w:t>create</w:t>
      </w:r>
      <w:r w:rsidRPr="00355DDD">
        <w:rPr>
          <w:rFonts w:cstheme="minorHAnsi"/>
          <w:spacing w:val="-8"/>
          <w:w w:val="120"/>
          <w:szCs w:val="28"/>
        </w:rPr>
        <w:t xml:space="preserve"> </w:t>
      </w:r>
      <w:r w:rsidRPr="00355DDD">
        <w:rPr>
          <w:rFonts w:cstheme="minorHAnsi"/>
          <w:w w:val="120"/>
          <w:szCs w:val="28"/>
        </w:rPr>
        <w:t>certificate</w:t>
      </w:r>
      <w:r w:rsidRPr="00355DDD">
        <w:rPr>
          <w:rFonts w:cstheme="minorHAnsi"/>
          <w:spacing w:val="-7"/>
          <w:w w:val="120"/>
          <w:szCs w:val="28"/>
        </w:rPr>
        <w:t xml:space="preserve"> </w:t>
      </w:r>
      <w:r w:rsidRPr="00355DDD">
        <w:rPr>
          <w:rFonts w:cstheme="minorHAnsi"/>
          <w:w w:val="120"/>
          <w:szCs w:val="28"/>
        </w:rPr>
        <w:t>and</w:t>
      </w:r>
      <w:r w:rsidRPr="00355DDD">
        <w:rPr>
          <w:rFonts w:cstheme="minorHAnsi"/>
          <w:spacing w:val="-2"/>
          <w:w w:val="120"/>
          <w:szCs w:val="28"/>
        </w:rPr>
        <w:t xml:space="preserve"> </w:t>
      </w:r>
      <w:r w:rsidRPr="00355DDD">
        <w:rPr>
          <w:rFonts w:cstheme="minorHAnsi"/>
          <w:w w:val="120"/>
          <w:szCs w:val="28"/>
        </w:rPr>
        <w:t>secrets</w:t>
      </w:r>
      <w:r w:rsidRPr="00355DDD">
        <w:rPr>
          <w:rFonts w:cstheme="minorHAnsi"/>
          <w:spacing w:val="-11"/>
          <w:w w:val="120"/>
          <w:szCs w:val="28"/>
        </w:rPr>
        <w:t xml:space="preserve"> </w:t>
      </w:r>
      <w:r w:rsidRPr="00355DDD">
        <w:rPr>
          <w:rFonts w:cstheme="minorHAnsi"/>
          <w:w w:val="120"/>
          <w:szCs w:val="28"/>
        </w:rPr>
        <w:t>for</w:t>
      </w:r>
      <w:r w:rsidRPr="00355DDD">
        <w:rPr>
          <w:rFonts w:cstheme="minorHAnsi"/>
          <w:spacing w:val="1"/>
          <w:w w:val="120"/>
          <w:szCs w:val="28"/>
        </w:rPr>
        <w:t xml:space="preserve"> </w:t>
      </w:r>
      <w:r w:rsidRPr="00355DDD">
        <w:rPr>
          <w:rFonts w:cstheme="minorHAnsi"/>
          <w:w w:val="120"/>
          <w:szCs w:val="28"/>
        </w:rPr>
        <w:t>the</w:t>
      </w:r>
      <w:r w:rsidRPr="00355DDD">
        <w:rPr>
          <w:rFonts w:cstheme="minorHAnsi"/>
          <w:spacing w:val="-8"/>
          <w:w w:val="120"/>
          <w:szCs w:val="28"/>
        </w:rPr>
        <w:t xml:space="preserve"> </w:t>
      </w:r>
      <w:r w:rsidRPr="00355DDD">
        <w:rPr>
          <w:rFonts w:cstheme="minorHAnsi"/>
          <w:w w:val="120"/>
          <w:szCs w:val="28"/>
        </w:rPr>
        <w:t>assigned</w:t>
      </w:r>
      <w:r w:rsidRPr="00355DDD">
        <w:rPr>
          <w:rFonts w:cstheme="minorHAnsi"/>
          <w:spacing w:val="-2"/>
          <w:w w:val="120"/>
          <w:szCs w:val="28"/>
        </w:rPr>
        <w:t xml:space="preserve"> </w:t>
      </w:r>
      <w:r w:rsidRPr="00355DDD">
        <w:rPr>
          <w:rFonts w:cstheme="minorHAnsi"/>
          <w:w w:val="120"/>
          <w:szCs w:val="28"/>
        </w:rPr>
        <w:t>role,</w:t>
      </w:r>
      <w:r w:rsidRPr="00355DDD">
        <w:rPr>
          <w:rFonts w:cstheme="minorHAnsi"/>
          <w:spacing w:val="-1"/>
          <w:w w:val="120"/>
          <w:szCs w:val="28"/>
        </w:rPr>
        <w:t xml:space="preserve"> </w:t>
      </w:r>
      <w:r w:rsidRPr="00355DDD">
        <w:rPr>
          <w:rFonts w:cstheme="minorHAnsi"/>
          <w:w w:val="120"/>
          <w:szCs w:val="28"/>
        </w:rPr>
        <w:t>perform</w:t>
      </w:r>
      <w:r w:rsidRPr="00355DDD">
        <w:rPr>
          <w:rFonts w:cstheme="minorHAnsi"/>
          <w:spacing w:val="-6"/>
          <w:w w:val="120"/>
          <w:szCs w:val="28"/>
        </w:rPr>
        <w:t xml:space="preserve"> </w:t>
      </w:r>
      <w:r w:rsidRPr="00355DDD">
        <w:rPr>
          <w:rFonts w:cstheme="minorHAnsi"/>
          <w:w w:val="120"/>
          <w:szCs w:val="28"/>
        </w:rPr>
        <w:t>the</w:t>
      </w:r>
      <w:r w:rsidRPr="00355DDD">
        <w:rPr>
          <w:rFonts w:cstheme="minorHAnsi"/>
          <w:spacing w:val="-8"/>
          <w:w w:val="120"/>
          <w:szCs w:val="28"/>
        </w:rPr>
        <w:t xml:space="preserve"> </w:t>
      </w:r>
      <w:r w:rsidRPr="00355DDD">
        <w:rPr>
          <w:rFonts w:cstheme="minorHAnsi"/>
          <w:w w:val="120"/>
          <w:szCs w:val="28"/>
        </w:rPr>
        <w:t>following</w:t>
      </w:r>
      <w:r w:rsidRPr="00355DDD">
        <w:rPr>
          <w:rFonts w:cstheme="minorHAnsi"/>
          <w:spacing w:val="-2"/>
          <w:w w:val="120"/>
          <w:szCs w:val="28"/>
        </w:rPr>
        <w:t xml:space="preserve"> steps:</w:t>
      </w:r>
    </w:p>
    <w:p w14:paraId="0D1F241F" w14:textId="77777777" w:rsidR="003F428E" w:rsidRPr="00355DDD" w:rsidRDefault="003F428E" w:rsidP="00355DDD">
      <w:pPr>
        <w:pStyle w:val="BodyText"/>
        <w:spacing w:before="8"/>
        <w:rPr>
          <w:rFonts w:cstheme="minorHAnsi"/>
          <w:szCs w:val="28"/>
        </w:rPr>
      </w:pPr>
    </w:p>
    <w:p w14:paraId="7EB97EA4" w14:textId="77777777" w:rsidR="003F428E" w:rsidRPr="00CD0AF6" w:rsidRDefault="003F428E">
      <w:pPr>
        <w:pStyle w:val="ListParagraph"/>
        <w:widowControl w:val="0"/>
        <w:numPr>
          <w:ilvl w:val="0"/>
          <w:numId w:val="33"/>
        </w:numPr>
        <w:tabs>
          <w:tab w:val="left" w:pos="300"/>
        </w:tabs>
        <w:autoSpaceDE w:val="0"/>
        <w:autoSpaceDN w:val="0"/>
        <w:spacing w:before="1" w:after="0" w:line="240" w:lineRule="auto"/>
        <w:ind w:right="543"/>
        <w:jc w:val="center"/>
        <w:rPr>
          <w:rFonts w:cstheme="minorHAnsi"/>
          <w:szCs w:val="28"/>
        </w:rPr>
      </w:pPr>
      <w:r w:rsidRPr="00CD0AF6">
        <w:rPr>
          <w:rFonts w:cstheme="minorHAnsi"/>
          <w:w w:val="110"/>
          <w:szCs w:val="28"/>
        </w:rPr>
        <w:t>Navigate</w:t>
      </w:r>
      <w:r w:rsidRPr="00CD0AF6">
        <w:rPr>
          <w:rFonts w:cstheme="minorHAnsi"/>
          <w:spacing w:val="6"/>
          <w:w w:val="110"/>
          <w:szCs w:val="28"/>
        </w:rPr>
        <w:t xml:space="preserve"> </w:t>
      </w:r>
      <w:r w:rsidRPr="00CD0AF6">
        <w:rPr>
          <w:rFonts w:cstheme="minorHAnsi"/>
          <w:w w:val="110"/>
          <w:szCs w:val="28"/>
        </w:rPr>
        <w:t>to</w:t>
      </w:r>
      <w:r w:rsidRPr="00CD0AF6">
        <w:rPr>
          <w:rFonts w:cstheme="minorHAnsi"/>
          <w:spacing w:val="1"/>
          <w:w w:val="110"/>
          <w:szCs w:val="28"/>
        </w:rPr>
        <w:t xml:space="preserve"> </w:t>
      </w:r>
      <w:r w:rsidRPr="00CD0AF6">
        <w:rPr>
          <w:rFonts w:cstheme="minorHAnsi"/>
          <w:w w:val="110"/>
          <w:szCs w:val="28"/>
        </w:rPr>
        <w:t>the</w:t>
      </w:r>
      <w:r w:rsidRPr="00CD0AF6">
        <w:rPr>
          <w:rFonts w:cstheme="minorHAnsi"/>
          <w:spacing w:val="6"/>
          <w:w w:val="110"/>
          <w:szCs w:val="28"/>
        </w:rPr>
        <w:t xml:space="preserve"> </w:t>
      </w:r>
      <w:r w:rsidRPr="00CD0AF6">
        <w:rPr>
          <w:rFonts w:cstheme="minorHAnsi"/>
          <w:b/>
          <w:w w:val="110"/>
          <w:szCs w:val="28"/>
        </w:rPr>
        <w:t>Home</w:t>
      </w:r>
      <w:r w:rsidRPr="00CD0AF6">
        <w:rPr>
          <w:rFonts w:cstheme="minorHAnsi"/>
          <w:b/>
          <w:spacing w:val="-8"/>
          <w:w w:val="110"/>
          <w:szCs w:val="28"/>
        </w:rPr>
        <w:t xml:space="preserve"> </w:t>
      </w:r>
      <w:r w:rsidRPr="00CD0AF6">
        <w:rPr>
          <w:rFonts w:cstheme="minorHAnsi"/>
          <w:w w:val="110"/>
          <w:szCs w:val="28"/>
        </w:rPr>
        <w:t>&gt;</w:t>
      </w:r>
      <w:r w:rsidRPr="00CD0AF6">
        <w:rPr>
          <w:rFonts w:cstheme="minorHAnsi"/>
          <w:spacing w:val="7"/>
          <w:w w:val="110"/>
          <w:szCs w:val="28"/>
        </w:rPr>
        <w:t xml:space="preserve"> </w:t>
      </w:r>
      <w:r w:rsidRPr="00CD0AF6">
        <w:rPr>
          <w:rFonts w:cstheme="minorHAnsi"/>
          <w:b/>
          <w:w w:val="110"/>
          <w:szCs w:val="28"/>
        </w:rPr>
        <w:t>Services</w:t>
      </w:r>
      <w:r w:rsidRPr="00CD0AF6">
        <w:rPr>
          <w:rFonts w:cstheme="minorHAnsi"/>
          <w:b/>
          <w:spacing w:val="-15"/>
          <w:w w:val="110"/>
          <w:szCs w:val="28"/>
        </w:rPr>
        <w:t xml:space="preserve"> </w:t>
      </w:r>
      <w:r w:rsidRPr="00CD0AF6">
        <w:rPr>
          <w:rFonts w:cstheme="minorHAnsi"/>
          <w:w w:val="110"/>
          <w:szCs w:val="28"/>
        </w:rPr>
        <w:t>&gt;</w:t>
      </w:r>
      <w:r w:rsidRPr="00CD0AF6">
        <w:rPr>
          <w:rFonts w:cstheme="minorHAnsi"/>
          <w:spacing w:val="6"/>
          <w:w w:val="110"/>
          <w:szCs w:val="28"/>
        </w:rPr>
        <w:t xml:space="preserve"> </w:t>
      </w:r>
      <w:r w:rsidRPr="00CD0AF6">
        <w:rPr>
          <w:rFonts w:cstheme="minorHAnsi"/>
          <w:b/>
          <w:w w:val="110"/>
          <w:szCs w:val="28"/>
        </w:rPr>
        <w:t>Azure</w:t>
      </w:r>
      <w:r w:rsidRPr="00CD0AF6">
        <w:rPr>
          <w:rFonts w:cstheme="minorHAnsi"/>
          <w:b/>
          <w:spacing w:val="-7"/>
          <w:w w:val="110"/>
          <w:szCs w:val="28"/>
        </w:rPr>
        <w:t xml:space="preserve"> </w:t>
      </w:r>
      <w:r w:rsidRPr="00CD0AF6">
        <w:rPr>
          <w:rFonts w:cstheme="minorHAnsi"/>
          <w:b/>
          <w:w w:val="110"/>
          <w:szCs w:val="28"/>
        </w:rPr>
        <w:t>Active</w:t>
      </w:r>
      <w:r w:rsidRPr="00CD0AF6">
        <w:rPr>
          <w:rFonts w:cstheme="minorHAnsi"/>
          <w:b/>
          <w:spacing w:val="-8"/>
          <w:w w:val="110"/>
          <w:szCs w:val="28"/>
        </w:rPr>
        <w:t xml:space="preserve"> </w:t>
      </w:r>
      <w:r w:rsidRPr="00CD0AF6">
        <w:rPr>
          <w:rFonts w:cstheme="minorHAnsi"/>
          <w:b/>
          <w:w w:val="110"/>
          <w:szCs w:val="28"/>
        </w:rPr>
        <w:t>Directory</w:t>
      </w:r>
      <w:r w:rsidRPr="00CD0AF6">
        <w:rPr>
          <w:rFonts w:cstheme="minorHAnsi"/>
          <w:b/>
          <w:spacing w:val="-8"/>
          <w:w w:val="110"/>
          <w:szCs w:val="28"/>
        </w:rPr>
        <w:t xml:space="preserve"> </w:t>
      </w:r>
      <w:r w:rsidRPr="00CD0AF6">
        <w:rPr>
          <w:rFonts w:cstheme="minorHAnsi"/>
          <w:spacing w:val="-2"/>
          <w:w w:val="110"/>
          <w:szCs w:val="28"/>
        </w:rPr>
        <w:t>option.</w:t>
      </w:r>
    </w:p>
    <w:p w14:paraId="2D3C616D" w14:textId="21A30844" w:rsidR="003F428E" w:rsidRPr="00355DDD" w:rsidRDefault="00945745" w:rsidP="00355DDD">
      <w:pPr>
        <w:spacing w:before="186"/>
        <w:ind w:left="600"/>
        <w:rPr>
          <w:rFonts w:cstheme="minorHAnsi"/>
          <w:i/>
          <w:szCs w:val="28"/>
        </w:rPr>
      </w:pPr>
      <w:r w:rsidRPr="00355DDD">
        <w:rPr>
          <w:rFonts w:cstheme="minorHAnsi"/>
          <w:noProof/>
          <w:szCs w:val="28"/>
          <w:lang w:eastAsia="en-IN"/>
        </w:rPr>
        <w:lastRenderedPageBreak/>
        <mc:AlternateContent>
          <mc:Choice Requires="wpg">
            <w:drawing>
              <wp:anchor distT="0" distB="0" distL="0" distR="0" simplePos="0" relativeHeight="251698176" behindDoc="1" locked="0" layoutInCell="1" allowOverlap="1" wp14:anchorId="7D325C46" wp14:editId="2E641C47">
                <wp:simplePos x="0" y="0"/>
                <wp:positionH relativeFrom="page">
                  <wp:posOffset>1381125</wp:posOffset>
                </wp:positionH>
                <wp:positionV relativeFrom="paragraph">
                  <wp:posOffset>320040</wp:posOffset>
                </wp:positionV>
                <wp:extent cx="5791200" cy="3152775"/>
                <wp:effectExtent l="9525" t="6350" r="0" b="3175"/>
                <wp:wrapTopAndBottom/>
                <wp:docPr id="552" name="Group 5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91200" cy="3152775"/>
                          <a:chOff x="2430" y="185"/>
                          <a:chExt cx="9120" cy="4965"/>
                        </a:xfrm>
                      </wpg:grpSpPr>
                      <pic:pic xmlns:pic="http://schemas.openxmlformats.org/drawingml/2006/picture">
                        <pic:nvPicPr>
                          <pic:cNvPr id="553" name="docshape17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2445" y="200"/>
                            <a:ext cx="9090" cy="48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54" name="docshape173"/>
                        <wps:cNvSpPr>
                          <a:spLocks noChangeArrowheads="1"/>
                        </wps:cNvSpPr>
                        <wps:spPr bwMode="auto">
                          <a:xfrm>
                            <a:off x="2437" y="192"/>
                            <a:ext cx="9105" cy="495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244AA7E" id="Group 552" o:spid="_x0000_s1026" style="position:absolute;margin-left:108.75pt;margin-top:25.2pt;width:456pt;height:248.25pt;z-index:-251618304;mso-wrap-distance-left:0;mso-wrap-distance-right:0;mso-position-horizontal-relative:page" coordorigin="2430,185" coordsize="9120,496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">
                <v:shape id="docshape172" o:spid="_x0000_s1027" type="#_x0000_t75" style="position:absolute;left:2445;top:200;width:9090;height:48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">
                  <v:imagedata r:id="rId112" o:title=""/>
                </v:shape>
                <v:rect id="docshape173" o:spid="_x0000_s1028" style="position:absolute;left:2437;top:192;width:9105;height:4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" filled="f"/>
                <w10:wrap type="topAndBottom" anchorx="page"/>
              </v:group>
            </w:pict>
          </mc:Fallback>
        </mc:AlternateContent>
      </w:r>
      <w:r w:rsidR="00FB1C70">
        <w:rPr>
          <w:rFonts w:cstheme="minorHAnsi"/>
          <w:i/>
          <w:w w:val="105"/>
          <w:szCs w:val="28"/>
        </w:rPr>
        <w:t>FIGURE 2</w:t>
      </w:r>
      <w:r w:rsidR="003F428E" w:rsidRPr="00355DDD">
        <w:rPr>
          <w:rFonts w:cstheme="minorHAnsi"/>
          <w:i/>
          <w:w w:val="105"/>
          <w:szCs w:val="28"/>
        </w:rPr>
        <w:t>-16:</w:t>
      </w:r>
      <w:r w:rsidR="003F428E" w:rsidRPr="00355DDD">
        <w:rPr>
          <w:rFonts w:cstheme="minorHAnsi"/>
          <w:i/>
          <w:spacing w:val="-7"/>
          <w:w w:val="105"/>
          <w:szCs w:val="28"/>
        </w:rPr>
        <w:t xml:space="preserve"> </w:t>
      </w:r>
      <w:r w:rsidR="003F428E" w:rsidRPr="00355DDD">
        <w:rPr>
          <w:rFonts w:cstheme="minorHAnsi"/>
          <w:i/>
          <w:w w:val="105"/>
          <w:szCs w:val="28"/>
        </w:rPr>
        <w:t>Azure</w:t>
      </w:r>
      <w:r w:rsidR="003F428E" w:rsidRPr="00355DDD">
        <w:rPr>
          <w:rFonts w:cstheme="minorHAnsi"/>
          <w:i/>
          <w:spacing w:val="-13"/>
          <w:w w:val="105"/>
          <w:szCs w:val="28"/>
        </w:rPr>
        <w:t xml:space="preserve"> </w:t>
      </w:r>
      <w:r w:rsidR="003F428E" w:rsidRPr="00355DDD">
        <w:rPr>
          <w:rFonts w:cstheme="minorHAnsi"/>
          <w:i/>
          <w:w w:val="105"/>
          <w:szCs w:val="28"/>
        </w:rPr>
        <w:t>Active</w:t>
      </w:r>
      <w:r w:rsidR="003F428E" w:rsidRPr="00355DDD">
        <w:rPr>
          <w:rFonts w:cstheme="minorHAnsi"/>
          <w:i/>
          <w:spacing w:val="-14"/>
          <w:w w:val="105"/>
          <w:szCs w:val="28"/>
        </w:rPr>
        <w:t xml:space="preserve"> </w:t>
      </w:r>
      <w:r w:rsidR="003F428E" w:rsidRPr="00355DDD">
        <w:rPr>
          <w:rFonts w:cstheme="minorHAnsi"/>
          <w:i/>
          <w:w w:val="105"/>
          <w:szCs w:val="28"/>
        </w:rPr>
        <w:t>Directory</w:t>
      </w:r>
      <w:r w:rsidR="003F428E" w:rsidRPr="00355DDD">
        <w:rPr>
          <w:rFonts w:cstheme="minorHAnsi"/>
          <w:i/>
          <w:spacing w:val="-13"/>
          <w:w w:val="105"/>
          <w:szCs w:val="28"/>
        </w:rPr>
        <w:t xml:space="preserve"> </w:t>
      </w:r>
      <w:r w:rsidR="003F428E" w:rsidRPr="00355DDD">
        <w:rPr>
          <w:rFonts w:cstheme="minorHAnsi"/>
          <w:i/>
          <w:w w:val="105"/>
          <w:szCs w:val="28"/>
        </w:rPr>
        <w:t>-</w:t>
      </w:r>
      <w:r w:rsidR="003F428E" w:rsidRPr="00355DDD">
        <w:rPr>
          <w:rFonts w:cstheme="minorHAnsi"/>
          <w:i/>
          <w:spacing w:val="-12"/>
          <w:w w:val="105"/>
          <w:szCs w:val="28"/>
        </w:rPr>
        <w:t xml:space="preserve"> </w:t>
      </w:r>
      <w:r w:rsidR="003F428E" w:rsidRPr="00355DDD">
        <w:rPr>
          <w:rFonts w:cstheme="minorHAnsi"/>
          <w:i/>
          <w:w w:val="105"/>
          <w:szCs w:val="28"/>
        </w:rPr>
        <w:t>Overview</w:t>
      </w:r>
      <w:r w:rsidR="003F428E" w:rsidRPr="00355DDD">
        <w:rPr>
          <w:rFonts w:cstheme="minorHAnsi"/>
          <w:i/>
          <w:spacing w:val="-7"/>
          <w:w w:val="105"/>
          <w:szCs w:val="28"/>
        </w:rPr>
        <w:t xml:space="preserve"> </w:t>
      </w:r>
      <w:r w:rsidR="003F428E" w:rsidRPr="00355DDD">
        <w:rPr>
          <w:rFonts w:cstheme="minorHAnsi"/>
          <w:i/>
          <w:spacing w:val="-4"/>
          <w:w w:val="105"/>
          <w:szCs w:val="28"/>
        </w:rPr>
        <w:t>page</w:t>
      </w:r>
    </w:p>
    <w:p w14:paraId="00725237" w14:textId="7C69893C" w:rsidR="003F428E" w:rsidRPr="00355DDD" w:rsidRDefault="003F428E" w:rsidP="00355DDD">
      <w:pPr>
        <w:pStyle w:val="BodyText"/>
        <w:spacing w:before="9"/>
        <w:rPr>
          <w:rFonts w:cstheme="minorHAnsi"/>
          <w:i/>
          <w:szCs w:val="28"/>
        </w:rPr>
      </w:pPr>
    </w:p>
    <w:p w14:paraId="3CC8C3A0" w14:textId="77777777" w:rsidR="003F428E" w:rsidRPr="00355DDD" w:rsidRDefault="003F428E" w:rsidP="00355DDD">
      <w:pPr>
        <w:pStyle w:val="BodyText"/>
        <w:spacing w:before="1"/>
        <w:rPr>
          <w:rFonts w:cstheme="minorHAnsi"/>
          <w:i/>
          <w:szCs w:val="28"/>
        </w:rPr>
      </w:pPr>
    </w:p>
    <w:p w14:paraId="7D059B14" w14:textId="77777777" w:rsidR="003F428E" w:rsidRPr="00355DDD" w:rsidRDefault="003F428E">
      <w:pPr>
        <w:pStyle w:val="BodyText"/>
        <w:numPr>
          <w:ilvl w:val="0"/>
          <w:numId w:val="33"/>
        </w:numPr>
        <w:spacing w:before="8"/>
        <w:rPr>
          <w:rFonts w:cstheme="minorHAnsi"/>
          <w:szCs w:val="28"/>
        </w:rPr>
      </w:pPr>
      <w:r w:rsidRPr="00945745">
        <w:rPr>
          <w:rFonts w:cstheme="minorHAnsi"/>
          <w:szCs w:val="28"/>
        </w:rPr>
        <w:t>On the Azure Active Directory - Overview page, click on the App registrations menu option from the left panel. The App registration window with a registered application(s) is displayed.</w:t>
      </w:r>
    </w:p>
    <w:p w14:paraId="17AEF219" w14:textId="15EF34D8" w:rsidR="003F428E" w:rsidRPr="00355DDD" w:rsidRDefault="00FB1C70" w:rsidP="00355DDD">
      <w:pPr>
        <w:spacing w:before="100"/>
        <w:ind w:left="600"/>
        <w:rPr>
          <w:rFonts w:cstheme="minorHAnsi"/>
          <w:i/>
          <w:szCs w:val="28"/>
        </w:rPr>
      </w:pPr>
      <w:r>
        <w:rPr>
          <w:rFonts w:cstheme="minorHAnsi"/>
          <w:i/>
          <w:szCs w:val="28"/>
        </w:rPr>
        <w:t>FIGURE 2</w:t>
      </w:r>
      <w:r w:rsidR="003F428E" w:rsidRPr="00355DDD">
        <w:rPr>
          <w:rFonts w:cstheme="minorHAnsi"/>
          <w:i/>
          <w:szCs w:val="28"/>
        </w:rPr>
        <w:t>-17:</w:t>
      </w:r>
      <w:r w:rsidR="003F428E" w:rsidRPr="00355DDD">
        <w:rPr>
          <w:rFonts w:cstheme="minorHAnsi"/>
          <w:i/>
          <w:spacing w:val="34"/>
          <w:szCs w:val="28"/>
        </w:rPr>
        <w:t xml:space="preserve"> </w:t>
      </w:r>
      <w:r w:rsidR="003F428E" w:rsidRPr="00355DDD">
        <w:rPr>
          <w:rFonts w:cstheme="minorHAnsi"/>
          <w:i/>
          <w:szCs w:val="28"/>
        </w:rPr>
        <w:t>App</w:t>
      </w:r>
      <w:r w:rsidR="003F428E" w:rsidRPr="00355DDD">
        <w:rPr>
          <w:rFonts w:cstheme="minorHAnsi"/>
          <w:i/>
          <w:spacing w:val="36"/>
          <w:szCs w:val="28"/>
        </w:rPr>
        <w:t xml:space="preserve"> </w:t>
      </w:r>
      <w:r w:rsidR="003F428E" w:rsidRPr="00355DDD">
        <w:rPr>
          <w:rFonts w:cstheme="minorHAnsi"/>
          <w:i/>
          <w:szCs w:val="28"/>
        </w:rPr>
        <w:t>registrations</w:t>
      </w:r>
      <w:r w:rsidR="003F428E" w:rsidRPr="00355DDD">
        <w:rPr>
          <w:rFonts w:cstheme="minorHAnsi"/>
          <w:i/>
          <w:spacing w:val="16"/>
          <w:szCs w:val="28"/>
        </w:rPr>
        <w:t xml:space="preserve"> </w:t>
      </w:r>
      <w:r w:rsidR="003F428E" w:rsidRPr="00355DDD">
        <w:rPr>
          <w:rFonts w:cstheme="minorHAnsi"/>
          <w:i/>
          <w:szCs w:val="28"/>
        </w:rPr>
        <w:t>-</w:t>
      </w:r>
      <w:r w:rsidR="003F428E" w:rsidRPr="00355DDD">
        <w:rPr>
          <w:rFonts w:cstheme="minorHAnsi"/>
          <w:i/>
          <w:spacing w:val="27"/>
          <w:szCs w:val="28"/>
        </w:rPr>
        <w:t xml:space="preserve"> </w:t>
      </w:r>
      <w:r w:rsidR="003F428E" w:rsidRPr="00355DDD">
        <w:rPr>
          <w:rFonts w:cstheme="minorHAnsi"/>
          <w:i/>
          <w:szCs w:val="28"/>
        </w:rPr>
        <w:t>Overall</w:t>
      </w:r>
      <w:r w:rsidR="003F428E" w:rsidRPr="00355DDD">
        <w:rPr>
          <w:rFonts w:cstheme="minorHAnsi"/>
          <w:i/>
          <w:spacing w:val="38"/>
          <w:szCs w:val="28"/>
        </w:rPr>
        <w:t xml:space="preserve"> </w:t>
      </w:r>
      <w:r w:rsidR="003F428E" w:rsidRPr="00355DDD">
        <w:rPr>
          <w:rFonts w:cstheme="minorHAnsi"/>
          <w:i/>
          <w:szCs w:val="28"/>
        </w:rPr>
        <w:t>applications</w:t>
      </w:r>
      <w:r w:rsidR="003F428E" w:rsidRPr="00355DDD">
        <w:rPr>
          <w:rFonts w:cstheme="minorHAnsi"/>
          <w:i/>
          <w:spacing w:val="17"/>
          <w:szCs w:val="28"/>
        </w:rPr>
        <w:t xml:space="preserve"> </w:t>
      </w:r>
      <w:r w:rsidR="003F428E" w:rsidRPr="00355DDD">
        <w:rPr>
          <w:rFonts w:cstheme="minorHAnsi"/>
          <w:i/>
          <w:spacing w:val="-2"/>
          <w:szCs w:val="28"/>
        </w:rPr>
        <w:t>window</w:t>
      </w:r>
    </w:p>
    <w:p w14:paraId="2D8A554B" w14:textId="24BBCD83" w:rsidR="003F428E" w:rsidRPr="00355DDD" w:rsidRDefault="003F428E" w:rsidP="00355DDD">
      <w:pPr>
        <w:pStyle w:val="BodyText"/>
        <w:spacing w:before="9"/>
        <w:rPr>
          <w:rFonts w:cstheme="minorHAnsi"/>
          <w:i/>
          <w:szCs w:val="28"/>
        </w:rPr>
      </w:pPr>
      <w:r w:rsidRPr="00355DDD">
        <w:rPr>
          <w:rFonts w:cstheme="minorHAnsi"/>
          <w:noProof/>
          <w:szCs w:val="28"/>
          <w:lang w:val="en-IN" w:eastAsia="en-IN"/>
        </w:rPr>
        <mc:AlternateContent>
          <mc:Choice Requires="wpg">
            <w:drawing>
              <wp:anchor distT="0" distB="0" distL="0" distR="0" simplePos="0" relativeHeight="251700224" behindDoc="1" locked="0" layoutInCell="1" allowOverlap="1" wp14:anchorId="40299E69" wp14:editId="0C7FFA8E">
                <wp:simplePos x="0" y="0"/>
                <wp:positionH relativeFrom="page">
                  <wp:posOffset>1543050</wp:posOffset>
                </wp:positionH>
                <wp:positionV relativeFrom="paragraph">
                  <wp:posOffset>117475</wp:posOffset>
                </wp:positionV>
                <wp:extent cx="5743575" cy="2705100"/>
                <wp:effectExtent l="9525" t="5715" r="0" b="3810"/>
                <wp:wrapTopAndBottom/>
                <wp:docPr id="555" name="Group 5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43575" cy="2705100"/>
                          <a:chOff x="2430" y="185"/>
                          <a:chExt cx="9045" cy="4260"/>
                        </a:xfrm>
                      </wpg:grpSpPr>
                      <pic:pic xmlns:pic="http://schemas.openxmlformats.org/drawingml/2006/picture">
                        <pic:nvPicPr>
                          <pic:cNvPr id="556" name="docshape175"/>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2445" y="277"/>
                            <a:ext cx="9015" cy="41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57" name="docshape176"/>
                        <wps:cNvSpPr>
                          <a:spLocks noChangeArrowheads="1"/>
                        </wps:cNvSpPr>
                        <wps:spPr bwMode="auto">
                          <a:xfrm>
                            <a:off x="2437" y="192"/>
                            <a:ext cx="9030" cy="424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37377C3" id="Group 555" o:spid="_x0000_s1026" style="position:absolute;margin-left:121.5pt;margin-top:9.25pt;width:452.25pt;height:213pt;z-index:-251616256;mso-wrap-distance-left:0;mso-wrap-distance-right:0;mso-position-horizontal-relative:page" coordorigin="2430,185" coordsize="9045,426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">
                <v:shape id="docshape175" o:spid="_x0000_s1027" type="#_x0000_t75" style="position:absolute;left:2445;top:277;width:9015;height:4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">
                  <v:imagedata r:id="rId114" o:title=""/>
                </v:shape>
                <v:rect id="docshape176" o:spid="_x0000_s1028" style="position:absolute;left:2437;top:192;width:9030;height:4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" filled="f"/>
                <w10:wrap type="topAndBottom" anchorx="page"/>
              </v:group>
            </w:pict>
          </mc:Fallback>
        </mc:AlternateContent>
      </w:r>
    </w:p>
    <w:p w14:paraId="2EF6D82B" w14:textId="77777777" w:rsidR="003F428E" w:rsidRPr="00355DDD" w:rsidRDefault="003F428E" w:rsidP="00355DDD">
      <w:pPr>
        <w:pStyle w:val="BodyText"/>
        <w:spacing w:before="1"/>
        <w:rPr>
          <w:rFonts w:cstheme="minorHAnsi"/>
          <w:i/>
          <w:szCs w:val="28"/>
        </w:rPr>
      </w:pPr>
    </w:p>
    <w:p w14:paraId="4ECFACC2" w14:textId="77777777" w:rsidR="003F428E" w:rsidRPr="00355DDD" w:rsidRDefault="003F428E">
      <w:pPr>
        <w:pStyle w:val="ListParagraph"/>
        <w:widowControl w:val="0"/>
        <w:numPr>
          <w:ilvl w:val="0"/>
          <w:numId w:val="27"/>
        </w:numPr>
        <w:tabs>
          <w:tab w:val="left" w:pos="2430"/>
        </w:tabs>
        <w:autoSpaceDE w:val="0"/>
        <w:autoSpaceDN w:val="0"/>
        <w:spacing w:before="101" w:after="0" w:line="285" w:lineRule="auto"/>
        <w:ind w:left="0" w:right="959"/>
        <w:contextualSpacing w:val="0"/>
        <w:rPr>
          <w:rFonts w:cstheme="minorHAnsi"/>
          <w:szCs w:val="28"/>
        </w:rPr>
      </w:pPr>
      <w:r w:rsidRPr="00355DDD">
        <w:rPr>
          <w:rFonts w:cstheme="minorHAnsi"/>
          <w:w w:val="120"/>
          <w:szCs w:val="28"/>
        </w:rPr>
        <w:t>Select</w:t>
      </w:r>
      <w:r w:rsidRPr="00355DDD">
        <w:rPr>
          <w:rFonts w:cstheme="minorHAnsi"/>
          <w:spacing w:val="-4"/>
          <w:w w:val="120"/>
          <w:szCs w:val="28"/>
        </w:rPr>
        <w:t xml:space="preserve"> </w:t>
      </w:r>
      <w:r w:rsidRPr="00355DDD">
        <w:rPr>
          <w:rFonts w:cstheme="minorHAnsi"/>
          <w:w w:val="120"/>
          <w:szCs w:val="28"/>
        </w:rPr>
        <w:t>a</w:t>
      </w:r>
      <w:r w:rsidRPr="00355DDD">
        <w:rPr>
          <w:rFonts w:cstheme="minorHAnsi"/>
          <w:spacing w:val="-6"/>
          <w:w w:val="120"/>
          <w:szCs w:val="28"/>
        </w:rPr>
        <w:t xml:space="preserve"> </w:t>
      </w:r>
      <w:r w:rsidRPr="00355DDD">
        <w:rPr>
          <w:rFonts w:cstheme="minorHAnsi"/>
          <w:w w:val="120"/>
          <w:szCs w:val="28"/>
        </w:rPr>
        <w:t>service</w:t>
      </w:r>
      <w:r w:rsidRPr="00355DDD">
        <w:rPr>
          <w:rFonts w:cstheme="minorHAnsi"/>
          <w:spacing w:val="-8"/>
          <w:w w:val="120"/>
          <w:szCs w:val="28"/>
        </w:rPr>
        <w:t xml:space="preserve"> </w:t>
      </w:r>
      <w:r w:rsidRPr="00355DDD">
        <w:rPr>
          <w:rFonts w:cstheme="minorHAnsi"/>
          <w:w w:val="120"/>
          <w:szCs w:val="28"/>
        </w:rPr>
        <w:t>application</w:t>
      </w:r>
      <w:r w:rsidRPr="00355DDD">
        <w:rPr>
          <w:rFonts w:cstheme="minorHAnsi"/>
          <w:spacing w:val="-4"/>
          <w:w w:val="120"/>
          <w:szCs w:val="28"/>
        </w:rPr>
        <w:t xml:space="preserve"> </w:t>
      </w:r>
      <w:r w:rsidRPr="00355DDD">
        <w:rPr>
          <w:rFonts w:cstheme="minorHAnsi"/>
          <w:w w:val="120"/>
          <w:szCs w:val="28"/>
        </w:rPr>
        <w:t>from</w:t>
      </w:r>
      <w:r w:rsidRPr="00355DDD">
        <w:rPr>
          <w:rFonts w:cstheme="minorHAnsi"/>
          <w:spacing w:val="-7"/>
          <w:w w:val="120"/>
          <w:szCs w:val="28"/>
        </w:rPr>
        <w:t xml:space="preserve"> </w:t>
      </w:r>
      <w:r w:rsidRPr="00355DDD">
        <w:rPr>
          <w:rFonts w:cstheme="minorHAnsi"/>
          <w:w w:val="120"/>
          <w:szCs w:val="28"/>
        </w:rPr>
        <w:t>list</w:t>
      </w:r>
      <w:r w:rsidRPr="00355DDD">
        <w:rPr>
          <w:rFonts w:cstheme="minorHAnsi"/>
          <w:spacing w:val="-4"/>
          <w:w w:val="120"/>
          <w:szCs w:val="28"/>
        </w:rPr>
        <w:t xml:space="preserve"> </w:t>
      </w:r>
      <w:r w:rsidRPr="00355DDD">
        <w:rPr>
          <w:rFonts w:cstheme="minorHAnsi"/>
          <w:w w:val="120"/>
          <w:szCs w:val="28"/>
        </w:rPr>
        <w:t>of</w:t>
      </w:r>
      <w:r w:rsidRPr="00355DDD">
        <w:rPr>
          <w:rFonts w:cstheme="minorHAnsi"/>
          <w:spacing w:val="-2"/>
          <w:w w:val="120"/>
          <w:szCs w:val="28"/>
        </w:rPr>
        <w:t xml:space="preserve"> </w:t>
      </w:r>
      <w:r w:rsidRPr="00355DDD">
        <w:rPr>
          <w:rFonts w:cstheme="minorHAnsi"/>
          <w:w w:val="120"/>
          <w:szCs w:val="28"/>
        </w:rPr>
        <w:t>applications.</w:t>
      </w:r>
      <w:r w:rsidRPr="00355DDD">
        <w:rPr>
          <w:rFonts w:cstheme="minorHAnsi"/>
          <w:spacing w:val="-1"/>
          <w:w w:val="120"/>
          <w:szCs w:val="28"/>
        </w:rPr>
        <w:t xml:space="preserve"> </w:t>
      </w:r>
      <w:r w:rsidRPr="00355DDD">
        <w:rPr>
          <w:rFonts w:cstheme="minorHAnsi"/>
          <w:w w:val="120"/>
          <w:szCs w:val="28"/>
        </w:rPr>
        <w:t>The</w:t>
      </w:r>
      <w:r w:rsidRPr="00355DDD">
        <w:rPr>
          <w:rFonts w:cstheme="minorHAnsi"/>
          <w:spacing w:val="-8"/>
          <w:w w:val="120"/>
          <w:szCs w:val="28"/>
        </w:rPr>
        <w:t xml:space="preserve"> </w:t>
      </w:r>
      <w:r w:rsidRPr="00355DDD">
        <w:rPr>
          <w:rFonts w:cstheme="minorHAnsi"/>
          <w:w w:val="120"/>
          <w:szCs w:val="28"/>
        </w:rPr>
        <w:t>selected</w:t>
      </w:r>
      <w:r w:rsidRPr="00355DDD">
        <w:rPr>
          <w:rFonts w:cstheme="minorHAnsi"/>
          <w:spacing w:val="-2"/>
          <w:w w:val="120"/>
          <w:szCs w:val="28"/>
        </w:rPr>
        <w:t xml:space="preserve"> </w:t>
      </w:r>
      <w:r w:rsidRPr="00355DDD">
        <w:rPr>
          <w:rFonts w:cstheme="minorHAnsi"/>
          <w:w w:val="120"/>
          <w:szCs w:val="28"/>
        </w:rPr>
        <w:t>service</w:t>
      </w:r>
      <w:r w:rsidRPr="00355DDD">
        <w:rPr>
          <w:rFonts w:cstheme="minorHAnsi"/>
          <w:spacing w:val="-8"/>
          <w:w w:val="120"/>
          <w:szCs w:val="28"/>
        </w:rPr>
        <w:t xml:space="preserve"> </w:t>
      </w:r>
      <w:r w:rsidRPr="00355DDD">
        <w:rPr>
          <w:rFonts w:cstheme="minorHAnsi"/>
          <w:w w:val="120"/>
          <w:szCs w:val="28"/>
        </w:rPr>
        <w:t>application window is displayed.</w:t>
      </w:r>
    </w:p>
    <w:p w14:paraId="10235EBA" w14:textId="1187EE37" w:rsidR="003F428E" w:rsidRPr="00355DDD" w:rsidRDefault="003F428E">
      <w:pPr>
        <w:pStyle w:val="ListParagraph"/>
        <w:widowControl w:val="0"/>
        <w:numPr>
          <w:ilvl w:val="0"/>
          <w:numId w:val="27"/>
        </w:numPr>
        <w:tabs>
          <w:tab w:val="left" w:pos="2430"/>
        </w:tabs>
        <w:autoSpaceDE w:val="0"/>
        <w:autoSpaceDN w:val="0"/>
        <w:spacing w:before="183" w:after="0" w:line="285" w:lineRule="auto"/>
        <w:ind w:left="0" w:right="955"/>
        <w:contextualSpacing w:val="0"/>
        <w:rPr>
          <w:rFonts w:cstheme="minorHAnsi"/>
          <w:szCs w:val="28"/>
        </w:rPr>
      </w:pPr>
      <w:r w:rsidRPr="00355DDD">
        <w:rPr>
          <w:rFonts w:cstheme="minorHAnsi"/>
          <w:w w:val="115"/>
          <w:szCs w:val="28"/>
        </w:rPr>
        <w:lastRenderedPageBreak/>
        <w:t xml:space="preserve">Select the </w:t>
      </w:r>
      <w:r w:rsidRPr="00355DDD">
        <w:rPr>
          <w:rFonts w:cstheme="minorHAnsi"/>
          <w:b/>
          <w:w w:val="115"/>
          <w:szCs w:val="28"/>
        </w:rPr>
        <w:t>Certificates</w:t>
      </w:r>
      <w:r w:rsidRPr="00355DDD">
        <w:rPr>
          <w:rFonts w:cstheme="minorHAnsi"/>
          <w:b/>
          <w:spacing w:val="-16"/>
          <w:w w:val="115"/>
          <w:szCs w:val="28"/>
        </w:rPr>
        <w:t xml:space="preserve"> </w:t>
      </w:r>
      <w:r w:rsidRPr="00355DDD">
        <w:rPr>
          <w:rFonts w:cstheme="minorHAnsi"/>
          <w:b/>
          <w:w w:val="115"/>
          <w:szCs w:val="28"/>
        </w:rPr>
        <w:t>&amp;</w:t>
      </w:r>
      <w:r w:rsidRPr="00355DDD">
        <w:rPr>
          <w:rFonts w:cstheme="minorHAnsi"/>
          <w:b/>
          <w:spacing w:val="-11"/>
          <w:w w:val="115"/>
          <w:szCs w:val="28"/>
        </w:rPr>
        <w:t xml:space="preserve"> </w:t>
      </w:r>
      <w:r w:rsidRPr="00355DDD">
        <w:rPr>
          <w:rFonts w:cstheme="minorHAnsi"/>
          <w:b/>
          <w:w w:val="115"/>
          <w:szCs w:val="28"/>
        </w:rPr>
        <w:t>secrets</w:t>
      </w:r>
      <w:r w:rsidRPr="00355DDD">
        <w:rPr>
          <w:rFonts w:cstheme="minorHAnsi"/>
          <w:b/>
          <w:spacing w:val="-16"/>
          <w:w w:val="115"/>
          <w:szCs w:val="28"/>
        </w:rPr>
        <w:t xml:space="preserve"> </w:t>
      </w:r>
      <w:r w:rsidRPr="00355DDD">
        <w:rPr>
          <w:rFonts w:cstheme="minorHAnsi"/>
          <w:w w:val="115"/>
          <w:szCs w:val="28"/>
        </w:rPr>
        <w:t xml:space="preserve">option from the left Manage navigation pane. The </w:t>
      </w:r>
      <w:proofErr w:type="spellStart"/>
      <w:r w:rsidRPr="00355DDD">
        <w:rPr>
          <w:rFonts w:cstheme="minorHAnsi"/>
          <w:w w:val="120"/>
          <w:szCs w:val="28"/>
        </w:rPr>
        <w:t>acos</w:t>
      </w:r>
      <w:proofErr w:type="spellEnd"/>
      <w:r w:rsidRPr="00355DDD">
        <w:rPr>
          <w:rFonts w:cstheme="minorHAnsi"/>
          <w:w w:val="120"/>
          <w:szCs w:val="28"/>
        </w:rPr>
        <w:t xml:space="preserve"> app </w:t>
      </w:r>
      <w:r w:rsidRPr="00355DDD">
        <w:rPr>
          <w:rFonts w:cstheme="minorHAnsi"/>
          <w:w w:val="135"/>
          <w:szCs w:val="28"/>
        </w:rPr>
        <w:t xml:space="preserve">- </w:t>
      </w:r>
      <w:r w:rsidRPr="00355DDD">
        <w:rPr>
          <w:rFonts w:cstheme="minorHAnsi"/>
          <w:w w:val="120"/>
          <w:szCs w:val="28"/>
        </w:rPr>
        <w:t>Certificates &amp; secrets window is displayed.</w:t>
      </w:r>
    </w:p>
    <w:p w14:paraId="37F5CDA7" w14:textId="77777777" w:rsidR="003F428E" w:rsidRPr="00355DDD" w:rsidRDefault="003F428E">
      <w:pPr>
        <w:pStyle w:val="ListParagraph"/>
        <w:widowControl w:val="0"/>
        <w:numPr>
          <w:ilvl w:val="0"/>
          <w:numId w:val="27"/>
        </w:numPr>
        <w:tabs>
          <w:tab w:val="left" w:pos="2430"/>
        </w:tabs>
        <w:autoSpaceDE w:val="0"/>
        <w:autoSpaceDN w:val="0"/>
        <w:spacing w:before="184" w:after="0" w:line="240" w:lineRule="auto"/>
        <w:ind w:left="0"/>
        <w:contextualSpacing w:val="0"/>
        <w:rPr>
          <w:rFonts w:cstheme="minorHAnsi"/>
          <w:szCs w:val="28"/>
        </w:rPr>
      </w:pPr>
      <w:r w:rsidRPr="00355DDD">
        <w:rPr>
          <w:rFonts w:cstheme="minorHAnsi"/>
          <w:w w:val="115"/>
          <w:szCs w:val="28"/>
        </w:rPr>
        <w:t>Select</w:t>
      </w:r>
      <w:r w:rsidRPr="00355DDD">
        <w:rPr>
          <w:rFonts w:cstheme="minorHAnsi"/>
          <w:spacing w:val="7"/>
          <w:w w:val="115"/>
          <w:szCs w:val="28"/>
        </w:rPr>
        <w:t xml:space="preserve"> </w:t>
      </w:r>
      <w:r w:rsidRPr="00355DDD">
        <w:rPr>
          <w:rFonts w:cstheme="minorHAnsi"/>
          <w:w w:val="115"/>
          <w:szCs w:val="28"/>
        </w:rPr>
        <w:t>the</w:t>
      </w:r>
      <w:r w:rsidRPr="00355DDD">
        <w:rPr>
          <w:rFonts w:cstheme="minorHAnsi"/>
          <w:spacing w:val="4"/>
          <w:w w:val="115"/>
          <w:szCs w:val="28"/>
        </w:rPr>
        <w:t xml:space="preserve"> </w:t>
      </w:r>
      <w:r w:rsidRPr="00355DDD">
        <w:rPr>
          <w:rFonts w:cstheme="minorHAnsi"/>
          <w:b/>
          <w:w w:val="115"/>
          <w:szCs w:val="28"/>
        </w:rPr>
        <w:t>Start</w:t>
      </w:r>
      <w:r w:rsidRPr="00355DDD">
        <w:rPr>
          <w:rFonts w:cstheme="minorHAnsi"/>
          <w:b/>
          <w:spacing w:val="-14"/>
          <w:w w:val="115"/>
          <w:szCs w:val="28"/>
        </w:rPr>
        <w:t xml:space="preserve"> </w:t>
      </w:r>
      <w:r w:rsidRPr="00355DDD">
        <w:rPr>
          <w:rFonts w:cstheme="minorHAnsi"/>
          <w:b/>
          <w:w w:val="115"/>
          <w:szCs w:val="28"/>
        </w:rPr>
        <w:t>date</w:t>
      </w:r>
      <w:r w:rsidRPr="00355DDD">
        <w:rPr>
          <w:rFonts w:cstheme="minorHAnsi"/>
          <w:b/>
          <w:spacing w:val="-10"/>
          <w:w w:val="115"/>
          <w:szCs w:val="28"/>
        </w:rPr>
        <w:t xml:space="preserve"> </w:t>
      </w:r>
      <w:r w:rsidRPr="00355DDD">
        <w:rPr>
          <w:rFonts w:cstheme="minorHAnsi"/>
          <w:w w:val="115"/>
          <w:szCs w:val="28"/>
        </w:rPr>
        <w:t>and</w:t>
      </w:r>
      <w:r w:rsidRPr="00355DDD">
        <w:rPr>
          <w:rFonts w:cstheme="minorHAnsi"/>
          <w:spacing w:val="9"/>
          <w:w w:val="115"/>
          <w:szCs w:val="28"/>
        </w:rPr>
        <w:t xml:space="preserve"> </w:t>
      </w:r>
      <w:r w:rsidRPr="00355DDD">
        <w:rPr>
          <w:rFonts w:cstheme="minorHAnsi"/>
          <w:b/>
          <w:w w:val="115"/>
          <w:szCs w:val="28"/>
        </w:rPr>
        <w:t>Expires</w:t>
      </w:r>
      <w:r w:rsidRPr="00355DDD">
        <w:rPr>
          <w:rFonts w:cstheme="minorHAnsi"/>
          <w:b/>
          <w:spacing w:val="-18"/>
          <w:w w:val="115"/>
          <w:szCs w:val="28"/>
        </w:rPr>
        <w:t xml:space="preserve"> </w:t>
      </w:r>
      <w:r w:rsidRPr="00355DDD">
        <w:rPr>
          <w:rFonts w:cstheme="minorHAnsi"/>
          <w:w w:val="115"/>
          <w:szCs w:val="28"/>
        </w:rPr>
        <w:t>date</w:t>
      </w:r>
      <w:r w:rsidRPr="00355DDD">
        <w:rPr>
          <w:rFonts w:cstheme="minorHAnsi"/>
          <w:spacing w:val="4"/>
          <w:w w:val="115"/>
          <w:szCs w:val="28"/>
        </w:rPr>
        <w:t xml:space="preserve"> </w:t>
      </w:r>
      <w:r w:rsidRPr="00355DDD">
        <w:rPr>
          <w:rFonts w:cstheme="minorHAnsi"/>
          <w:w w:val="115"/>
          <w:szCs w:val="28"/>
        </w:rPr>
        <w:t>from</w:t>
      </w:r>
      <w:r w:rsidRPr="00355DDD">
        <w:rPr>
          <w:rFonts w:cstheme="minorHAnsi"/>
          <w:spacing w:val="5"/>
          <w:w w:val="115"/>
          <w:szCs w:val="28"/>
        </w:rPr>
        <w:t xml:space="preserve"> </w:t>
      </w:r>
      <w:r w:rsidRPr="00355DDD">
        <w:rPr>
          <w:rFonts w:cstheme="minorHAnsi"/>
          <w:w w:val="115"/>
          <w:szCs w:val="28"/>
        </w:rPr>
        <w:t>the</w:t>
      </w:r>
      <w:r w:rsidRPr="00355DDD">
        <w:rPr>
          <w:rFonts w:cstheme="minorHAnsi"/>
          <w:spacing w:val="4"/>
          <w:w w:val="115"/>
          <w:szCs w:val="28"/>
        </w:rPr>
        <w:t xml:space="preserve"> </w:t>
      </w:r>
      <w:r w:rsidRPr="00355DDD">
        <w:rPr>
          <w:rFonts w:cstheme="minorHAnsi"/>
          <w:w w:val="115"/>
          <w:szCs w:val="28"/>
        </w:rPr>
        <w:t>date</w:t>
      </w:r>
      <w:r w:rsidRPr="00355DDD">
        <w:rPr>
          <w:rFonts w:cstheme="minorHAnsi"/>
          <w:spacing w:val="3"/>
          <w:w w:val="115"/>
          <w:szCs w:val="28"/>
        </w:rPr>
        <w:t xml:space="preserve"> </w:t>
      </w:r>
      <w:r w:rsidRPr="00355DDD">
        <w:rPr>
          <w:rFonts w:cstheme="minorHAnsi"/>
          <w:spacing w:val="-2"/>
          <w:w w:val="115"/>
          <w:szCs w:val="28"/>
        </w:rPr>
        <w:t>picker.</w:t>
      </w:r>
    </w:p>
    <w:p w14:paraId="6BDF4F77" w14:textId="77777777" w:rsidR="003F428E" w:rsidRPr="00355DDD" w:rsidRDefault="003F428E" w:rsidP="00355DDD">
      <w:pPr>
        <w:spacing w:before="48"/>
        <w:ind w:left="600"/>
        <w:rPr>
          <w:rFonts w:cstheme="minorHAnsi"/>
          <w:szCs w:val="28"/>
        </w:rPr>
      </w:pPr>
      <w:r w:rsidRPr="00355DDD">
        <w:rPr>
          <w:rFonts w:cstheme="minorHAnsi"/>
          <w:w w:val="115"/>
          <w:szCs w:val="28"/>
        </w:rPr>
        <w:t>Or</w:t>
      </w:r>
      <w:r w:rsidRPr="00355DDD">
        <w:rPr>
          <w:rFonts w:cstheme="minorHAnsi"/>
          <w:spacing w:val="8"/>
          <w:w w:val="115"/>
          <w:szCs w:val="28"/>
        </w:rPr>
        <w:t xml:space="preserve"> </w:t>
      </w:r>
      <w:r w:rsidRPr="00355DDD">
        <w:rPr>
          <w:rFonts w:cstheme="minorHAnsi"/>
          <w:w w:val="115"/>
          <w:szCs w:val="28"/>
        </w:rPr>
        <w:t>Click</w:t>
      </w:r>
      <w:r w:rsidRPr="00355DDD">
        <w:rPr>
          <w:rFonts w:cstheme="minorHAnsi"/>
          <w:spacing w:val="11"/>
          <w:w w:val="115"/>
          <w:szCs w:val="28"/>
        </w:rPr>
        <w:t xml:space="preserve"> </w:t>
      </w:r>
      <w:r w:rsidRPr="00355DDD">
        <w:rPr>
          <w:rFonts w:cstheme="minorHAnsi"/>
          <w:w w:val="115"/>
          <w:szCs w:val="28"/>
        </w:rPr>
        <w:t>the</w:t>
      </w:r>
      <w:r w:rsidRPr="00355DDD">
        <w:rPr>
          <w:rFonts w:cstheme="minorHAnsi"/>
          <w:spacing w:val="1"/>
          <w:w w:val="115"/>
          <w:szCs w:val="28"/>
        </w:rPr>
        <w:t xml:space="preserve"> </w:t>
      </w:r>
      <w:r w:rsidRPr="00355DDD">
        <w:rPr>
          <w:rFonts w:cstheme="minorHAnsi"/>
          <w:b/>
          <w:w w:val="115"/>
          <w:szCs w:val="28"/>
        </w:rPr>
        <w:t>New</w:t>
      </w:r>
      <w:r w:rsidRPr="00355DDD">
        <w:rPr>
          <w:rFonts w:cstheme="minorHAnsi"/>
          <w:b/>
          <w:spacing w:val="-22"/>
          <w:w w:val="115"/>
          <w:szCs w:val="28"/>
        </w:rPr>
        <w:t xml:space="preserve"> </w:t>
      </w:r>
      <w:r w:rsidRPr="00355DDD">
        <w:rPr>
          <w:rFonts w:cstheme="minorHAnsi"/>
          <w:b/>
          <w:w w:val="115"/>
          <w:szCs w:val="28"/>
        </w:rPr>
        <w:t>client</w:t>
      </w:r>
      <w:r w:rsidRPr="00355DDD">
        <w:rPr>
          <w:rFonts w:cstheme="minorHAnsi"/>
          <w:b/>
          <w:spacing w:val="-17"/>
          <w:w w:val="115"/>
          <w:szCs w:val="28"/>
        </w:rPr>
        <w:t xml:space="preserve"> </w:t>
      </w:r>
      <w:r w:rsidRPr="00355DDD">
        <w:rPr>
          <w:rFonts w:cstheme="minorHAnsi"/>
          <w:b/>
          <w:w w:val="115"/>
          <w:szCs w:val="28"/>
        </w:rPr>
        <w:t>secret</w:t>
      </w:r>
      <w:r w:rsidRPr="00355DDD">
        <w:rPr>
          <w:rFonts w:cstheme="minorHAnsi"/>
          <w:b/>
          <w:spacing w:val="-17"/>
          <w:w w:val="115"/>
          <w:szCs w:val="28"/>
        </w:rPr>
        <w:t xml:space="preserve"> </w:t>
      </w:r>
      <w:r w:rsidRPr="00355DDD">
        <w:rPr>
          <w:rFonts w:cstheme="minorHAnsi"/>
          <w:w w:val="115"/>
          <w:szCs w:val="28"/>
        </w:rPr>
        <w:t>button.</w:t>
      </w:r>
      <w:r w:rsidRPr="00355DDD">
        <w:rPr>
          <w:rFonts w:cstheme="minorHAnsi"/>
          <w:spacing w:val="9"/>
          <w:w w:val="115"/>
          <w:szCs w:val="28"/>
        </w:rPr>
        <w:t xml:space="preserve"> </w:t>
      </w:r>
      <w:r w:rsidRPr="00355DDD">
        <w:rPr>
          <w:rFonts w:cstheme="minorHAnsi"/>
          <w:w w:val="115"/>
          <w:szCs w:val="28"/>
        </w:rPr>
        <w:t>The Add</w:t>
      </w:r>
      <w:r w:rsidRPr="00355DDD">
        <w:rPr>
          <w:rFonts w:cstheme="minorHAnsi"/>
          <w:spacing w:val="7"/>
          <w:w w:val="115"/>
          <w:szCs w:val="28"/>
        </w:rPr>
        <w:t xml:space="preserve"> </w:t>
      </w:r>
      <w:r w:rsidRPr="00355DDD">
        <w:rPr>
          <w:rFonts w:cstheme="minorHAnsi"/>
          <w:w w:val="115"/>
          <w:szCs w:val="28"/>
        </w:rPr>
        <w:t>a</w:t>
      </w:r>
      <w:r w:rsidRPr="00355DDD">
        <w:rPr>
          <w:rFonts w:cstheme="minorHAnsi"/>
          <w:spacing w:val="3"/>
          <w:w w:val="115"/>
          <w:szCs w:val="28"/>
        </w:rPr>
        <w:t xml:space="preserve"> </w:t>
      </w:r>
      <w:r w:rsidRPr="00355DDD">
        <w:rPr>
          <w:rFonts w:cstheme="minorHAnsi"/>
          <w:w w:val="115"/>
          <w:szCs w:val="28"/>
        </w:rPr>
        <w:t>client</w:t>
      </w:r>
      <w:r w:rsidRPr="00355DDD">
        <w:rPr>
          <w:rFonts w:cstheme="minorHAnsi"/>
          <w:spacing w:val="5"/>
          <w:w w:val="115"/>
          <w:szCs w:val="28"/>
        </w:rPr>
        <w:t xml:space="preserve"> </w:t>
      </w:r>
      <w:r w:rsidRPr="00355DDD">
        <w:rPr>
          <w:rFonts w:cstheme="minorHAnsi"/>
          <w:w w:val="115"/>
          <w:szCs w:val="28"/>
        </w:rPr>
        <w:t>secret</w:t>
      </w:r>
      <w:r w:rsidRPr="00355DDD">
        <w:rPr>
          <w:rFonts w:cstheme="minorHAnsi"/>
          <w:spacing w:val="4"/>
          <w:w w:val="115"/>
          <w:szCs w:val="28"/>
        </w:rPr>
        <w:t xml:space="preserve"> </w:t>
      </w:r>
      <w:r w:rsidRPr="00355DDD">
        <w:rPr>
          <w:rFonts w:cstheme="minorHAnsi"/>
          <w:w w:val="115"/>
          <w:szCs w:val="28"/>
        </w:rPr>
        <w:t>window</w:t>
      </w:r>
      <w:r w:rsidRPr="00355DDD">
        <w:rPr>
          <w:rFonts w:cstheme="minorHAnsi"/>
          <w:spacing w:val="6"/>
          <w:w w:val="115"/>
          <w:szCs w:val="28"/>
        </w:rPr>
        <w:t xml:space="preserve"> </w:t>
      </w:r>
      <w:r w:rsidRPr="00355DDD">
        <w:rPr>
          <w:rFonts w:cstheme="minorHAnsi"/>
          <w:w w:val="115"/>
          <w:szCs w:val="28"/>
        </w:rPr>
        <w:t>is</w:t>
      </w:r>
      <w:r w:rsidRPr="00355DDD">
        <w:rPr>
          <w:rFonts w:cstheme="minorHAnsi"/>
          <w:spacing w:val="-3"/>
          <w:w w:val="115"/>
          <w:szCs w:val="28"/>
        </w:rPr>
        <w:t xml:space="preserve"> </w:t>
      </w:r>
      <w:r w:rsidRPr="00355DDD">
        <w:rPr>
          <w:rFonts w:cstheme="minorHAnsi"/>
          <w:spacing w:val="-2"/>
          <w:w w:val="115"/>
          <w:szCs w:val="28"/>
        </w:rPr>
        <w:t>displayed.</w:t>
      </w:r>
    </w:p>
    <w:p w14:paraId="32B2C918" w14:textId="497534A5" w:rsidR="004D058F" w:rsidRPr="00355DDD" w:rsidRDefault="00FB1C70" w:rsidP="00355DDD">
      <w:pPr>
        <w:spacing w:before="100"/>
        <w:ind w:left="600"/>
        <w:rPr>
          <w:rFonts w:cstheme="minorHAnsi"/>
          <w:i/>
          <w:szCs w:val="28"/>
        </w:rPr>
      </w:pPr>
      <w:r>
        <w:rPr>
          <w:rFonts w:cstheme="minorHAnsi"/>
          <w:i/>
          <w:w w:val="105"/>
          <w:szCs w:val="28"/>
        </w:rPr>
        <w:t>FIGURE 2</w:t>
      </w:r>
      <w:r w:rsidR="004D058F" w:rsidRPr="00355DDD">
        <w:rPr>
          <w:rFonts w:cstheme="minorHAnsi"/>
          <w:i/>
          <w:w w:val="105"/>
          <w:szCs w:val="28"/>
        </w:rPr>
        <w:t>-18:</w:t>
      </w:r>
      <w:r w:rsidR="004D058F" w:rsidRPr="00355DDD">
        <w:rPr>
          <w:rFonts w:cstheme="minorHAnsi"/>
          <w:i/>
          <w:spacing w:val="-7"/>
          <w:w w:val="105"/>
          <w:szCs w:val="28"/>
        </w:rPr>
        <w:t xml:space="preserve"> </w:t>
      </w:r>
      <w:r w:rsidR="004D058F" w:rsidRPr="00355DDD">
        <w:rPr>
          <w:rFonts w:cstheme="minorHAnsi"/>
          <w:i/>
          <w:w w:val="105"/>
          <w:szCs w:val="28"/>
        </w:rPr>
        <w:t>Add</w:t>
      </w:r>
      <w:r w:rsidR="004D058F" w:rsidRPr="00355DDD">
        <w:rPr>
          <w:rFonts w:cstheme="minorHAnsi"/>
          <w:i/>
          <w:spacing w:val="-6"/>
          <w:w w:val="105"/>
          <w:szCs w:val="28"/>
        </w:rPr>
        <w:t xml:space="preserve"> </w:t>
      </w:r>
      <w:r w:rsidR="004D058F" w:rsidRPr="00355DDD">
        <w:rPr>
          <w:rFonts w:cstheme="minorHAnsi"/>
          <w:i/>
          <w:w w:val="105"/>
          <w:szCs w:val="28"/>
        </w:rPr>
        <w:t>a</w:t>
      </w:r>
      <w:r w:rsidR="004D058F" w:rsidRPr="00355DDD">
        <w:rPr>
          <w:rFonts w:cstheme="minorHAnsi"/>
          <w:i/>
          <w:spacing w:val="-4"/>
          <w:w w:val="105"/>
          <w:szCs w:val="28"/>
        </w:rPr>
        <w:t xml:space="preserve"> </w:t>
      </w:r>
      <w:r w:rsidR="004D058F" w:rsidRPr="00355DDD">
        <w:rPr>
          <w:rFonts w:cstheme="minorHAnsi"/>
          <w:i/>
          <w:w w:val="105"/>
          <w:szCs w:val="28"/>
        </w:rPr>
        <w:t>client</w:t>
      </w:r>
      <w:r w:rsidR="004D058F" w:rsidRPr="00355DDD">
        <w:rPr>
          <w:rFonts w:cstheme="minorHAnsi"/>
          <w:i/>
          <w:spacing w:val="-5"/>
          <w:w w:val="105"/>
          <w:szCs w:val="28"/>
        </w:rPr>
        <w:t xml:space="preserve"> </w:t>
      </w:r>
      <w:r w:rsidR="004D058F" w:rsidRPr="00355DDD">
        <w:rPr>
          <w:rFonts w:cstheme="minorHAnsi"/>
          <w:i/>
          <w:w w:val="105"/>
          <w:szCs w:val="28"/>
        </w:rPr>
        <w:t>secret</w:t>
      </w:r>
      <w:r w:rsidR="004D058F" w:rsidRPr="00355DDD">
        <w:rPr>
          <w:rFonts w:cstheme="minorHAnsi"/>
          <w:i/>
          <w:spacing w:val="-5"/>
          <w:w w:val="105"/>
          <w:szCs w:val="28"/>
        </w:rPr>
        <w:t xml:space="preserve"> </w:t>
      </w:r>
      <w:r w:rsidR="004D058F" w:rsidRPr="00355DDD">
        <w:rPr>
          <w:rFonts w:cstheme="minorHAnsi"/>
          <w:i/>
          <w:spacing w:val="-2"/>
          <w:w w:val="105"/>
          <w:szCs w:val="28"/>
        </w:rPr>
        <w:t>window</w:t>
      </w:r>
    </w:p>
    <w:p w14:paraId="0FD97384" w14:textId="055F2EE8" w:rsidR="004D058F" w:rsidRPr="00355DDD" w:rsidRDefault="004D058F" w:rsidP="00355DDD">
      <w:pPr>
        <w:pStyle w:val="BodyText"/>
        <w:spacing w:before="9"/>
        <w:rPr>
          <w:rFonts w:cstheme="minorHAnsi"/>
          <w:i/>
          <w:szCs w:val="28"/>
        </w:rPr>
      </w:pPr>
      <w:r w:rsidRPr="00355DDD">
        <w:rPr>
          <w:rFonts w:cstheme="minorHAnsi"/>
          <w:noProof/>
          <w:szCs w:val="28"/>
          <w:lang w:val="en-IN" w:eastAsia="en-IN"/>
        </w:rPr>
        <mc:AlternateContent>
          <mc:Choice Requires="wpg">
            <w:drawing>
              <wp:anchor distT="0" distB="0" distL="0" distR="0" simplePos="0" relativeHeight="251702272" behindDoc="1" locked="0" layoutInCell="1" allowOverlap="1" wp14:anchorId="76E9FC67" wp14:editId="33956562">
                <wp:simplePos x="0" y="0"/>
                <wp:positionH relativeFrom="page">
                  <wp:posOffset>1543050</wp:posOffset>
                </wp:positionH>
                <wp:positionV relativeFrom="paragraph">
                  <wp:posOffset>117475</wp:posOffset>
                </wp:positionV>
                <wp:extent cx="5791200" cy="2752725"/>
                <wp:effectExtent l="9525" t="5715" r="0" b="3810"/>
                <wp:wrapTopAndBottom/>
                <wp:docPr id="562" name="Group 5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91200" cy="2752725"/>
                          <a:chOff x="2430" y="185"/>
                          <a:chExt cx="9120" cy="4335"/>
                        </a:xfrm>
                      </wpg:grpSpPr>
                      <pic:pic xmlns:pic="http://schemas.openxmlformats.org/drawingml/2006/picture">
                        <pic:nvPicPr>
                          <pic:cNvPr id="563" name="docshape178"/>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2445" y="277"/>
                            <a:ext cx="9090" cy="42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64" name="docshape179"/>
                        <wps:cNvSpPr>
                          <a:spLocks noChangeArrowheads="1"/>
                        </wps:cNvSpPr>
                        <wps:spPr bwMode="auto">
                          <a:xfrm>
                            <a:off x="2437" y="192"/>
                            <a:ext cx="9105" cy="432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0DB5E69" id="Group 562" o:spid="_x0000_s1026" style="position:absolute;margin-left:121.5pt;margin-top:9.25pt;width:456pt;height:216.75pt;z-index:-251614208;mso-wrap-distance-left:0;mso-wrap-distance-right:0;mso-position-horizontal-relative:page" coordorigin="2430,185" coordsize="9120,433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">
                <v:shape id="docshape178" o:spid="_x0000_s1027" type="#_x0000_t75" style="position:absolute;left:2445;top:277;width:9090;height:42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">
                  <v:imagedata r:id="rId116" o:title=""/>
                </v:shape>
                <v:rect id="docshape179" o:spid="_x0000_s1028" style="position:absolute;left:2437;top:192;width:9105;height:43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" filled="f"/>
                <w10:wrap type="topAndBottom" anchorx="page"/>
              </v:group>
            </w:pict>
          </mc:Fallback>
        </mc:AlternateContent>
      </w:r>
    </w:p>
    <w:p w14:paraId="10AEA90F" w14:textId="77777777" w:rsidR="004D058F" w:rsidRPr="00355DDD" w:rsidRDefault="004D058F">
      <w:pPr>
        <w:pStyle w:val="ListParagraph"/>
        <w:widowControl w:val="0"/>
        <w:numPr>
          <w:ilvl w:val="0"/>
          <w:numId w:val="28"/>
        </w:numPr>
        <w:tabs>
          <w:tab w:val="left" w:pos="2430"/>
        </w:tabs>
        <w:autoSpaceDE w:val="0"/>
        <w:autoSpaceDN w:val="0"/>
        <w:spacing w:before="100" w:after="0" w:line="285" w:lineRule="auto"/>
        <w:ind w:left="0" w:right="751"/>
        <w:contextualSpacing w:val="0"/>
        <w:rPr>
          <w:rFonts w:cstheme="minorHAnsi"/>
          <w:szCs w:val="28"/>
        </w:rPr>
      </w:pPr>
      <w:r w:rsidRPr="00355DDD">
        <w:rPr>
          <w:rFonts w:cstheme="minorHAnsi"/>
          <w:w w:val="115"/>
          <w:szCs w:val="28"/>
        </w:rPr>
        <w:t xml:space="preserve">Enter the New client secret </w:t>
      </w:r>
      <w:r w:rsidRPr="00355DDD">
        <w:rPr>
          <w:rFonts w:cstheme="minorHAnsi"/>
          <w:b/>
          <w:w w:val="115"/>
          <w:szCs w:val="28"/>
        </w:rPr>
        <w:t>Description</w:t>
      </w:r>
      <w:r w:rsidRPr="00355DDD">
        <w:rPr>
          <w:rFonts w:cstheme="minorHAnsi"/>
          <w:w w:val="115"/>
          <w:szCs w:val="28"/>
        </w:rPr>
        <w:t xml:space="preserve">, </w:t>
      </w:r>
      <w:r w:rsidRPr="00355DDD">
        <w:rPr>
          <w:rFonts w:cstheme="minorHAnsi"/>
          <w:b/>
          <w:w w:val="115"/>
          <w:szCs w:val="28"/>
        </w:rPr>
        <w:t>Expires</w:t>
      </w:r>
      <w:r w:rsidRPr="00355DDD">
        <w:rPr>
          <w:rFonts w:cstheme="minorHAnsi"/>
          <w:b/>
          <w:spacing w:val="-14"/>
          <w:w w:val="115"/>
          <w:szCs w:val="28"/>
        </w:rPr>
        <w:t xml:space="preserve"> </w:t>
      </w:r>
      <w:r w:rsidRPr="00355DDD">
        <w:rPr>
          <w:rFonts w:cstheme="minorHAnsi"/>
          <w:w w:val="115"/>
          <w:szCs w:val="28"/>
        </w:rPr>
        <w:t xml:space="preserve">value. The entered value is displayed </w:t>
      </w:r>
      <w:r w:rsidRPr="00355DDD">
        <w:rPr>
          <w:rFonts w:cstheme="minorHAnsi"/>
          <w:w w:val="120"/>
          <w:szCs w:val="28"/>
        </w:rPr>
        <w:t xml:space="preserve">on the </w:t>
      </w:r>
      <w:proofErr w:type="spellStart"/>
      <w:r w:rsidRPr="00355DDD">
        <w:rPr>
          <w:rFonts w:cstheme="minorHAnsi"/>
          <w:w w:val="120"/>
          <w:szCs w:val="28"/>
        </w:rPr>
        <w:t>acos</w:t>
      </w:r>
      <w:proofErr w:type="spellEnd"/>
      <w:r w:rsidRPr="00355DDD">
        <w:rPr>
          <w:rFonts w:cstheme="minorHAnsi"/>
          <w:w w:val="120"/>
          <w:szCs w:val="28"/>
        </w:rPr>
        <w:t>-Certificates &amp; secrets window.</w:t>
      </w:r>
    </w:p>
    <w:p w14:paraId="17985E72" w14:textId="0E37CC5F" w:rsidR="004D058F" w:rsidRPr="00355DDD" w:rsidRDefault="00FB1C70" w:rsidP="00800F23">
      <w:pPr>
        <w:spacing w:before="157"/>
        <w:rPr>
          <w:rFonts w:cstheme="minorHAnsi"/>
          <w:i/>
          <w:szCs w:val="28"/>
        </w:rPr>
      </w:pPr>
      <w:r>
        <w:rPr>
          <w:rFonts w:cstheme="minorHAnsi"/>
          <w:i/>
          <w:w w:val="105"/>
          <w:szCs w:val="28"/>
        </w:rPr>
        <w:t>FIGURE 2</w:t>
      </w:r>
      <w:r w:rsidR="004D058F" w:rsidRPr="00355DDD">
        <w:rPr>
          <w:rFonts w:cstheme="minorHAnsi"/>
          <w:i/>
          <w:w w:val="105"/>
          <w:szCs w:val="28"/>
        </w:rPr>
        <w:t>-19:</w:t>
      </w:r>
      <w:r w:rsidR="004D058F" w:rsidRPr="00355DDD">
        <w:rPr>
          <w:rFonts w:cstheme="minorHAnsi"/>
          <w:i/>
          <w:spacing w:val="9"/>
          <w:w w:val="105"/>
          <w:szCs w:val="28"/>
        </w:rPr>
        <w:t xml:space="preserve"> </w:t>
      </w:r>
      <w:proofErr w:type="spellStart"/>
      <w:r w:rsidR="004D058F" w:rsidRPr="00355DDD">
        <w:rPr>
          <w:rFonts w:cstheme="minorHAnsi"/>
          <w:i/>
          <w:w w:val="105"/>
          <w:szCs w:val="28"/>
        </w:rPr>
        <w:t>acos</w:t>
      </w:r>
      <w:proofErr w:type="spellEnd"/>
      <w:r w:rsidR="004D058F" w:rsidRPr="00355DDD">
        <w:rPr>
          <w:rFonts w:cstheme="minorHAnsi"/>
          <w:i/>
          <w:w w:val="105"/>
          <w:szCs w:val="28"/>
        </w:rPr>
        <w:t>-app</w:t>
      </w:r>
      <w:r w:rsidR="004D058F" w:rsidRPr="00355DDD">
        <w:rPr>
          <w:rFonts w:cstheme="minorHAnsi"/>
          <w:i/>
          <w:spacing w:val="11"/>
          <w:w w:val="105"/>
          <w:szCs w:val="28"/>
        </w:rPr>
        <w:t xml:space="preserve"> </w:t>
      </w:r>
      <w:r w:rsidR="004D058F" w:rsidRPr="00355DDD">
        <w:rPr>
          <w:rFonts w:cstheme="minorHAnsi"/>
          <w:i/>
          <w:w w:val="105"/>
          <w:szCs w:val="28"/>
        </w:rPr>
        <w:t>Certificates</w:t>
      </w:r>
      <w:r w:rsidR="004D058F" w:rsidRPr="00355DDD">
        <w:rPr>
          <w:rFonts w:cstheme="minorHAnsi"/>
          <w:i/>
          <w:spacing w:val="-4"/>
          <w:w w:val="105"/>
          <w:szCs w:val="28"/>
        </w:rPr>
        <w:t xml:space="preserve"> </w:t>
      </w:r>
      <w:r w:rsidR="004D058F" w:rsidRPr="00355DDD">
        <w:rPr>
          <w:rFonts w:cstheme="minorHAnsi"/>
          <w:i/>
          <w:w w:val="105"/>
          <w:szCs w:val="28"/>
        </w:rPr>
        <w:t>&amp;</w:t>
      </w:r>
      <w:r w:rsidR="004D058F" w:rsidRPr="00355DDD">
        <w:rPr>
          <w:rFonts w:cstheme="minorHAnsi"/>
          <w:i/>
          <w:spacing w:val="1"/>
          <w:w w:val="105"/>
          <w:szCs w:val="28"/>
        </w:rPr>
        <w:t xml:space="preserve"> </w:t>
      </w:r>
      <w:r w:rsidR="004D058F" w:rsidRPr="00355DDD">
        <w:rPr>
          <w:rFonts w:cstheme="minorHAnsi"/>
          <w:i/>
          <w:w w:val="105"/>
          <w:szCs w:val="28"/>
        </w:rPr>
        <w:t>secrets</w:t>
      </w:r>
      <w:r w:rsidR="004D058F" w:rsidRPr="00355DDD">
        <w:rPr>
          <w:rFonts w:cstheme="minorHAnsi"/>
          <w:i/>
          <w:spacing w:val="-4"/>
          <w:w w:val="105"/>
          <w:szCs w:val="28"/>
        </w:rPr>
        <w:t xml:space="preserve"> </w:t>
      </w:r>
      <w:r w:rsidR="004D058F" w:rsidRPr="00355DDD">
        <w:rPr>
          <w:rFonts w:cstheme="minorHAnsi"/>
          <w:i/>
          <w:spacing w:val="-2"/>
          <w:w w:val="105"/>
          <w:szCs w:val="28"/>
        </w:rPr>
        <w:t>window</w:t>
      </w:r>
    </w:p>
    <w:p w14:paraId="041E5CE0" w14:textId="53D2624A" w:rsidR="004D058F" w:rsidRPr="00355DDD" w:rsidRDefault="004D058F" w:rsidP="00800F23">
      <w:pPr>
        <w:pStyle w:val="BodyText"/>
        <w:spacing w:before="9"/>
        <w:rPr>
          <w:rFonts w:cstheme="minorHAnsi"/>
          <w:i/>
          <w:szCs w:val="28"/>
        </w:rPr>
      </w:pPr>
      <w:r w:rsidRPr="00355DDD">
        <w:rPr>
          <w:rFonts w:cstheme="minorHAnsi"/>
          <w:noProof/>
          <w:szCs w:val="28"/>
          <w:lang w:val="en-IN" w:eastAsia="en-IN"/>
        </w:rPr>
        <mc:AlternateContent>
          <mc:Choice Requires="wpg">
            <w:drawing>
              <wp:anchor distT="0" distB="0" distL="0" distR="0" simplePos="0" relativeHeight="251703296" behindDoc="1" locked="0" layoutInCell="1" allowOverlap="1" wp14:anchorId="0984E61F" wp14:editId="53D4DE1C">
                <wp:simplePos x="0" y="0"/>
                <wp:positionH relativeFrom="margin">
                  <wp:align>left</wp:align>
                </wp:positionH>
                <wp:positionV relativeFrom="paragraph">
                  <wp:posOffset>2367</wp:posOffset>
                </wp:positionV>
                <wp:extent cx="3975735" cy="1613535"/>
                <wp:effectExtent l="0" t="0" r="24765" b="24765"/>
                <wp:wrapTopAndBottom/>
                <wp:docPr id="559" name="Group 5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976255" cy="1614054"/>
                          <a:chOff x="2430" y="185"/>
                          <a:chExt cx="9225" cy="4260"/>
                        </a:xfrm>
                      </wpg:grpSpPr>
                      <pic:pic xmlns:pic="http://schemas.openxmlformats.org/drawingml/2006/picture">
                        <pic:nvPicPr>
                          <pic:cNvPr id="560" name="docshape18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2445" y="199"/>
                            <a:ext cx="9195" cy="42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61" name="docshape182"/>
                        <wps:cNvSpPr>
                          <a:spLocks noChangeArrowheads="1"/>
                        </wps:cNvSpPr>
                        <wps:spPr bwMode="auto">
                          <a:xfrm>
                            <a:off x="2437" y="192"/>
                            <a:ext cx="9210" cy="424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07E4140" id="Group 559" o:spid="_x0000_s1026" style="position:absolute;margin-left:0;margin-top:.2pt;width:313.05pt;height:127.05pt;z-index:-251613184;mso-wrap-distance-left:0;mso-wrap-distance-right:0;mso-position-horizontal:left;mso-position-horizontal-relative:margin" coordorigin="2430,185" coordsize="9225,426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181" o:spid="_x0000_s1027" type="#_x0000_t75" style="position:absolute;left:2445;top:199;width:9195;height:42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">
                  <v:imagedata r:id="rId118" o:title=""/>
                </v:shape>
                <v:rect id="docshape182" o:spid="_x0000_s1028" style="position:absolute;left:2437;top:192;width:9210;height:4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" filled="f"/>
                <w10:wrap type="topAndBottom" anchorx="margin"/>
              </v:group>
            </w:pict>
          </mc:Fallback>
        </mc:AlternateContent>
      </w:r>
    </w:p>
    <w:p w14:paraId="01B719CD" w14:textId="6865721C" w:rsidR="00DD4A65" w:rsidRDefault="004D058F" w:rsidP="00DD4A65">
      <w:pPr>
        <w:pStyle w:val="BodyText"/>
      </w:pPr>
      <w:r w:rsidRPr="00DD4A65">
        <w:t>NOTE:</w:t>
      </w:r>
      <w:r w:rsidRPr="00DD4A65">
        <w:tab/>
      </w:r>
      <w:r w:rsidRPr="00DD4A65">
        <w:tab/>
      </w:r>
    </w:p>
    <w:p w14:paraId="1BDDA34B" w14:textId="16D79590" w:rsidR="004D058F" w:rsidRDefault="004D058F" w:rsidP="00DD4A65">
      <w:pPr>
        <w:pStyle w:val="BodyText"/>
      </w:pPr>
      <w:r w:rsidRPr="00DD4A65">
        <w:t>Copy the new client secret value, as it is not visible once the page is refreshed.</w:t>
      </w:r>
    </w:p>
    <w:p w14:paraId="67916351" w14:textId="77777777" w:rsidR="00DD4A65" w:rsidRPr="00DD4A65" w:rsidRDefault="00DD4A65" w:rsidP="00DD4A65">
      <w:pPr>
        <w:pStyle w:val="BodyText"/>
      </w:pPr>
    </w:p>
    <w:p w14:paraId="25B3B6B7" w14:textId="2B4B5B3C" w:rsidR="009653A3" w:rsidRPr="00053DE5" w:rsidRDefault="009634FD" w:rsidP="00355DDD">
      <w:pPr>
        <w:pStyle w:val="Heading4"/>
        <w:rPr>
          <w:i w:val="0"/>
          <w:iCs w:val="0"/>
        </w:rPr>
      </w:pPr>
      <w:bookmarkStart w:id="240" w:name="_Collect_Azure_Access"/>
      <w:bookmarkStart w:id="241" w:name="_5._Collect_Azure"/>
      <w:bookmarkEnd w:id="240"/>
      <w:bookmarkEnd w:id="241"/>
      <w:r>
        <w:rPr>
          <w:i w:val="0"/>
          <w:iCs w:val="0"/>
        </w:rPr>
        <w:t xml:space="preserve">5. </w:t>
      </w:r>
      <w:r w:rsidR="00BE519D" w:rsidRPr="00053DE5">
        <w:rPr>
          <w:i w:val="0"/>
          <w:iCs w:val="0"/>
        </w:rPr>
        <w:t>Collect Azure Access Key</w:t>
      </w:r>
    </w:p>
    <w:p w14:paraId="112F1463" w14:textId="77777777" w:rsidR="008D5D82" w:rsidRPr="00355DDD" w:rsidRDefault="008D5D82" w:rsidP="00355DDD">
      <w:pPr>
        <w:pStyle w:val="BodyText"/>
        <w:spacing w:before="100"/>
        <w:rPr>
          <w:rFonts w:cstheme="minorHAnsi"/>
          <w:szCs w:val="28"/>
        </w:rPr>
      </w:pPr>
      <w:r w:rsidRPr="00355DDD">
        <w:rPr>
          <w:rFonts w:cstheme="minorHAnsi"/>
          <w:w w:val="120"/>
          <w:szCs w:val="28"/>
        </w:rPr>
        <w:t>To</w:t>
      </w:r>
      <w:r w:rsidRPr="00355DDD">
        <w:rPr>
          <w:rFonts w:cstheme="minorHAnsi"/>
          <w:spacing w:val="-15"/>
          <w:w w:val="120"/>
          <w:szCs w:val="28"/>
        </w:rPr>
        <w:t xml:space="preserve"> </w:t>
      </w:r>
      <w:r w:rsidRPr="00355DDD">
        <w:rPr>
          <w:rFonts w:cstheme="minorHAnsi"/>
          <w:w w:val="120"/>
          <w:szCs w:val="28"/>
        </w:rPr>
        <w:t>collect</w:t>
      </w:r>
      <w:r w:rsidRPr="00355DDD">
        <w:rPr>
          <w:rFonts w:cstheme="minorHAnsi"/>
          <w:spacing w:val="-11"/>
          <w:w w:val="120"/>
          <w:szCs w:val="28"/>
        </w:rPr>
        <w:t xml:space="preserve"> </w:t>
      </w:r>
      <w:r w:rsidRPr="00355DDD">
        <w:rPr>
          <w:rFonts w:cstheme="minorHAnsi"/>
          <w:w w:val="120"/>
          <w:szCs w:val="28"/>
        </w:rPr>
        <w:t>Azure</w:t>
      </w:r>
      <w:r w:rsidRPr="00355DDD">
        <w:rPr>
          <w:rFonts w:cstheme="minorHAnsi"/>
          <w:spacing w:val="-12"/>
          <w:w w:val="120"/>
          <w:szCs w:val="28"/>
        </w:rPr>
        <w:t xml:space="preserve"> </w:t>
      </w:r>
      <w:r w:rsidRPr="00355DDD">
        <w:rPr>
          <w:rFonts w:cstheme="minorHAnsi"/>
          <w:w w:val="120"/>
          <w:szCs w:val="28"/>
        </w:rPr>
        <w:t>access</w:t>
      </w:r>
      <w:r w:rsidRPr="00355DDD">
        <w:rPr>
          <w:rFonts w:cstheme="minorHAnsi"/>
          <w:spacing w:val="-14"/>
          <w:w w:val="120"/>
          <w:szCs w:val="28"/>
        </w:rPr>
        <w:t xml:space="preserve"> </w:t>
      </w:r>
      <w:r w:rsidRPr="00355DDD">
        <w:rPr>
          <w:rFonts w:cstheme="minorHAnsi"/>
          <w:w w:val="120"/>
          <w:szCs w:val="28"/>
        </w:rPr>
        <w:t>keys,</w:t>
      </w:r>
      <w:r w:rsidRPr="00355DDD">
        <w:rPr>
          <w:rFonts w:cstheme="minorHAnsi"/>
          <w:spacing w:val="-6"/>
          <w:w w:val="120"/>
          <w:szCs w:val="28"/>
        </w:rPr>
        <w:t xml:space="preserve"> </w:t>
      </w:r>
      <w:r w:rsidRPr="00355DDD">
        <w:rPr>
          <w:rFonts w:cstheme="minorHAnsi"/>
          <w:w w:val="120"/>
          <w:szCs w:val="28"/>
        </w:rPr>
        <w:t>perform</w:t>
      </w:r>
      <w:r w:rsidRPr="00355DDD">
        <w:rPr>
          <w:rFonts w:cstheme="minorHAnsi"/>
          <w:spacing w:val="-12"/>
          <w:w w:val="120"/>
          <w:szCs w:val="28"/>
        </w:rPr>
        <w:t xml:space="preserve"> </w:t>
      </w:r>
      <w:r w:rsidRPr="00355DDD">
        <w:rPr>
          <w:rFonts w:cstheme="minorHAnsi"/>
          <w:w w:val="120"/>
          <w:szCs w:val="28"/>
        </w:rPr>
        <w:t>the</w:t>
      </w:r>
      <w:r w:rsidRPr="00355DDD">
        <w:rPr>
          <w:rFonts w:cstheme="minorHAnsi"/>
          <w:spacing w:val="-11"/>
          <w:w w:val="120"/>
          <w:szCs w:val="28"/>
        </w:rPr>
        <w:t xml:space="preserve"> </w:t>
      </w:r>
      <w:r w:rsidRPr="00355DDD">
        <w:rPr>
          <w:rFonts w:cstheme="minorHAnsi"/>
          <w:w w:val="120"/>
          <w:szCs w:val="28"/>
        </w:rPr>
        <w:t>following</w:t>
      </w:r>
      <w:r w:rsidRPr="00355DDD">
        <w:rPr>
          <w:rFonts w:cstheme="minorHAnsi"/>
          <w:spacing w:val="-8"/>
          <w:w w:val="120"/>
          <w:szCs w:val="28"/>
        </w:rPr>
        <w:t xml:space="preserve"> </w:t>
      </w:r>
      <w:r w:rsidRPr="00355DDD">
        <w:rPr>
          <w:rFonts w:cstheme="minorHAnsi"/>
          <w:spacing w:val="-2"/>
          <w:w w:val="120"/>
          <w:szCs w:val="28"/>
        </w:rPr>
        <w:t>steps:</w:t>
      </w:r>
    </w:p>
    <w:p w14:paraId="562DD47C" w14:textId="77777777" w:rsidR="008D5D82" w:rsidRPr="00355DDD" w:rsidRDefault="008D5D82" w:rsidP="00355DDD">
      <w:pPr>
        <w:pStyle w:val="BodyText"/>
        <w:spacing w:before="8"/>
        <w:rPr>
          <w:rFonts w:cstheme="minorHAnsi"/>
          <w:szCs w:val="28"/>
        </w:rPr>
      </w:pPr>
    </w:p>
    <w:p w14:paraId="373D8492" w14:textId="77777777" w:rsidR="008D5D82" w:rsidRPr="00EE6FA9" w:rsidRDefault="008D5D82" w:rsidP="00EE6FA9">
      <w:pPr>
        <w:pStyle w:val="ListParagraph"/>
        <w:widowControl w:val="0"/>
        <w:numPr>
          <w:ilvl w:val="0"/>
          <w:numId w:val="37"/>
        </w:numPr>
        <w:tabs>
          <w:tab w:val="left" w:pos="300"/>
        </w:tabs>
        <w:autoSpaceDE w:val="0"/>
        <w:autoSpaceDN w:val="0"/>
        <w:spacing w:before="1" w:after="0" w:line="240" w:lineRule="auto"/>
        <w:ind w:right="288"/>
        <w:rPr>
          <w:rFonts w:cstheme="minorHAnsi"/>
          <w:szCs w:val="28"/>
        </w:rPr>
      </w:pPr>
      <w:r w:rsidRPr="00EE6FA9">
        <w:rPr>
          <w:rFonts w:cstheme="minorHAnsi"/>
          <w:w w:val="110"/>
          <w:szCs w:val="28"/>
        </w:rPr>
        <w:t>Navigate</w:t>
      </w:r>
      <w:r w:rsidRPr="00EE6FA9">
        <w:rPr>
          <w:rFonts w:cstheme="minorHAnsi"/>
          <w:spacing w:val="8"/>
          <w:w w:val="110"/>
          <w:szCs w:val="28"/>
        </w:rPr>
        <w:t xml:space="preserve"> </w:t>
      </w:r>
      <w:r w:rsidRPr="00EE6FA9">
        <w:rPr>
          <w:rFonts w:cstheme="minorHAnsi"/>
          <w:w w:val="110"/>
          <w:szCs w:val="28"/>
        </w:rPr>
        <w:t>to</w:t>
      </w:r>
      <w:r w:rsidRPr="00EE6FA9">
        <w:rPr>
          <w:rFonts w:cstheme="minorHAnsi"/>
          <w:spacing w:val="3"/>
          <w:w w:val="110"/>
          <w:szCs w:val="28"/>
        </w:rPr>
        <w:t xml:space="preserve"> </w:t>
      </w:r>
      <w:r w:rsidRPr="00EE6FA9">
        <w:rPr>
          <w:rFonts w:cstheme="minorHAnsi"/>
          <w:w w:val="110"/>
          <w:szCs w:val="28"/>
        </w:rPr>
        <w:t>the</w:t>
      </w:r>
      <w:r w:rsidRPr="00EE6FA9">
        <w:rPr>
          <w:rFonts w:cstheme="minorHAnsi"/>
          <w:spacing w:val="9"/>
          <w:w w:val="110"/>
          <w:szCs w:val="28"/>
        </w:rPr>
        <w:t xml:space="preserve"> </w:t>
      </w:r>
      <w:r w:rsidRPr="00EE6FA9">
        <w:rPr>
          <w:rFonts w:cstheme="minorHAnsi"/>
          <w:b/>
          <w:w w:val="110"/>
          <w:szCs w:val="28"/>
        </w:rPr>
        <w:t>Home</w:t>
      </w:r>
      <w:r w:rsidRPr="00EE6FA9">
        <w:rPr>
          <w:rFonts w:cstheme="minorHAnsi"/>
          <w:b/>
          <w:spacing w:val="-5"/>
          <w:w w:val="110"/>
          <w:szCs w:val="28"/>
        </w:rPr>
        <w:t xml:space="preserve"> </w:t>
      </w:r>
      <w:r w:rsidRPr="00EE6FA9">
        <w:rPr>
          <w:rFonts w:cstheme="minorHAnsi"/>
          <w:w w:val="110"/>
          <w:szCs w:val="28"/>
        </w:rPr>
        <w:t>&gt;</w:t>
      </w:r>
      <w:r w:rsidRPr="00EE6FA9">
        <w:rPr>
          <w:rFonts w:cstheme="minorHAnsi"/>
          <w:spacing w:val="8"/>
          <w:w w:val="110"/>
          <w:szCs w:val="28"/>
        </w:rPr>
        <w:t xml:space="preserve"> </w:t>
      </w:r>
      <w:r w:rsidRPr="00EE6FA9">
        <w:rPr>
          <w:rFonts w:cstheme="minorHAnsi"/>
          <w:b/>
          <w:w w:val="110"/>
          <w:szCs w:val="28"/>
        </w:rPr>
        <w:t>Azure</w:t>
      </w:r>
      <w:r w:rsidRPr="00EE6FA9">
        <w:rPr>
          <w:rFonts w:cstheme="minorHAnsi"/>
          <w:b/>
          <w:spacing w:val="-5"/>
          <w:w w:val="110"/>
          <w:szCs w:val="28"/>
        </w:rPr>
        <w:t xml:space="preserve"> </w:t>
      </w:r>
      <w:r w:rsidRPr="00EE6FA9">
        <w:rPr>
          <w:rFonts w:cstheme="minorHAnsi"/>
          <w:b/>
          <w:w w:val="110"/>
          <w:szCs w:val="28"/>
        </w:rPr>
        <w:t>Active</w:t>
      </w:r>
      <w:r w:rsidRPr="00EE6FA9">
        <w:rPr>
          <w:rFonts w:cstheme="minorHAnsi"/>
          <w:b/>
          <w:spacing w:val="-5"/>
          <w:w w:val="110"/>
          <w:szCs w:val="28"/>
        </w:rPr>
        <w:t xml:space="preserve"> </w:t>
      </w:r>
      <w:r w:rsidRPr="00EE6FA9">
        <w:rPr>
          <w:rFonts w:cstheme="minorHAnsi"/>
          <w:b/>
          <w:w w:val="110"/>
          <w:szCs w:val="28"/>
        </w:rPr>
        <w:t>Directory</w:t>
      </w:r>
      <w:r w:rsidRPr="00EE6FA9">
        <w:rPr>
          <w:rFonts w:cstheme="minorHAnsi"/>
          <w:b/>
          <w:spacing w:val="-6"/>
          <w:w w:val="110"/>
          <w:szCs w:val="28"/>
        </w:rPr>
        <w:t xml:space="preserve"> </w:t>
      </w:r>
      <w:r w:rsidRPr="00EE6FA9">
        <w:rPr>
          <w:rFonts w:cstheme="minorHAnsi"/>
          <w:w w:val="130"/>
          <w:szCs w:val="28"/>
        </w:rPr>
        <w:t xml:space="preserve">- </w:t>
      </w:r>
      <w:r w:rsidRPr="00EE6FA9">
        <w:rPr>
          <w:rFonts w:cstheme="minorHAnsi"/>
          <w:b/>
          <w:w w:val="110"/>
          <w:szCs w:val="28"/>
        </w:rPr>
        <w:t>App</w:t>
      </w:r>
      <w:r w:rsidRPr="00EE6FA9">
        <w:rPr>
          <w:rFonts w:cstheme="minorHAnsi"/>
          <w:b/>
          <w:spacing w:val="-13"/>
          <w:w w:val="110"/>
          <w:szCs w:val="28"/>
        </w:rPr>
        <w:t xml:space="preserve"> </w:t>
      </w:r>
      <w:r w:rsidRPr="00EE6FA9">
        <w:rPr>
          <w:rFonts w:cstheme="minorHAnsi"/>
          <w:b/>
          <w:spacing w:val="-2"/>
          <w:w w:val="110"/>
          <w:szCs w:val="28"/>
        </w:rPr>
        <w:t>registrations</w:t>
      </w:r>
      <w:r w:rsidRPr="00EE6FA9">
        <w:rPr>
          <w:rFonts w:cstheme="minorHAnsi"/>
          <w:spacing w:val="-2"/>
          <w:w w:val="110"/>
          <w:szCs w:val="28"/>
        </w:rPr>
        <w:t>.</w:t>
      </w:r>
    </w:p>
    <w:p w14:paraId="4E13A19E" w14:textId="045949A5" w:rsidR="008D5D82" w:rsidRPr="00355DDD" w:rsidRDefault="00FB1C70" w:rsidP="00355DDD">
      <w:pPr>
        <w:spacing w:before="186"/>
        <w:ind w:left="600"/>
        <w:rPr>
          <w:rFonts w:cstheme="minorHAnsi"/>
          <w:i/>
          <w:szCs w:val="28"/>
        </w:rPr>
      </w:pPr>
      <w:r>
        <w:rPr>
          <w:rFonts w:cstheme="minorHAnsi"/>
          <w:i/>
          <w:w w:val="105"/>
          <w:szCs w:val="28"/>
        </w:rPr>
        <w:t>FIGURE 2</w:t>
      </w:r>
      <w:r w:rsidR="008D5D82" w:rsidRPr="00355DDD">
        <w:rPr>
          <w:rFonts w:cstheme="minorHAnsi"/>
          <w:i/>
          <w:w w:val="105"/>
          <w:szCs w:val="28"/>
        </w:rPr>
        <w:t>-20:</w:t>
      </w:r>
      <w:r w:rsidR="008D5D82" w:rsidRPr="00355DDD">
        <w:rPr>
          <w:rFonts w:cstheme="minorHAnsi"/>
          <w:i/>
          <w:spacing w:val="4"/>
          <w:w w:val="105"/>
          <w:szCs w:val="28"/>
        </w:rPr>
        <w:t xml:space="preserve"> </w:t>
      </w:r>
      <w:r w:rsidR="008D5D82" w:rsidRPr="00355DDD">
        <w:rPr>
          <w:rFonts w:cstheme="minorHAnsi"/>
          <w:i/>
          <w:w w:val="105"/>
          <w:szCs w:val="28"/>
        </w:rPr>
        <w:t>App</w:t>
      </w:r>
      <w:r w:rsidR="008D5D82" w:rsidRPr="00355DDD">
        <w:rPr>
          <w:rFonts w:cstheme="minorHAnsi"/>
          <w:i/>
          <w:spacing w:val="4"/>
          <w:w w:val="105"/>
          <w:szCs w:val="28"/>
        </w:rPr>
        <w:t xml:space="preserve"> </w:t>
      </w:r>
      <w:r w:rsidR="008D5D82" w:rsidRPr="00355DDD">
        <w:rPr>
          <w:rFonts w:cstheme="minorHAnsi"/>
          <w:i/>
          <w:w w:val="105"/>
          <w:szCs w:val="28"/>
        </w:rPr>
        <w:t>registrations</w:t>
      </w:r>
      <w:r w:rsidR="008D5D82" w:rsidRPr="00355DDD">
        <w:rPr>
          <w:rFonts w:cstheme="minorHAnsi"/>
          <w:i/>
          <w:spacing w:val="-9"/>
          <w:w w:val="105"/>
          <w:szCs w:val="28"/>
        </w:rPr>
        <w:t xml:space="preserve"> </w:t>
      </w:r>
      <w:r w:rsidR="008D5D82" w:rsidRPr="00355DDD">
        <w:rPr>
          <w:rFonts w:cstheme="minorHAnsi"/>
          <w:i/>
          <w:w w:val="105"/>
          <w:szCs w:val="28"/>
        </w:rPr>
        <w:t>-</w:t>
      </w:r>
      <w:r w:rsidR="008D5D82" w:rsidRPr="00355DDD">
        <w:rPr>
          <w:rFonts w:cstheme="minorHAnsi"/>
          <w:i/>
          <w:spacing w:val="-2"/>
          <w:w w:val="105"/>
          <w:szCs w:val="28"/>
        </w:rPr>
        <w:t xml:space="preserve"> </w:t>
      </w:r>
      <w:r w:rsidR="008D5D82" w:rsidRPr="00355DDD">
        <w:rPr>
          <w:rFonts w:cstheme="minorHAnsi"/>
          <w:i/>
          <w:w w:val="105"/>
          <w:szCs w:val="28"/>
        </w:rPr>
        <w:t>Azure</w:t>
      </w:r>
      <w:r w:rsidR="008D5D82" w:rsidRPr="00355DDD">
        <w:rPr>
          <w:rFonts w:cstheme="minorHAnsi"/>
          <w:i/>
          <w:spacing w:val="-3"/>
          <w:w w:val="105"/>
          <w:szCs w:val="28"/>
        </w:rPr>
        <w:t xml:space="preserve"> </w:t>
      </w:r>
      <w:r w:rsidR="008D5D82" w:rsidRPr="00355DDD">
        <w:rPr>
          <w:rFonts w:cstheme="minorHAnsi"/>
          <w:i/>
          <w:w w:val="105"/>
          <w:szCs w:val="28"/>
        </w:rPr>
        <w:t>Active</w:t>
      </w:r>
      <w:r w:rsidR="008D5D82" w:rsidRPr="00355DDD">
        <w:rPr>
          <w:rFonts w:cstheme="minorHAnsi"/>
          <w:i/>
          <w:spacing w:val="-3"/>
          <w:w w:val="105"/>
          <w:szCs w:val="28"/>
        </w:rPr>
        <w:t xml:space="preserve"> </w:t>
      </w:r>
      <w:r w:rsidR="008D5D82" w:rsidRPr="00355DDD">
        <w:rPr>
          <w:rFonts w:cstheme="minorHAnsi"/>
          <w:i/>
          <w:w w:val="105"/>
          <w:szCs w:val="28"/>
        </w:rPr>
        <w:t>Directory</w:t>
      </w:r>
      <w:r w:rsidR="008D5D82" w:rsidRPr="00355DDD">
        <w:rPr>
          <w:rFonts w:cstheme="minorHAnsi"/>
          <w:i/>
          <w:spacing w:val="-3"/>
          <w:w w:val="105"/>
          <w:szCs w:val="28"/>
        </w:rPr>
        <w:t xml:space="preserve"> </w:t>
      </w:r>
      <w:r w:rsidR="008D5D82" w:rsidRPr="00355DDD">
        <w:rPr>
          <w:rFonts w:cstheme="minorHAnsi"/>
          <w:i/>
          <w:spacing w:val="-2"/>
          <w:w w:val="105"/>
          <w:szCs w:val="28"/>
        </w:rPr>
        <w:t>window</w:t>
      </w:r>
    </w:p>
    <w:p w14:paraId="4B94C1E3" w14:textId="3DB013DC" w:rsidR="008D5D82" w:rsidRPr="00355DDD" w:rsidRDefault="008D5D82" w:rsidP="00EE6FA9">
      <w:pPr>
        <w:pStyle w:val="BodyText"/>
        <w:spacing w:before="9"/>
        <w:rPr>
          <w:rFonts w:cstheme="minorHAnsi"/>
          <w:i/>
          <w:szCs w:val="28"/>
        </w:rPr>
      </w:pPr>
      <w:r w:rsidRPr="00355DDD">
        <w:rPr>
          <w:rFonts w:cstheme="minorHAnsi"/>
          <w:noProof/>
          <w:szCs w:val="28"/>
          <w:lang w:val="en-IN" w:eastAsia="en-IN"/>
        </w:rPr>
        <mc:AlternateContent>
          <mc:Choice Requires="wpg">
            <w:drawing>
              <wp:anchor distT="0" distB="0" distL="0" distR="0" simplePos="0" relativeHeight="251706368" behindDoc="1" locked="0" layoutInCell="1" allowOverlap="1" wp14:anchorId="02B91389" wp14:editId="05B67564">
                <wp:simplePos x="0" y="0"/>
                <wp:positionH relativeFrom="page">
                  <wp:posOffset>1543050</wp:posOffset>
                </wp:positionH>
                <wp:positionV relativeFrom="paragraph">
                  <wp:posOffset>117475</wp:posOffset>
                </wp:positionV>
                <wp:extent cx="5791200" cy="3152775"/>
                <wp:effectExtent l="9525" t="3810" r="0" b="5715"/>
                <wp:wrapTopAndBottom/>
                <wp:docPr id="565" name="Group 5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91200" cy="3152775"/>
                          <a:chOff x="2430" y="185"/>
                          <a:chExt cx="9120" cy="4965"/>
                        </a:xfrm>
                      </wpg:grpSpPr>
                      <pic:pic xmlns:pic="http://schemas.openxmlformats.org/drawingml/2006/picture">
                        <pic:nvPicPr>
                          <pic:cNvPr id="566" name="docshape186"/>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2445" y="200"/>
                            <a:ext cx="9031" cy="49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67" name="docshape187"/>
                        <wps:cNvSpPr>
                          <a:spLocks noChangeArrowheads="1"/>
                        </wps:cNvSpPr>
                        <wps:spPr bwMode="auto">
                          <a:xfrm>
                            <a:off x="2437" y="192"/>
                            <a:ext cx="9105" cy="495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46C8151" id="Group 565" o:spid="_x0000_s1026" style="position:absolute;margin-left:121.5pt;margin-top:9.25pt;width:456pt;height:248.25pt;z-index:-251610112;mso-wrap-distance-left:0;mso-wrap-distance-right:0;mso-position-horizontal-relative:page" coordorigin="2430,185" coordsize="9120,496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">
                <v:shape id="docshape186" o:spid="_x0000_s1027" type="#_x0000_t75" style="position:absolute;left:2445;top:200;width:9031;height:4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">
                  <v:imagedata r:id="rId120" o:title=""/>
                </v:shape>
                <v:rect id="docshape187" o:spid="_x0000_s1028" style="position:absolute;left:2437;top:192;width:9105;height:4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" filled="f"/>
                <w10:wrap type="topAndBottom" anchorx="page"/>
              </v:group>
            </w:pict>
          </mc:Fallback>
        </mc:AlternateContent>
      </w:r>
    </w:p>
    <w:p w14:paraId="24DEFA1B" w14:textId="77777777" w:rsidR="008D5D82" w:rsidRPr="00EE6FA9" w:rsidRDefault="008D5D82" w:rsidP="00EE6FA9">
      <w:pPr>
        <w:pStyle w:val="ListParagraph"/>
        <w:widowControl w:val="0"/>
        <w:numPr>
          <w:ilvl w:val="0"/>
          <w:numId w:val="37"/>
        </w:numPr>
        <w:tabs>
          <w:tab w:val="left" w:pos="300"/>
        </w:tabs>
        <w:autoSpaceDE w:val="0"/>
        <w:autoSpaceDN w:val="0"/>
        <w:spacing w:before="1" w:after="0" w:line="240" w:lineRule="auto"/>
        <w:ind w:right="288"/>
        <w:rPr>
          <w:rFonts w:cstheme="minorHAnsi"/>
          <w:w w:val="110"/>
          <w:szCs w:val="28"/>
        </w:rPr>
      </w:pPr>
      <w:r w:rsidRPr="00EE6FA9">
        <w:rPr>
          <w:rFonts w:cstheme="minorHAnsi"/>
          <w:w w:val="110"/>
          <w:szCs w:val="28"/>
        </w:rPr>
        <w:t>Select service application from the list of applications. The selected service application page is displayed.</w:t>
      </w:r>
    </w:p>
    <w:p w14:paraId="76259D06" w14:textId="51672A1A" w:rsidR="008D5D82" w:rsidRPr="00355DDD" w:rsidRDefault="00FB1C70" w:rsidP="00355DDD">
      <w:pPr>
        <w:spacing w:before="100"/>
        <w:ind w:left="600"/>
        <w:rPr>
          <w:rFonts w:cstheme="minorHAnsi"/>
          <w:i/>
          <w:szCs w:val="28"/>
        </w:rPr>
      </w:pPr>
      <w:r>
        <w:rPr>
          <w:rFonts w:cstheme="minorHAnsi"/>
          <w:i/>
          <w:w w:val="105"/>
          <w:szCs w:val="28"/>
        </w:rPr>
        <w:t>FIGURE 2</w:t>
      </w:r>
      <w:r w:rsidR="008D5D82" w:rsidRPr="00355DDD">
        <w:rPr>
          <w:rFonts w:cstheme="minorHAnsi"/>
          <w:i/>
          <w:w w:val="105"/>
          <w:szCs w:val="28"/>
        </w:rPr>
        <w:t>-21:</w:t>
      </w:r>
      <w:r w:rsidR="008D5D82" w:rsidRPr="00355DDD">
        <w:rPr>
          <w:rFonts w:cstheme="minorHAnsi"/>
          <w:i/>
          <w:spacing w:val="-1"/>
          <w:w w:val="105"/>
          <w:szCs w:val="28"/>
        </w:rPr>
        <w:t xml:space="preserve"> </w:t>
      </w:r>
      <w:r w:rsidR="008D5D82" w:rsidRPr="00355DDD">
        <w:rPr>
          <w:rFonts w:cstheme="minorHAnsi"/>
          <w:i/>
          <w:w w:val="105"/>
          <w:szCs w:val="28"/>
        </w:rPr>
        <w:t>Selected Service</w:t>
      </w:r>
      <w:r w:rsidR="008D5D82" w:rsidRPr="00355DDD">
        <w:rPr>
          <w:rFonts w:cstheme="minorHAnsi"/>
          <w:i/>
          <w:spacing w:val="-8"/>
          <w:w w:val="105"/>
          <w:szCs w:val="28"/>
        </w:rPr>
        <w:t xml:space="preserve"> </w:t>
      </w:r>
      <w:r w:rsidR="008D5D82" w:rsidRPr="00355DDD">
        <w:rPr>
          <w:rFonts w:cstheme="minorHAnsi"/>
          <w:i/>
          <w:w w:val="105"/>
          <w:szCs w:val="28"/>
        </w:rPr>
        <w:t>application</w:t>
      </w:r>
      <w:r w:rsidR="008D5D82" w:rsidRPr="00355DDD">
        <w:rPr>
          <w:rFonts w:cstheme="minorHAnsi"/>
          <w:i/>
          <w:spacing w:val="-3"/>
          <w:w w:val="105"/>
          <w:szCs w:val="28"/>
        </w:rPr>
        <w:t xml:space="preserve"> </w:t>
      </w:r>
      <w:r w:rsidR="008D5D82" w:rsidRPr="00355DDD">
        <w:rPr>
          <w:rFonts w:cstheme="minorHAnsi"/>
          <w:i/>
          <w:spacing w:val="-2"/>
          <w:w w:val="105"/>
          <w:szCs w:val="28"/>
        </w:rPr>
        <w:t>window</w:t>
      </w:r>
    </w:p>
    <w:p w14:paraId="1C05F95A" w14:textId="3E0B905A" w:rsidR="008D5D82" w:rsidRPr="00355DDD" w:rsidRDefault="008D5D82" w:rsidP="00355DDD">
      <w:pPr>
        <w:pStyle w:val="BodyText"/>
        <w:spacing w:before="9"/>
        <w:rPr>
          <w:rFonts w:cstheme="minorHAnsi"/>
          <w:i/>
          <w:szCs w:val="28"/>
        </w:rPr>
      </w:pPr>
      <w:r w:rsidRPr="00355DDD">
        <w:rPr>
          <w:rFonts w:cstheme="minorHAnsi"/>
          <w:noProof/>
          <w:szCs w:val="28"/>
          <w:lang w:val="en-IN" w:eastAsia="en-IN"/>
        </w:rPr>
        <w:lastRenderedPageBreak/>
        <mc:AlternateContent>
          <mc:Choice Requires="wpg">
            <w:drawing>
              <wp:anchor distT="0" distB="0" distL="0" distR="0" simplePos="0" relativeHeight="251708416" behindDoc="1" locked="0" layoutInCell="1" allowOverlap="1" wp14:anchorId="6218BC9F" wp14:editId="5B3C9421">
                <wp:simplePos x="0" y="0"/>
                <wp:positionH relativeFrom="page">
                  <wp:posOffset>1543050</wp:posOffset>
                </wp:positionH>
                <wp:positionV relativeFrom="paragraph">
                  <wp:posOffset>117475</wp:posOffset>
                </wp:positionV>
                <wp:extent cx="5743575" cy="2705100"/>
                <wp:effectExtent l="9525" t="5715" r="0" b="3810"/>
                <wp:wrapTopAndBottom/>
                <wp:docPr id="571" name="Group 5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43575" cy="2705100"/>
                          <a:chOff x="2430" y="185"/>
                          <a:chExt cx="9045" cy="4260"/>
                        </a:xfrm>
                      </wpg:grpSpPr>
                      <pic:pic xmlns:pic="http://schemas.openxmlformats.org/drawingml/2006/picture">
                        <pic:nvPicPr>
                          <pic:cNvPr id="572" name="docshape189"/>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2445" y="199"/>
                            <a:ext cx="8947" cy="42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73" name="docshape190"/>
                        <wps:cNvSpPr>
                          <a:spLocks noChangeArrowheads="1"/>
                        </wps:cNvSpPr>
                        <wps:spPr bwMode="auto">
                          <a:xfrm>
                            <a:off x="2437" y="192"/>
                            <a:ext cx="9030" cy="424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749FFBC" id="Group 571" o:spid="_x0000_s1026" style="position:absolute;margin-left:121.5pt;margin-top:9.25pt;width:452.25pt;height:213pt;z-index:-251608064;mso-wrap-distance-left:0;mso-wrap-distance-right:0;mso-position-horizontal-relative:page" coordorigin="2430,185" coordsize="9045,426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">
                <v:shape id="docshape189" o:spid="_x0000_s1027" type="#_x0000_t75" style="position:absolute;left:2445;top:199;width:8947;height:42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">
                  <v:imagedata r:id="rId122" o:title=""/>
                </v:shape>
                <v:rect id="docshape190" o:spid="_x0000_s1028" style="position:absolute;left:2437;top:192;width:9030;height:4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" filled="f"/>
                <w10:wrap type="topAndBottom" anchorx="page"/>
              </v:group>
            </w:pict>
          </mc:Fallback>
        </mc:AlternateContent>
      </w:r>
    </w:p>
    <w:p w14:paraId="2C3BA313" w14:textId="77777777" w:rsidR="008D5D82" w:rsidRPr="00355DDD" w:rsidRDefault="008D5D82" w:rsidP="00355DDD">
      <w:pPr>
        <w:pStyle w:val="BodyText"/>
        <w:spacing w:before="1"/>
        <w:rPr>
          <w:rFonts w:cstheme="minorHAnsi"/>
          <w:i/>
          <w:szCs w:val="28"/>
        </w:rPr>
      </w:pPr>
    </w:p>
    <w:p w14:paraId="06EBDE48" w14:textId="77777777" w:rsidR="008D5D82" w:rsidRPr="00355DDD" w:rsidRDefault="008D5D82" w:rsidP="00EE6FA9">
      <w:pPr>
        <w:pStyle w:val="ListParagraph"/>
        <w:widowControl w:val="0"/>
        <w:numPr>
          <w:ilvl w:val="0"/>
          <w:numId w:val="29"/>
        </w:numPr>
        <w:tabs>
          <w:tab w:val="left" w:pos="2430"/>
        </w:tabs>
        <w:autoSpaceDE w:val="0"/>
        <w:autoSpaceDN w:val="0"/>
        <w:spacing w:before="101" w:after="0" w:line="460" w:lineRule="auto"/>
        <w:ind w:left="360" w:right="3135"/>
        <w:contextualSpacing w:val="0"/>
        <w:jc w:val="both"/>
        <w:rPr>
          <w:rFonts w:cstheme="minorHAnsi"/>
          <w:szCs w:val="28"/>
        </w:rPr>
      </w:pPr>
      <w:r w:rsidRPr="00355DDD">
        <w:rPr>
          <w:rFonts w:cstheme="minorHAnsi"/>
          <w:w w:val="105"/>
          <w:szCs w:val="28"/>
        </w:rPr>
        <w:t xml:space="preserve">Copy the Client ID, Tenant ID from the service application page. </w:t>
      </w:r>
      <w:proofErr w:type="spellStart"/>
      <w:r w:rsidRPr="00355DDD">
        <w:rPr>
          <w:rFonts w:cstheme="minorHAnsi"/>
          <w:szCs w:val="28"/>
        </w:rPr>
        <w:t>client_id</w:t>
      </w:r>
      <w:proofErr w:type="spellEnd"/>
      <w:r w:rsidRPr="00355DDD">
        <w:rPr>
          <w:rFonts w:cstheme="minorHAnsi"/>
          <w:szCs w:val="28"/>
        </w:rPr>
        <w:t xml:space="preserve">= 'cc4c86xx-65b3-48xx-a3xx-610cxxxxxxxx’ </w:t>
      </w:r>
      <w:proofErr w:type="spellStart"/>
      <w:r w:rsidRPr="00355DDD">
        <w:rPr>
          <w:rFonts w:cstheme="minorHAnsi"/>
          <w:szCs w:val="28"/>
        </w:rPr>
        <w:t>tenant_id</w:t>
      </w:r>
      <w:proofErr w:type="spellEnd"/>
      <w:r w:rsidRPr="00355DDD">
        <w:rPr>
          <w:rFonts w:cstheme="minorHAnsi"/>
          <w:szCs w:val="28"/>
        </w:rPr>
        <w:t>= '91d27axx-8cxx-41xx-82xx-3d1bxxxxxxxx'</w:t>
      </w:r>
    </w:p>
    <w:p w14:paraId="21BB237C" w14:textId="1525905F" w:rsidR="008D5D82" w:rsidRPr="00355DDD" w:rsidRDefault="008D5D82" w:rsidP="00EE6FA9">
      <w:pPr>
        <w:pStyle w:val="ListParagraph"/>
        <w:widowControl w:val="0"/>
        <w:numPr>
          <w:ilvl w:val="0"/>
          <w:numId w:val="29"/>
        </w:numPr>
        <w:tabs>
          <w:tab w:val="left" w:pos="2430"/>
        </w:tabs>
        <w:autoSpaceDE w:val="0"/>
        <w:autoSpaceDN w:val="0"/>
        <w:spacing w:before="6" w:after="0" w:line="285" w:lineRule="auto"/>
        <w:ind w:left="360" w:right="1045"/>
        <w:contextualSpacing w:val="0"/>
        <w:rPr>
          <w:rFonts w:cstheme="minorHAnsi"/>
          <w:szCs w:val="28"/>
        </w:rPr>
      </w:pPr>
      <w:r w:rsidRPr="00355DDD">
        <w:rPr>
          <w:rFonts w:cstheme="minorHAnsi"/>
          <w:w w:val="110"/>
          <w:szCs w:val="28"/>
        </w:rPr>
        <w:t xml:space="preserve">Navigate to the </w:t>
      </w:r>
      <w:r w:rsidRPr="00355DDD">
        <w:rPr>
          <w:rFonts w:cstheme="minorHAnsi"/>
          <w:b/>
          <w:w w:val="110"/>
          <w:szCs w:val="28"/>
        </w:rPr>
        <w:t>Home</w:t>
      </w:r>
      <w:r w:rsidRPr="00355DDD">
        <w:rPr>
          <w:rFonts w:cstheme="minorHAnsi"/>
          <w:b/>
          <w:spacing w:val="-3"/>
          <w:w w:val="110"/>
          <w:szCs w:val="28"/>
        </w:rPr>
        <w:t xml:space="preserve"> </w:t>
      </w:r>
      <w:r w:rsidRPr="00355DDD">
        <w:rPr>
          <w:rFonts w:cstheme="minorHAnsi"/>
          <w:w w:val="110"/>
          <w:szCs w:val="28"/>
        </w:rPr>
        <w:t xml:space="preserve">&gt; </w:t>
      </w:r>
      <w:r w:rsidRPr="00355DDD">
        <w:rPr>
          <w:rFonts w:cstheme="minorHAnsi"/>
          <w:b/>
          <w:w w:val="110"/>
          <w:szCs w:val="28"/>
        </w:rPr>
        <w:t>Subscriptions</w:t>
      </w:r>
      <w:r w:rsidRPr="00355DDD">
        <w:rPr>
          <w:rFonts w:cstheme="minorHAnsi"/>
          <w:b/>
          <w:spacing w:val="-10"/>
          <w:w w:val="110"/>
          <w:szCs w:val="28"/>
        </w:rPr>
        <w:t xml:space="preserve"> </w:t>
      </w:r>
      <w:r w:rsidRPr="00355DDD">
        <w:rPr>
          <w:rFonts w:cstheme="minorHAnsi"/>
          <w:w w:val="110"/>
          <w:szCs w:val="28"/>
        </w:rPr>
        <w:t xml:space="preserve">&gt; </w:t>
      </w:r>
      <w:r w:rsidRPr="00355DDD">
        <w:rPr>
          <w:rFonts w:cstheme="minorHAnsi"/>
          <w:b/>
          <w:w w:val="110"/>
          <w:szCs w:val="28"/>
        </w:rPr>
        <w:t>Registered</w:t>
      </w:r>
      <w:r w:rsidRPr="00355DDD">
        <w:rPr>
          <w:rFonts w:cstheme="minorHAnsi"/>
          <w:b/>
          <w:spacing w:val="-13"/>
          <w:w w:val="110"/>
          <w:szCs w:val="28"/>
        </w:rPr>
        <w:t xml:space="preserve"> </w:t>
      </w:r>
      <w:r w:rsidRPr="00355DDD">
        <w:rPr>
          <w:rFonts w:cstheme="minorHAnsi"/>
          <w:b/>
          <w:w w:val="110"/>
          <w:szCs w:val="28"/>
        </w:rPr>
        <w:t>Subscription</w:t>
      </w:r>
      <w:r w:rsidRPr="00355DDD">
        <w:rPr>
          <w:rFonts w:cstheme="minorHAnsi"/>
          <w:b/>
          <w:spacing w:val="-15"/>
          <w:w w:val="110"/>
          <w:szCs w:val="28"/>
        </w:rPr>
        <w:t xml:space="preserve"> </w:t>
      </w:r>
      <w:r w:rsidR="005A5AE1" w:rsidRPr="00355DDD">
        <w:rPr>
          <w:rFonts w:cstheme="minorHAnsi"/>
          <w:b/>
          <w:w w:val="110"/>
          <w:szCs w:val="28"/>
        </w:rPr>
        <w:t>Name</w:t>
      </w:r>
      <w:r w:rsidR="005A5AE1" w:rsidRPr="00355DDD">
        <w:rPr>
          <w:rFonts w:cstheme="minorHAnsi"/>
          <w:w w:val="110"/>
          <w:szCs w:val="28"/>
        </w:rPr>
        <w:t xml:space="preserve"> and</w:t>
      </w:r>
      <w:r w:rsidRPr="00355DDD">
        <w:rPr>
          <w:rFonts w:cstheme="minorHAnsi"/>
          <w:w w:val="110"/>
          <w:szCs w:val="28"/>
        </w:rPr>
        <w:t xml:space="preserve"> copy subscription ID value.</w:t>
      </w:r>
    </w:p>
    <w:p w14:paraId="234D0FC9" w14:textId="5A09F6D7" w:rsidR="008D5D82" w:rsidRPr="00355DDD" w:rsidRDefault="00FB1C70" w:rsidP="00EE6FA9">
      <w:pPr>
        <w:spacing w:before="157"/>
        <w:ind w:left="960"/>
        <w:rPr>
          <w:rFonts w:cstheme="minorHAnsi"/>
          <w:i/>
          <w:szCs w:val="28"/>
        </w:rPr>
      </w:pPr>
      <w:r>
        <w:rPr>
          <w:rFonts w:cstheme="minorHAnsi"/>
          <w:i/>
          <w:w w:val="105"/>
          <w:szCs w:val="28"/>
        </w:rPr>
        <w:t>FIGURE 2</w:t>
      </w:r>
      <w:r w:rsidR="008D5D82" w:rsidRPr="00355DDD">
        <w:rPr>
          <w:rFonts w:cstheme="minorHAnsi"/>
          <w:i/>
          <w:w w:val="105"/>
          <w:szCs w:val="28"/>
        </w:rPr>
        <w:t>-22:</w:t>
      </w:r>
      <w:r w:rsidR="008D5D82" w:rsidRPr="00355DDD">
        <w:rPr>
          <w:rFonts w:cstheme="minorHAnsi"/>
          <w:i/>
          <w:spacing w:val="28"/>
          <w:w w:val="105"/>
          <w:szCs w:val="28"/>
        </w:rPr>
        <w:t xml:space="preserve"> </w:t>
      </w:r>
      <w:r w:rsidR="008D5D82" w:rsidRPr="00355DDD">
        <w:rPr>
          <w:rFonts w:cstheme="minorHAnsi"/>
          <w:i/>
          <w:w w:val="105"/>
          <w:szCs w:val="28"/>
        </w:rPr>
        <w:t>Subscriptions</w:t>
      </w:r>
      <w:r w:rsidR="008D5D82" w:rsidRPr="00355DDD">
        <w:rPr>
          <w:rFonts w:cstheme="minorHAnsi"/>
          <w:i/>
          <w:spacing w:val="11"/>
          <w:w w:val="105"/>
          <w:szCs w:val="28"/>
        </w:rPr>
        <w:t xml:space="preserve"> </w:t>
      </w:r>
      <w:r w:rsidR="008D5D82" w:rsidRPr="00355DDD">
        <w:rPr>
          <w:rFonts w:cstheme="minorHAnsi"/>
          <w:i/>
          <w:spacing w:val="-2"/>
          <w:w w:val="105"/>
          <w:szCs w:val="28"/>
        </w:rPr>
        <w:t>window</w:t>
      </w:r>
    </w:p>
    <w:p w14:paraId="5E634D49" w14:textId="63185680" w:rsidR="008D5D82" w:rsidRPr="00355DDD" w:rsidRDefault="008D5D82" w:rsidP="00EE6FA9">
      <w:pPr>
        <w:pStyle w:val="BodyText"/>
        <w:spacing w:before="9"/>
        <w:ind w:left="360"/>
        <w:rPr>
          <w:rFonts w:cstheme="minorHAnsi"/>
          <w:i/>
          <w:szCs w:val="28"/>
        </w:rPr>
      </w:pPr>
      <w:r w:rsidRPr="00355DDD">
        <w:rPr>
          <w:rFonts w:cstheme="minorHAnsi"/>
          <w:noProof/>
          <w:szCs w:val="28"/>
          <w:lang w:val="en-IN" w:eastAsia="en-IN"/>
        </w:rPr>
        <mc:AlternateContent>
          <mc:Choice Requires="wpg">
            <w:drawing>
              <wp:anchor distT="0" distB="0" distL="0" distR="0" simplePos="0" relativeHeight="251709440" behindDoc="1" locked="0" layoutInCell="1" allowOverlap="1" wp14:anchorId="6A08FED8" wp14:editId="1899E5FA">
                <wp:simplePos x="0" y="0"/>
                <wp:positionH relativeFrom="page">
                  <wp:posOffset>1543050</wp:posOffset>
                </wp:positionH>
                <wp:positionV relativeFrom="paragraph">
                  <wp:posOffset>117475</wp:posOffset>
                </wp:positionV>
                <wp:extent cx="5819775" cy="1657350"/>
                <wp:effectExtent l="9525" t="6985" r="0" b="2540"/>
                <wp:wrapTopAndBottom/>
                <wp:docPr id="568" name="Group 5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19775" cy="1657350"/>
                          <a:chOff x="2430" y="185"/>
                          <a:chExt cx="9165" cy="2610"/>
                        </a:xfrm>
                      </wpg:grpSpPr>
                      <pic:pic xmlns:pic="http://schemas.openxmlformats.org/drawingml/2006/picture">
                        <pic:nvPicPr>
                          <pic:cNvPr id="569" name="docshape192"/>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2445" y="200"/>
                            <a:ext cx="9116" cy="22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70" name="docshape193"/>
                        <wps:cNvSpPr>
                          <a:spLocks noChangeArrowheads="1"/>
                        </wps:cNvSpPr>
                        <wps:spPr bwMode="auto">
                          <a:xfrm>
                            <a:off x="2437" y="192"/>
                            <a:ext cx="9150" cy="259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3F287B0" id="Group 568" o:spid="_x0000_s1026" style="position:absolute;margin-left:121.5pt;margin-top:9.25pt;width:458.25pt;height:130.5pt;z-index:-251607040;mso-wrap-distance-left:0;mso-wrap-distance-right:0;mso-position-horizontal-relative:page" coordorigin="2430,185" coordsize="9165,261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">
                <v:shape id="docshape192" o:spid="_x0000_s1027" type="#_x0000_t75" style="position:absolute;left:2445;top:200;width:9116;height:22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">
                  <v:imagedata r:id="rId124" o:title=""/>
                </v:shape>
                <v:rect id="docshape193" o:spid="_x0000_s1028" style="position:absolute;left:2437;top:192;width:9150;height:25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" filled="f"/>
                <w10:wrap type="topAndBottom" anchorx="page"/>
              </v:group>
            </w:pict>
          </mc:Fallback>
        </mc:AlternateContent>
      </w:r>
    </w:p>
    <w:p w14:paraId="2298DD5C" w14:textId="77777777" w:rsidR="008D5D82" w:rsidRPr="00355DDD" w:rsidRDefault="008D5D82" w:rsidP="00EE6FA9">
      <w:pPr>
        <w:pStyle w:val="BodyText"/>
        <w:spacing w:before="1"/>
        <w:ind w:left="360"/>
        <w:rPr>
          <w:rFonts w:cstheme="minorHAnsi"/>
          <w:i/>
          <w:szCs w:val="28"/>
        </w:rPr>
      </w:pPr>
    </w:p>
    <w:p w14:paraId="5D70E537" w14:textId="77777777" w:rsidR="008D5D82" w:rsidRPr="00355DDD" w:rsidRDefault="008D5D82" w:rsidP="00EE6FA9">
      <w:pPr>
        <w:pStyle w:val="ListParagraph"/>
        <w:widowControl w:val="0"/>
        <w:numPr>
          <w:ilvl w:val="0"/>
          <w:numId w:val="29"/>
        </w:numPr>
        <w:tabs>
          <w:tab w:val="left" w:pos="2430"/>
        </w:tabs>
        <w:autoSpaceDE w:val="0"/>
        <w:autoSpaceDN w:val="0"/>
        <w:spacing w:before="101" w:after="0" w:line="285" w:lineRule="auto"/>
        <w:ind w:left="360" w:right="689"/>
        <w:contextualSpacing w:val="0"/>
        <w:rPr>
          <w:rFonts w:cstheme="minorHAnsi"/>
          <w:szCs w:val="28"/>
        </w:rPr>
      </w:pPr>
      <w:r w:rsidRPr="00355DDD">
        <w:rPr>
          <w:rFonts w:cstheme="minorHAnsi"/>
          <w:w w:val="120"/>
          <w:szCs w:val="28"/>
        </w:rPr>
        <w:t xml:space="preserve">Create a text file with as subscription, </w:t>
      </w:r>
      <w:proofErr w:type="spellStart"/>
      <w:r w:rsidRPr="00355DDD">
        <w:rPr>
          <w:rFonts w:cstheme="minorHAnsi"/>
          <w:w w:val="120"/>
          <w:szCs w:val="28"/>
        </w:rPr>
        <w:t>client_id</w:t>
      </w:r>
      <w:proofErr w:type="spellEnd"/>
      <w:r w:rsidRPr="00355DDD">
        <w:rPr>
          <w:rFonts w:cstheme="minorHAnsi"/>
          <w:w w:val="120"/>
          <w:szCs w:val="28"/>
        </w:rPr>
        <w:t xml:space="preserve">, </w:t>
      </w:r>
      <w:proofErr w:type="spellStart"/>
      <w:r w:rsidRPr="00355DDD">
        <w:rPr>
          <w:rFonts w:cstheme="minorHAnsi"/>
          <w:w w:val="120"/>
          <w:szCs w:val="28"/>
        </w:rPr>
        <w:t>client_secret</w:t>
      </w:r>
      <w:proofErr w:type="spellEnd"/>
      <w:r w:rsidRPr="00355DDD">
        <w:rPr>
          <w:rFonts w:cstheme="minorHAnsi"/>
          <w:w w:val="120"/>
          <w:szCs w:val="28"/>
        </w:rPr>
        <w:t xml:space="preserve"> and </w:t>
      </w:r>
      <w:proofErr w:type="spellStart"/>
      <w:r w:rsidRPr="00355DDD">
        <w:rPr>
          <w:rFonts w:cstheme="minorHAnsi"/>
          <w:w w:val="120"/>
          <w:szCs w:val="28"/>
        </w:rPr>
        <w:t>tenant_id</w:t>
      </w:r>
      <w:proofErr w:type="spellEnd"/>
      <w:r w:rsidRPr="00355DDD">
        <w:rPr>
          <w:rFonts w:cstheme="minorHAnsi"/>
          <w:w w:val="120"/>
          <w:szCs w:val="28"/>
        </w:rPr>
        <w:t xml:space="preserve"> as shown </w:t>
      </w:r>
      <w:r w:rsidRPr="00355DDD">
        <w:rPr>
          <w:rFonts w:cstheme="minorHAnsi"/>
          <w:spacing w:val="-2"/>
          <w:w w:val="120"/>
          <w:szCs w:val="28"/>
        </w:rPr>
        <w:t>below:</w:t>
      </w:r>
    </w:p>
    <w:p w14:paraId="4F16642B" w14:textId="77777777" w:rsidR="008D5D82" w:rsidRPr="00355DDD" w:rsidRDefault="008D5D82" w:rsidP="00EE6FA9">
      <w:pPr>
        <w:pStyle w:val="BodyText"/>
        <w:spacing w:before="192"/>
        <w:ind w:left="360" w:right="1770"/>
        <w:jc w:val="center"/>
        <w:rPr>
          <w:rFonts w:cstheme="minorHAnsi"/>
          <w:szCs w:val="28"/>
        </w:rPr>
      </w:pPr>
      <w:r w:rsidRPr="00355DDD">
        <w:rPr>
          <w:rFonts w:cstheme="minorHAnsi"/>
          <w:szCs w:val="28"/>
        </w:rPr>
        <w:lastRenderedPageBreak/>
        <w:t>subscription='07d34bxx-61xx-47xx-abxx-</w:t>
      </w:r>
      <w:r w:rsidRPr="00355DDD">
        <w:rPr>
          <w:rFonts w:cstheme="minorHAnsi"/>
          <w:spacing w:val="-2"/>
          <w:szCs w:val="28"/>
        </w:rPr>
        <w:t>006bxxxxxxxx'</w:t>
      </w:r>
    </w:p>
    <w:p w14:paraId="55E68CB3" w14:textId="08B087F9" w:rsidR="008C4061" w:rsidRPr="008C4061" w:rsidRDefault="008D5D82" w:rsidP="008C4061">
      <w:pPr>
        <w:pStyle w:val="BodyText"/>
        <w:spacing w:before="100" w:line="477" w:lineRule="auto"/>
        <w:ind w:left="960" w:right="3135"/>
        <w:rPr>
          <w:rFonts w:cstheme="minorHAnsi"/>
          <w:spacing w:val="-2"/>
          <w:szCs w:val="28"/>
        </w:rPr>
      </w:pPr>
      <w:proofErr w:type="spellStart"/>
      <w:r w:rsidRPr="00355DDD">
        <w:rPr>
          <w:rFonts w:cstheme="minorHAnsi"/>
          <w:spacing w:val="-2"/>
          <w:szCs w:val="28"/>
        </w:rPr>
        <w:t>client_id</w:t>
      </w:r>
      <w:proofErr w:type="spellEnd"/>
      <w:r w:rsidRPr="00355DDD">
        <w:rPr>
          <w:rFonts w:cstheme="minorHAnsi"/>
          <w:spacing w:val="-2"/>
          <w:szCs w:val="28"/>
        </w:rPr>
        <w:t xml:space="preserve">='cc4c86xx-65xx-48xx-a3xx-610cxxxxxxxx’ </w:t>
      </w:r>
      <w:proofErr w:type="spellStart"/>
      <w:r w:rsidRPr="00355DDD">
        <w:rPr>
          <w:rFonts w:cstheme="minorHAnsi"/>
          <w:spacing w:val="-2"/>
          <w:szCs w:val="28"/>
        </w:rPr>
        <w:t>client_secret</w:t>
      </w:r>
      <w:proofErr w:type="spellEnd"/>
      <w:r w:rsidRPr="00355DDD">
        <w:rPr>
          <w:rFonts w:cstheme="minorHAnsi"/>
          <w:spacing w:val="-2"/>
          <w:szCs w:val="28"/>
        </w:rPr>
        <w:t xml:space="preserve">='G0x_hVDzZxxxx-o1Vsw.xxxx.Zxxxx-xx' </w:t>
      </w:r>
      <w:proofErr w:type="spellStart"/>
      <w:r w:rsidRPr="00355DDD">
        <w:rPr>
          <w:rFonts w:cstheme="minorHAnsi"/>
          <w:spacing w:val="-2"/>
          <w:szCs w:val="28"/>
        </w:rPr>
        <w:t>tenant_id</w:t>
      </w:r>
      <w:proofErr w:type="spellEnd"/>
      <w:r w:rsidRPr="00355DDD">
        <w:rPr>
          <w:rFonts w:cstheme="minorHAnsi"/>
          <w:spacing w:val="-2"/>
          <w:szCs w:val="28"/>
        </w:rPr>
        <w:t>='91d2xxxx-8xxe-41xx-82xx-3d1bxxxxxxxx’</w:t>
      </w:r>
    </w:p>
    <w:p w14:paraId="746B7630" w14:textId="3D197D54" w:rsidR="008D5D82" w:rsidRPr="00053DE5" w:rsidRDefault="009634FD" w:rsidP="00355DDD">
      <w:pPr>
        <w:pStyle w:val="Heading4"/>
        <w:rPr>
          <w:i w:val="0"/>
          <w:iCs w:val="0"/>
        </w:rPr>
      </w:pPr>
      <w:bookmarkStart w:id="242" w:name="_Importing_Azure_Access"/>
      <w:bookmarkEnd w:id="242"/>
      <w:r>
        <w:rPr>
          <w:i w:val="0"/>
          <w:iCs w:val="0"/>
        </w:rPr>
        <w:t xml:space="preserve">6. </w:t>
      </w:r>
      <w:r w:rsidR="00FD5FD7" w:rsidRPr="00053DE5">
        <w:rPr>
          <w:i w:val="0"/>
          <w:iCs w:val="0"/>
        </w:rPr>
        <w:t>Import Azure Access Key</w:t>
      </w:r>
    </w:p>
    <w:p w14:paraId="40F68ACB" w14:textId="77777777" w:rsidR="001E1C92" w:rsidRPr="00355DDD" w:rsidRDefault="001E1C92" w:rsidP="00355DDD">
      <w:pPr>
        <w:pStyle w:val="BodyText"/>
        <w:spacing w:before="322" w:line="304" w:lineRule="auto"/>
        <w:ind w:right="644"/>
        <w:rPr>
          <w:rFonts w:cstheme="minorHAnsi"/>
          <w:szCs w:val="28"/>
        </w:rPr>
      </w:pPr>
      <w:r w:rsidRPr="00355DDD">
        <w:rPr>
          <w:rFonts w:cstheme="minorHAnsi"/>
          <w:w w:val="120"/>
          <w:szCs w:val="28"/>
        </w:rPr>
        <w:t>Each</w:t>
      </w:r>
      <w:r w:rsidRPr="00355DDD">
        <w:rPr>
          <w:rFonts w:cstheme="minorHAnsi"/>
          <w:spacing w:val="-15"/>
          <w:w w:val="120"/>
          <w:szCs w:val="28"/>
        </w:rPr>
        <w:t xml:space="preserve"> </w:t>
      </w:r>
      <w:proofErr w:type="spellStart"/>
      <w:r w:rsidRPr="00355DDD">
        <w:rPr>
          <w:rFonts w:cstheme="minorHAnsi"/>
          <w:w w:val="120"/>
          <w:szCs w:val="28"/>
        </w:rPr>
        <w:t>vThunder</w:t>
      </w:r>
      <w:proofErr w:type="spellEnd"/>
      <w:r w:rsidRPr="00355DDD">
        <w:rPr>
          <w:rFonts w:cstheme="minorHAnsi"/>
          <w:spacing w:val="-14"/>
          <w:w w:val="120"/>
          <w:szCs w:val="28"/>
        </w:rPr>
        <w:t xml:space="preserve"> </w:t>
      </w:r>
      <w:r w:rsidRPr="00355DDD">
        <w:rPr>
          <w:rFonts w:cstheme="minorHAnsi"/>
          <w:w w:val="120"/>
          <w:szCs w:val="28"/>
        </w:rPr>
        <w:t>instance</w:t>
      </w:r>
      <w:r w:rsidRPr="00355DDD">
        <w:rPr>
          <w:rFonts w:cstheme="minorHAnsi"/>
          <w:spacing w:val="-15"/>
          <w:w w:val="120"/>
          <w:szCs w:val="28"/>
        </w:rPr>
        <w:t xml:space="preserve"> </w:t>
      </w:r>
      <w:r w:rsidRPr="00355DDD">
        <w:rPr>
          <w:rFonts w:cstheme="minorHAnsi"/>
          <w:w w:val="120"/>
          <w:szCs w:val="28"/>
        </w:rPr>
        <w:t>requires</w:t>
      </w:r>
      <w:r w:rsidRPr="00355DDD">
        <w:rPr>
          <w:rFonts w:cstheme="minorHAnsi"/>
          <w:spacing w:val="-14"/>
          <w:w w:val="120"/>
          <w:szCs w:val="28"/>
        </w:rPr>
        <w:t xml:space="preserve"> </w:t>
      </w:r>
      <w:r w:rsidRPr="00355DDD">
        <w:rPr>
          <w:rFonts w:cstheme="minorHAnsi"/>
          <w:w w:val="120"/>
          <w:szCs w:val="28"/>
        </w:rPr>
        <w:t>a</w:t>
      </w:r>
      <w:r w:rsidRPr="00355DDD">
        <w:rPr>
          <w:rFonts w:cstheme="minorHAnsi"/>
          <w:spacing w:val="-15"/>
          <w:w w:val="120"/>
          <w:szCs w:val="28"/>
        </w:rPr>
        <w:t xml:space="preserve"> </w:t>
      </w:r>
      <w:r w:rsidRPr="00355DDD">
        <w:rPr>
          <w:rFonts w:cstheme="minorHAnsi"/>
          <w:w w:val="120"/>
          <w:szCs w:val="28"/>
        </w:rPr>
        <w:t>copy</w:t>
      </w:r>
      <w:r w:rsidRPr="00355DDD">
        <w:rPr>
          <w:rFonts w:cstheme="minorHAnsi"/>
          <w:spacing w:val="-14"/>
          <w:w w:val="120"/>
          <w:szCs w:val="28"/>
        </w:rPr>
        <w:t xml:space="preserve"> </w:t>
      </w:r>
      <w:r w:rsidRPr="00355DDD">
        <w:rPr>
          <w:rFonts w:cstheme="minorHAnsi"/>
          <w:w w:val="120"/>
          <w:szCs w:val="28"/>
        </w:rPr>
        <w:t>of</w:t>
      </w:r>
      <w:r w:rsidRPr="00355DDD">
        <w:rPr>
          <w:rFonts w:cstheme="minorHAnsi"/>
          <w:spacing w:val="-15"/>
          <w:w w:val="120"/>
          <w:szCs w:val="28"/>
        </w:rPr>
        <w:t xml:space="preserve"> </w:t>
      </w:r>
      <w:r w:rsidRPr="00355DDD">
        <w:rPr>
          <w:rFonts w:cstheme="minorHAnsi"/>
          <w:w w:val="120"/>
          <w:szCs w:val="28"/>
        </w:rPr>
        <w:t>the</w:t>
      </w:r>
      <w:r w:rsidRPr="00355DDD">
        <w:rPr>
          <w:rFonts w:cstheme="minorHAnsi"/>
          <w:spacing w:val="-14"/>
          <w:w w:val="120"/>
          <w:szCs w:val="28"/>
        </w:rPr>
        <w:t xml:space="preserve"> </w:t>
      </w:r>
      <w:r w:rsidRPr="00355DDD">
        <w:rPr>
          <w:rFonts w:cstheme="minorHAnsi"/>
          <w:w w:val="120"/>
          <w:szCs w:val="28"/>
        </w:rPr>
        <w:t>Azure</w:t>
      </w:r>
      <w:r w:rsidRPr="00355DDD">
        <w:rPr>
          <w:rFonts w:cstheme="minorHAnsi"/>
          <w:spacing w:val="-15"/>
          <w:w w:val="120"/>
          <w:szCs w:val="28"/>
        </w:rPr>
        <w:t xml:space="preserve"> </w:t>
      </w:r>
      <w:r w:rsidRPr="00355DDD">
        <w:rPr>
          <w:rFonts w:cstheme="minorHAnsi"/>
          <w:w w:val="120"/>
          <w:szCs w:val="28"/>
        </w:rPr>
        <w:t>Access</w:t>
      </w:r>
      <w:r w:rsidRPr="00355DDD">
        <w:rPr>
          <w:rFonts w:cstheme="minorHAnsi"/>
          <w:spacing w:val="-14"/>
          <w:w w:val="120"/>
          <w:szCs w:val="28"/>
        </w:rPr>
        <w:t xml:space="preserve"> </w:t>
      </w:r>
      <w:r w:rsidRPr="00355DDD">
        <w:rPr>
          <w:rFonts w:cstheme="minorHAnsi"/>
          <w:w w:val="120"/>
          <w:szCs w:val="28"/>
        </w:rPr>
        <w:t>key.</w:t>
      </w:r>
      <w:r w:rsidRPr="00355DDD">
        <w:rPr>
          <w:rFonts w:cstheme="minorHAnsi"/>
          <w:spacing w:val="-14"/>
          <w:w w:val="120"/>
          <w:szCs w:val="28"/>
        </w:rPr>
        <w:t xml:space="preserve"> </w:t>
      </w:r>
      <w:r w:rsidRPr="00355DDD">
        <w:rPr>
          <w:rFonts w:cstheme="minorHAnsi"/>
          <w:w w:val="120"/>
          <w:szCs w:val="28"/>
        </w:rPr>
        <w:t>The</w:t>
      </w:r>
      <w:r w:rsidRPr="00355DDD">
        <w:rPr>
          <w:rFonts w:cstheme="minorHAnsi"/>
          <w:spacing w:val="-15"/>
          <w:w w:val="120"/>
          <w:szCs w:val="28"/>
        </w:rPr>
        <w:t xml:space="preserve"> </w:t>
      </w:r>
      <w:r w:rsidRPr="00355DDD">
        <w:rPr>
          <w:rFonts w:cstheme="minorHAnsi"/>
          <w:w w:val="120"/>
          <w:szCs w:val="28"/>
        </w:rPr>
        <w:t>recommended</w:t>
      </w:r>
      <w:r w:rsidRPr="00355DDD">
        <w:rPr>
          <w:rFonts w:cstheme="minorHAnsi"/>
          <w:spacing w:val="-14"/>
          <w:w w:val="120"/>
          <w:szCs w:val="28"/>
        </w:rPr>
        <w:t xml:space="preserve"> </w:t>
      </w:r>
      <w:r w:rsidRPr="00355DDD">
        <w:rPr>
          <w:rFonts w:cstheme="minorHAnsi"/>
          <w:w w:val="120"/>
          <w:szCs w:val="28"/>
        </w:rPr>
        <w:t>method of importing the Azure Access key by using any of the file transfer methods.</w:t>
      </w:r>
    </w:p>
    <w:p w14:paraId="4D37711A" w14:textId="77777777" w:rsidR="001E1C92" w:rsidRPr="00355DDD" w:rsidRDefault="001E1C92" w:rsidP="00355DDD">
      <w:pPr>
        <w:pStyle w:val="BodyText"/>
        <w:spacing w:before="162"/>
        <w:rPr>
          <w:rFonts w:cstheme="minorHAnsi"/>
          <w:szCs w:val="28"/>
        </w:rPr>
      </w:pPr>
      <w:r w:rsidRPr="00355DDD">
        <w:rPr>
          <w:rFonts w:cstheme="minorHAnsi"/>
          <w:w w:val="115"/>
          <w:szCs w:val="28"/>
        </w:rPr>
        <w:t>Perform</w:t>
      </w:r>
      <w:r w:rsidRPr="00355DDD">
        <w:rPr>
          <w:rFonts w:cstheme="minorHAnsi"/>
          <w:spacing w:val="13"/>
          <w:w w:val="115"/>
          <w:szCs w:val="28"/>
        </w:rPr>
        <w:t xml:space="preserve"> </w:t>
      </w:r>
      <w:r w:rsidRPr="00355DDD">
        <w:rPr>
          <w:rFonts w:cstheme="minorHAnsi"/>
          <w:w w:val="115"/>
          <w:szCs w:val="28"/>
        </w:rPr>
        <w:t>the</w:t>
      </w:r>
      <w:r w:rsidRPr="00355DDD">
        <w:rPr>
          <w:rFonts w:cstheme="minorHAnsi"/>
          <w:spacing w:val="13"/>
          <w:w w:val="115"/>
          <w:szCs w:val="28"/>
        </w:rPr>
        <w:t xml:space="preserve"> </w:t>
      </w:r>
      <w:r w:rsidRPr="00355DDD">
        <w:rPr>
          <w:rFonts w:cstheme="minorHAnsi"/>
          <w:w w:val="115"/>
          <w:szCs w:val="28"/>
        </w:rPr>
        <w:t>following</w:t>
      </w:r>
      <w:r w:rsidRPr="00355DDD">
        <w:rPr>
          <w:rFonts w:cstheme="minorHAnsi"/>
          <w:spacing w:val="19"/>
          <w:w w:val="115"/>
          <w:szCs w:val="28"/>
        </w:rPr>
        <w:t xml:space="preserve"> </w:t>
      </w:r>
      <w:r w:rsidRPr="00355DDD">
        <w:rPr>
          <w:rFonts w:cstheme="minorHAnsi"/>
          <w:spacing w:val="-2"/>
          <w:w w:val="115"/>
          <w:szCs w:val="28"/>
        </w:rPr>
        <w:t>steps.</w:t>
      </w:r>
    </w:p>
    <w:p w14:paraId="62FAC6BD" w14:textId="77777777" w:rsidR="001E1C92" w:rsidRPr="00DD4A65" w:rsidRDefault="001E1C92" w:rsidP="00355DDD">
      <w:pPr>
        <w:pStyle w:val="BodyText"/>
        <w:spacing w:before="8"/>
        <w:rPr>
          <w:rFonts w:cstheme="minorHAnsi"/>
          <w:szCs w:val="28"/>
        </w:rPr>
      </w:pPr>
    </w:p>
    <w:p w14:paraId="49A727C3" w14:textId="77777777" w:rsidR="001E1C92" w:rsidRPr="00DD4A65" w:rsidRDefault="001E1C92">
      <w:pPr>
        <w:pStyle w:val="ListParagraph"/>
        <w:widowControl w:val="0"/>
        <w:numPr>
          <w:ilvl w:val="0"/>
          <w:numId w:val="30"/>
        </w:numPr>
        <w:tabs>
          <w:tab w:val="left" w:pos="2430"/>
        </w:tabs>
        <w:autoSpaceDE w:val="0"/>
        <w:autoSpaceDN w:val="0"/>
        <w:spacing w:after="0" w:line="240" w:lineRule="auto"/>
        <w:ind w:left="600"/>
        <w:contextualSpacing w:val="0"/>
        <w:rPr>
          <w:rFonts w:cstheme="minorHAnsi"/>
          <w:szCs w:val="28"/>
        </w:rPr>
      </w:pPr>
      <w:r w:rsidRPr="00DD4A65">
        <w:rPr>
          <w:rFonts w:cstheme="minorHAnsi"/>
          <w:w w:val="115"/>
          <w:szCs w:val="28"/>
        </w:rPr>
        <w:t>Log</w:t>
      </w:r>
      <w:r w:rsidRPr="00DD4A65">
        <w:rPr>
          <w:rFonts w:cstheme="minorHAnsi"/>
          <w:spacing w:val="8"/>
          <w:w w:val="115"/>
          <w:szCs w:val="28"/>
        </w:rPr>
        <w:t xml:space="preserve"> </w:t>
      </w:r>
      <w:r w:rsidRPr="00DD4A65">
        <w:rPr>
          <w:rFonts w:cstheme="minorHAnsi"/>
          <w:w w:val="115"/>
          <w:szCs w:val="28"/>
        </w:rPr>
        <w:t>into</w:t>
      </w:r>
      <w:r w:rsidRPr="00DD4A65">
        <w:rPr>
          <w:rFonts w:cstheme="minorHAnsi"/>
          <w:spacing w:val="-3"/>
          <w:w w:val="115"/>
          <w:szCs w:val="28"/>
        </w:rPr>
        <w:t xml:space="preserve"> </w:t>
      </w:r>
      <w:r w:rsidRPr="00DD4A65">
        <w:rPr>
          <w:rFonts w:cstheme="minorHAnsi"/>
          <w:w w:val="115"/>
          <w:szCs w:val="28"/>
        </w:rPr>
        <w:t>the</w:t>
      </w:r>
      <w:r w:rsidRPr="00DD4A65">
        <w:rPr>
          <w:rFonts w:cstheme="minorHAnsi"/>
          <w:spacing w:val="3"/>
          <w:w w:val="115"/>
          <w:szCs w:val="28"/>
        </w:rPr>
        <w:t xml:space="preserve"> </w:t>
      </w:r>
      <w:proofErr w:type="spellStart"/>
      <w:r w:rsidRPr="00DD4A65">
        <w:rPr>
          <w:rFonts w:cstheme="minorHAnsi"/>
          <w:w w:val="115"/>
          <w:szCs w:val="28"/>
        </w:rPr>
        <w:t>vThunder</w:t>
      </w:r>
      <w:proofErr w:type="spellEnd"/>
      <w:r w:rsidRPr="00DD4A65">
        <w:rPr>
          <w:rFonts w:cstheme="minorHAnsi"/>
          <w:spacing w:val="11"/>
          <w:w w:val="115"/>
          <w:szCs w:val="28"/>
        </w:rPr>
        <w:t xml:space="preserve"> </w:t>
      </w:r>
      <w:r w:rsidRPr="00DD4A65">
        <w:rPr>
          <w:rFonts w:cstheme="minorHAnsi"/>
          <w:spacing w:val="-2"/>
          <w:w w:val="115"/>
          <w:szCs w:val="28"/>
        </w:rPr>
        <w:t>instance.</w:t>
      </w:r>
    </w:p>
    <w:p w14:paraId="2CAD3B48" w14:textId="77777777" w:rsidR="001E1C92" w:rsidRPr="00DD4A65" w:rsidRDefault="001E1C92" w:rsidP="00355DDD">
      <w:pPr>
        <w:pStyle w:val="BodyText"/>
        <w:spacing w:before="8"/>
        <w:rPr>
          <w:rFonts w:cstheme="minorHAnsi"/>
          <w:szCs w:val="28"/>
        </w:rPr>
      </w:pPr>
    </w:p>
    <w:p w14:paraId="0CC81206" w14:textId="77777777" w:rsidR="001E1C92" w:rsidRPr="00121DD3" w:rsidRDefault="001E1C92">
      <w:pPr>
        <w:pStyle w:val="ListParagraph"/>
        <w:widowControl w:val="0"/>
        <w:numPr>
          <w:ilvl w:val="0"/>
          <w:numId w:val="30"/>
        </w:numPr>
        <w:tabs>
          <w:tab w:val="left" w:pos="2430"/>
        </w:tabs>
        <w:autoSpaceDE w:val="0"/>
        <w:autoSpaceDN w:val="0"/>
        <w:spacing w:after="0" w:line="240" w:lineRule="auto"/>
        <w:ind w:left="600"/>
        <w:contextualSpacing w:val="0"/>
        <w:rPr>
          <w:rFonts w:cstheme="minorHAnsi"/>
          <w:w w:val="115"/>
          <w:szCs w:val="28"/>
        </w:rPr>
      </w:pPr>
      <w:r w:rsidRPr="00DD4A65">
        <w:rPr>
          <w:rFonts w:cstheme="minorHAnsi"/>
          <w:w w:val="115"/>
          <w:szCs w:val="28"/>
        </w:rPr>
        <w:t>Go</w:t>
      </w:r>
      <w:r w:rsidRPr="00121DD3">
        <w:rPr>
          <w:rFonts w:cstheme="minorHAnsi"/>
          <w:w w:val="115"/>
          <w:szCs w:val="28"/>
        </w:rPr>
        <w:t xml:space="preserve"> </w:t>
      </w:r>
      <w:r w:rsidRPr="00DD4A65">
        <w:rPr>
          <w:rFonts w:cstheme="minorHAnsi"/>
          <w:w w:val="115"/>
          <w:szCs w:val="28"/>
        </w:rPr>
        <w:t>to</w:t>
      </w:r>
      <w:r w:rsidRPr="00121DD3">
        <w:rPr>
          <w:rFonts w:cstheme="minorHAnsi"/>
          <w:w w:val="115"/>
          <w:szCs w:val="28"/>
        </w:rPr>
        <w:t xml:space="preserve"> </w:t>
      </w:r>
      <w:r w:rsidRPr="00DD4A65">
        <w:rPr>
          <w:rFonts w:cstheme="minorHAnsi"/>
          <w:w w:val="115"/>
          <w:szCs w:val="28"/>
        </w:rPr>
        <w:t>the</w:t>
      </w:r>
      <w:r w:rsidRPr="00121DD3">
        <w:rPr>
          <w:rFonts w:cstheme="minorHAnsi"/>
          <w:w w:val="115"/>
          <w:szCs w:val="28"/>
        </w:rPr>
        <w:t xml:space="preserve"> </w:t>
      </w:r>
      <w:r w:rsidRPr="00DD4A65">
        <w:rPr>
          <w:rFonts w:cstheme="minorHAnsi"/>
          <w:w w:val="115"/>
          <w:szCs w:val="28"/>
        </w:rPr>
        <w:t>config</w:t>
      </w:r>
      <w:r w:rsidRPr="00121DD3">
        <w:rPr>
          <w:rFonts w:cstheme="minorHAnsi"/>
          <w:w w:val="115"/>
          <w:szCs w:val="28"/>
        </w:rPr>
        <w:t xml:space="preserve"> mode.</w:t>
      </w:r>
    </w:p>
    <w:p w14:paraId="726833FD" w14:textId="77777777" w:rsidR="001E1C92" w:rsidRPr="00DD4A65" w:rsidRDefault="001E1C92" w:rsidP="00355DDD">
      <w:pPr>
        <w:spacing w:before="215"/>
        <w:ind w:left="600"/>
        <w:rPr>
          <w:rFonts w:cstheme="minorHAnsi"/>
          <w:szCs w:val="28"/>
        </w:rPr>
      </w:pPr>
      <w:proofErr w:type="spellStart"/>
      <w:r w:rsidRPr="00DD4A65">
        <w:rPr>
          <w:rFonts w:cstheme="minorHAnsi"/>
          <w:b/>
          <w:spacing w:val="-2"/>
          <w:w w:val="105"/>
          <w:szCs w:val="28"/>
        </w:rPr>
        <w:t>vThunder</w:t>
      </w:r>
      <w:proofErr w:type="spellEnd"/>
      <w:r w:rsidRPr="00DD4A65">
        <w:rPr>
          <w:rFonts w:cstheme="minorHAnsi"/>
          <w:b/>
          <w:spacing w:val="-2"/>
          <w:w w:val="105"/>
          <w:szCs w:val="28"/>
        </w:rPr>
        <w:t>&gt;</w:t>
      </w:r>
      <w:r w:rsidRPr="00DD4A65">
        <w:rPr>
          <w:rFonts w:cstheme="minorHAnsi"/>
          <w:spacing w:val="-2"/>
          <w:w w:val="105"/>
          <w:szCs w:val="28"/>
        </w:rPr>
        <w:t>enable</w:t>
      </w:r>
    </w:p>
    <w:p w14:paraId="229F5983" w14:textId="77777777" w:rsidR="001E1C92" w:rsidRPr="00DD4A65" w:rsidRDefault="001E1C92" w:rsidP="00355DDD">
      <w:pPr>
        <w:spacing w:before="154"/>
        <w:ind w:left="600"/>
        <w:rPr>
          <w:rFonts w:cstheme="minorHAnsi"/>
          <w:szCs w:val="28"/>
        </w:rPr>
      </w:pPr>
      <w:r w:rsidRPr="00DD4A65">
        <w:rPr>
          <w:rFonts w:cstheme="minorHAnsi"/>
          <w:spacing w:val="-2"/>
          <w:szCs w:val="28"/>
        </w:rPr>
        <w:t>Password:</w:t>
      </w:r>
    </w:p>
    <w:p w14:paraId="5639BFF2" w14:textId="77777777" w:rsidR="001E1C92" w:rsidRPr="00DD4A65" w:rsidRDefault="001E1C92" w:rsidP="00355DDD">
      <w:pPr>
        <w:spacing w:before="178"/>
        <w:ind w:left="600"/>
        <w:rPr>
          <w:rFonts w:cstheme="minorHAnsi"/>
          <w:szCs w:val="28"/>
        </w:rPr>
      </w:pPr>
      <w:proofErr w:type="spellStart"/>
      <w:r w:rsidRPr="00DD4A65">
        <w:rPr>
          <w:rFonts w:cstheme="minorHAnsi"/>
          <w:b/>
          <w:spacing w:val="-2"/>
          <w:szCs w:val="28"/>
        </w:rPr>
        <w:t>vThunder#</w:t>
      </w:r>
      <w:r w:rsidRPr="00DD4A65">
        <w:rPr>
          <w:rFonts w:cstheme="minorHAnsi"/>
          <w:spacing w:val="-2"/>
          <w:szCs w:val="28"/>
        </w:rPr>
        <w:t>config</w:t>
      </w:r>
      <w:proofErr w:type="spellEnd"/>
    </w:p>
    <w:p w14:paraId="00857A17" w14:textId="77777777" w:rsidR="001E1C92" w:rsidRPr="00DD4A65" w:rsidRDefault="001E1C92" w:rsidP="00355DDD">
      <w:pPr>
        <w:pStyle w:val="BodyText"/>
        <w:spacing w:before="4"/>
        <w:rPr>
          <w:rFonts w:cstheme="minorHAnsi"/>
          <w:szCs w:val="28"/>
        </w:rPr>
      </w:pPr>
    </w:p>
    <w:p w14:paraId="1BA9694C" w14:textId="77777777" w:rsidR="001E1C92" w:rsidRPr="00DD4A65" w:rsidRDefault="001E1C92">
      <w:pPr>
        <w:pStyle w:val="ListParagraph"/>
        <w:widowControl w:val="0"/>
        <w:numPr>
          <w:ilvl w:val="0"/>
          <w:numId w:val="30"/>
        </w:numPr>
        <w:tabs>
          <w:tab w:val="left" w:pos="2430"/>
        </w:tabs>
        <w:autoSpaceDE w:val="0"/>
        <w:autoSpaceDN w:val="0"/>
        <w:spacing w:after="0" w:line="240" w:lineRule="auto"/>
        <w:ind w:left="600" w:hanging="345"/>
        <w:contextualSpacing w:val="0"/>
        <w:rPr>
          <w:rFonts w:cstheme="minorHAnsi"/>
          <w:szCs w:val="28"/>
        </w:rPr>
      </w:pPr>
      <w:r w:rsidRPr="00DD4A65">
        <w:rPr>
          <w:rFonts w:cstheme="minorHAnsi"/>
          <w:w w:val="115"/>
          <w:szCs w:val="28"/>
        </w:rPr>
        <w:t>Go</w:t>
      </w:r>
      <w:r w:rsidRPr="00DD4A65">
        <w:rPr>
          <w:rFonts w:cstheme="minorHAnsi"/>
          <w:spacing w:val="-7"/>
          <w:w w:val="115"/>
          <w:szCs w:val="28"/>
        </w:rPr>
        <w:t xml:space="preserve"> </w:t>
      </w:r>
      <w:r w:rsidRPr="00DD4A65">
        <w:rPr>
          <w:rFonts w:cstheme="minorHAnsi"/>
          <w:w w:val="115"/>
          <w:szCs w:val="28"/>
        </w:rPr>
        <w:t>to</w:t>
      </w:r>
      <w:r w:rsidRPr="00DD4A65">
        <w:rPr>
          <w:rFonts w:cstheme="minorHAnsi"/>
          <w:spacing w:val="-7"/>
          <w:w w:val="115"/>
          <w:szCs w:val="28"/>
        </w:rPr>
        <w:t xml:space="preserve"> </w:t>
      </w:r>
      <w:r w:rsidRPr="00DD4A65">
        <w:rPr>
          <w:rFonts w:cstheme="minorHAnsi"/>
          <w:w w:val="115"/>
          <w:szCs w:val="28"/>
        </w:rPr>
        <w:t>the</w:t>
      </w:r>
      <w:r w:rsidRPr="00DD4A65">
        <w:rPr>
          <w:rFonts w:cstheme="minorHAnsi"/>
          <w:spacing w:val="-2"/>
          <w:w w:val="115"/>
          <w:szCs w:val="28"/>
        </w:rPr>
        <w:t xml:space="preserve"> </w:t>
      </w:r>
      <w:r w:rsidRPr="00DD4A65">
        <w:rPr>
          <w:rFonts w:cstheme="minorHAnsi"/>
          <w:w w:val="115"/>
          <w:szCs w:val="28"/>
        </w:rPr>
        <w:t>admin</w:t>
      </w:r>
      <w:r w:rsidRPr="00DD4A65">
        <w:rPr>
          <w:rFonts w:cstheme="minorHAnsi"/>
          <w:spacing w:val="1"/>
          <w:w w:val="115"/>
          <w:szCs w:val="28"/>
        </w:rPr>
        <w:t xml:space="preserve"> </w:t>
      </w:r>
      <w:r w:rsidRPr="00DD4A65">
        <w:rPr>
          <w:rFonts w:cstheme="minorHAnsi"/>
          <w:spacing w:val="-2"/>
          <w:w w:val="115"/>
          <w:szCs w:val="28"/>
        </w:rPr>
        <w:t>mode.</w:t>
      </w:r>
    </w:p>
    <w:p w14:paraId="4D395124" w14:textId="77777777" w:rsidR="001E1C92" w:rsidRPr="00DD4A65" w:rsidRDefault="001E1C92" w:rsidP="00355DDD">
      <w:pPr>
        <w:spacing w:before="215"/>
        <w:ind w:left="600"/>
        <w:rPr>
          <w:rFonts w:cstheme="minorHAnsi"/>
          <w:szCs w:val="28"/>
        </w:rPr>
      </w:pPr>
      <w:proofErr w:type="spellStart"/>
      <w:r w:rsidRPr="00DD4A65">
        <w:rPr>
          <w:rFonts w:cstheme="minorHAnsi"/>
          <w:b/>
          <w:szCs w:val="28"/>
        </w:rPr>
        <w:t>vThunder</w:t>
      </w:r>
      <w:proofErr w:type="spellEnd"/>
      <w:r w:rsidRPr="00DD4A65">
        <w:rPr>
          <w:rFonts w:cstheme="minorHAnsi"/>
          <w:b/>
          <w:szCs w:val="28"/>
        </w:rPr>
        <w:t>(config)#</w:t>
      </w:r>
      <w:r w:rsidRPr="00DD4A65">
        <w:rPr>
          <w:rFonts w:cstheme="minorHAnsi"/>
          <w:szCs w:val="28"/>
        </w:rPr>
        <w:t>admin</w:t>
      </w:r>
      <w:r w:rsidRPr="00DD4A65">
        <w:rPr>
          <w:rFonts w:cstheme="minorHAnsi"/>
          <w:spacing w:val="65"/>
          <w:w w:val="115"/>
          <w:szCs w:val="28"/>
        </w:rPr>
        <w:t xml:space="preserve"> </w:t>
      </w:r>
      <w:r w:rsidRPr="00DD4A65">
        <w:rPr>
          <w:rFonts w:cstheme="minorHAnsi"/>
          <w:spacing w:val="-10"/>
          <w:w w:val="115"/>
          <w:szCs w:val="28"/>
        </w:rPr>
        <w:t>?</w:t>
      </w:r>
    </w:p>
    <w:p w14:paraId="2AEAB0D4" w14:textId="77777777" w:rsidR="001E1C92" w:rsidRPr="00DD4A65" w:rsidRDefault="001E1C92" w:rsidP="00355DDD">
      <w:pPr>
        <w:spacing w:before="154"/>
        <w:ind w:left="600"/>
        <w:rPr>
          <w:rFonts w:cstheme="minorHAnsi"/>
          <w:szCs w:val="28"/>
        </w:rPr>
      </w:pPr>
      <w:r w:rsidRPr="00DD4A65">
        <w:rPr>
          <w:rFonts w:cstheme="minorHAnsi"/>
          <w:spacing w:val="-2"/>
          <w:szCs w:val="28"/>
        </w:rPr>
        <w:t>admin</w:t>
      </w:r>
    </w:p>
    <w:p w14:paraId="088E6F9D" w14:textId="77777777" w:rsidR="001E1C92" w:rsidRPr="00DD4A65" w:rsidRDefault="001E1C92" w:rsidP="00355DDD">
      <w:pPr>
        <w:spacing w:before="179"/>
        <w:ind w:left="600"/>
        <w:rPr>
          <w:rFonts w:cstheme="minorHAnsi"/>
          <w:szCs w:val="28"/>
        </w:rPr>
      </w:pPr>
      <w:r w:rsidRPr="00DD4A65">
        <w:rPr>
          <w:rFonts w:cstheme="minorHAnsi"/>
          <w:szCs w:val="28"/>
        </w:rPr>
        <w:t>NAME&lt;length:1-31&gt;</w:t>
      </w:r>
      <w:r w:rsidRPr="00DD4A65">
        <w:rPr>
          <w:rFonts w:cstheme="minorHAnsi"/>
          <w:spacing w:val="-7"/>
          <w:szCs w:val="28"/>
        </w:rPr>
        <w:t xml:space="preserve"> </w:t>
      </w:r>
      <w:r w:rsidRPr="00DD4A65">
        <w:rPr>
          <w:rFonts w:cstheme="minorHAnsi"/>
          <w:szCs w:val="28"/>
        </w:rPr>
        <w:t>System</w:t>
      </w:r>
      <w:r w:rsidRPr="00DD4A65">
        <w:rPr>
          <w:rFonts w:cstheme="minorHAnsi"/>
          <w:spacing w:val="-7"/>
          <w:szCs w:val="28"/>
        </w:rPr>
        <w:t xml:space="preserve"> </w:t>
      </w:r>
      <w:r w:rsidRPr="00DD4A65">
        <w:rPr>
          <w:rFonts w:cstheme="minorHAnsi"/>
          <w:szCs w:val="28"/>
        </w:rPr>
        <w:t>admin</w:t>
      </w:r>
      <w:r w:rsidRPr="00DD4A65">
        <w:rPr>
          <w:rFonts w:cstheme="minorHAnsi"/>
          <w:spacing w:val="-7"/>
          <w:szCs w:val="28"/>
        </w:rPr>
        <w:t xml:space="preserve"> </w:t>
      </w:r>
      <w:proofErr w:type="gramStart"/>
      <w:r w:rsidRPr="00DD4A65">
        <w:rPr>
          <w:rFonts w:cstheme="minorHAnsi"/>
          <w:szCs w:val="28"/>
        </w:rPr>
        <w:t>user</w:t>
      </w:r>
      <w:r w:rsidRPr="00DD4A65">
        <w:rPr>
          <w:rFonts w:cstheme="minorHAnsi"/>
          <w:spacing w:val="-6"/>
          <w:szCs w:val="28"/>
        </w:rPr>
        <w:t xml:space="preserve"> </w:t>
      </w:r>
      <w:r w:rsidRPr="00DD4A65">
        <w:rPr>
          <w:rFonts w:cstheme="minorHAnsi"/>
          <w:spacing w:val="-4"/>
          <w:szCs w:val="28"/>
        </w:rPr>
        <w:t>name</w:t>
      </w:r>
      <w:proofErr w:type="gramEnd"/>
    </w:p>
    <w:p w14:paraId="5B5C8F28" w14:textId="77777777" w:rsidR="001E1C92" w:rsidRPr="00DD4A65" w:rsidRDefault="001E1C92" w:rsidP="00355DDD">
      <w:pPr>
        <w:spacing w:before="178"/>
        <w:ind w:left="600"/>
        <w:rPr>
          <w:rFonts w:cstheme="minorHAnsi"/>
          <w:szCs w:val="28"/>
        </w:rPr>
      </w:pPr>
      <w:proofErr w:type="spellStart"/>
      <w:r w:rsidRPr="00DD4A65">
        <w:rPr>
          <w:rFonts w:cstheme="minorHAnsi"/>
          <w:b/>
          <w:szCs w:val="28"/>
        </w:rPr>
        <w:t>vThunder</w:t>
      </w:r>
      <w:proofErr w:type="spellEnd"/>
      <w:r w:rsidRPr="00DD4A65">
        <w:rPr>
          <w:rFonts w:cstheme="minorHAnsi"/>
          <w:b/>
          <w:szCs w:val="28"/>
        </w:rPr>
        <w:t>(config)#</w:t>
      </w:r>
      <w:r w:rsidRPr="00DD4A65">
        <w:rPr>
          <w:rFonts w:cstheme="minorHAnsi"/>
          <w:szCs w:val="28"/>
        </w:rPr>
        <w:t>admin</w:t>
      </w:r>
      <w:r w:rsidRPr="00DD4A65">
        <w:rPr>
          <w:rFonts w:cstheme="minorHAnsi"/>
          <w:spacing w:val="-19"/>
          <w:szCs w:val="28"/>
        </w:rPr>
        <w:t xml:space="preserve"> </w:t>
      </w:r>
      <w:r w:rsidRPr="00DD4A65">
        <w:rPr>
          <w:rFonts w:cstheme="minorHAnsi"/>
          <w:spacing w:val="-2"/>
          <w:szCs w:val="28"/>
        </w:rPr>
        <w:t>admin</w:t>
      </w:r>
    </w:p>
    <w:p w14:paraId="08ECE96C" w14:textId="77777777" w:rsidR="001E1C92" w:rsidRPr="00DD4A65" w:rsidRDefault="001E1C92" w:rsidP="00355DDD">
      <w:pPr>
        <w:pStyle w:val="BodyText"/>
        <w:spacing w:before="4"/>
        <w:rPr>
          <w:rFonts w:cstheme="minorHAnsi"/>
          <w:szCs w:val="28"/>
        </w:rPr>
      </w:pPr>
    </w:p>
    <w:p w14:paraId="03C37954" w14:textId="77777777" w:rsidR="001E1C92" w:rsidRPr="00DD4A65" w:rsidRDefault="001E1C92">
      <w:pPr>
        <w:pStyle w:val="ListParagraph"/>
        <w:widowControl w:val="0"/>
        <w:numPr>
          <w:ilvl w:val="0"/>
          <w:numId w:val="30"/>
        </w:numPr>
        <w:tabs>
          <w:tab w:val="left" w:pos="2430"/>
        </w:tabs>
        <w:autoSpaceDE w:val="0"/>
        <w:autoSpaceDN w:val="0"/>
        <w:spacing w:after="0" w:line="240" w:lineRule="auto"/>
        <w:ind w:left="600" w:hanging="345"/>
        <w:contextualSpacing w:val="0"/>
        <w:rPr>
          <w:rFonts w:cstheme="minorHAnsi"/>
          <w:szCs w:val="28"/>
        </w:rPr>
      </w:pPr>
      <w:r w:rsidRPr="00DD4A65">
        <w:rPr>
          <w:rFonts w:cstheme="minorHAnsi"/>
          <w:w w:val="120"/>
          <w:szCs w:val="28"/>
        </w:rPr>
        <w:t>Import</w:t>
      </w:r>
      <w:r w:rsidRPr="00DD4A65">
        <w:rPr>
          <w:rFonts w:cstheme="minorHAnsi"/>
          <w:spacing w:val="-3"/>
          <w:w w:val="120"/>
          <w:szCs w:val="28"/>
        </w:rPr>
        <w:t xml:space="preserve"> </w:t>
      </w:r>
      <w:r w:rsidRPr="00DD4A65">
        <w:rPr>
          <w:rFonts w:cstheme="minorHAnsi"/>
          <w:w w:val="120"/>
          <w:szCs w:val="28"/>
        </w:rPr>
        <w:t>the</w:t>
      </w:r>
      <w:r w:rsidRPr="00DD4A65">
        <w:rPr>
          <w:rFonts w:cstheme="minorHAnsi"/>
          <w:spacing w:val="-6"/>
          <w:w w:val="120"/>
          <w:szCs w:val="28"/>
        </w:rPr>
        <w:t xml:space="preserve"> </w:t>
      </w:r>
      <w:r w:rsidRPr="00DD4A65">
        <w:rPr>
          <w:rFonts w:cstheme="minorHAnsi"/>
          <w:w w:val="120"/>
          <w:szCs w:val="28"/>
        </w:rPr>
        <w:t>Azure</w:t>
      </w:r>
      <w:r w:rsidRPr="00DD4A65">
        <w:rPr>
          <w:rFonts w:cstheme="minorHAnsi"/>
          <w:spacing w:val="-7"/>
          <w:w w:val="120"/>
          <w:szCs w:val="28"/>
        </w:rPr>
        <w:t xml:space="preserve"> </w:t>
      </w:r>
      <w:r w:rsidRPr="00DD4A65">
        <w:rPr>
          <w:rFonts w:cstheme="minorHAnsi"/>
          <w:w w:val="120"/>
          <w:szCs w:val="28"/>
        </w:rPr>
        <w:t>Access</w:t>
      </w:r>
      <w:r w:rsidRPr="00DD4A65">
        <w:rPr>
          <w:rFonts w:cstheme="minorHAnsi"/>
          <w:spacing w:val="-10"/>
          <w:w w:val="120"/>
          <w:szCs w:val="28"/>
        </w:rPr>
        <w:t xml:space="preserve"> </w:t>
      </w:r>
      <w:r w:rsidRPr="00DD4A65">
        <w:rPr>
          <w:rFonts w:cstheme="minorHAnsi"/>
          <w:w w:val="120"/>
          <w:szCs w:val="28"/>
        </w:rPr>
        <w:t>key</w:t>
      </w:r>
      <w:r w:rsidRPr="00DD4A65">
        <w:rPr>
          <w:rFonts w:cstheme="minorHAnsi"/>
          <w:spacing w:val="-6"/>
          <w:w w:val="120"/>
          <w:szCs w:val="28"/>
        </w:rPr>
        <w:t xml:space="preserve"> </w:t>
      </w:r>
      <w:r w:rsidRPr="00DD4A65">
        <w:rPr>
          <w:rFonts w:cstheme="minorHAnsi"/>
          <w:w w:val="120"/>
          <w:szCs w:val="28"/>
        </w:rPr>
        <w:t>by</w:t>
      </w:r>
      <w:r w:rsidRPr="00DD4A65">
        <w:rPr>
          <w:rFonts w:cstheme="minorHAnsi"/>
          <w:spacing w:val="-6"/>
          <w:w w:val="120"/>
          <w:szCs w:val="28"/>
        </w:rPr>
        <w:t xml:space="preserve"> </w:t>
      </w:r>
      <w:r w:rsidRPr="00DD4A65">
        <w:rPr>
          <w:rFonts w:cstheme="minorHAnsi"/>
          <w:w w:val="120"/>
          <w:szCs w:val="28"/>
        </w:rPr>
        <w:t>using</w:t>
      </w:r>
      <w:r w:rsidRPr="00DD4A65">
        <w:rPr>
          <w:rFonts w:cstheme="minorHAnsi"/>
          <w:spacing w:val="-1"/>
          <w:w w:val="120"/>
          <w:szCs w:val="28"/>
        </w:rPr>
        <w:t xml:space="preserve"> </w:t>
      </w:r>
      <w:r w:rsidRPr="00DD4A65">
        <w:rPr>
          <w:rFonts w:cstheme="minorHAnsi"/>
          <w:w w:val="120"/>
          <w:szCs w:val="28"/>
        </w:rPr>
        <w:t>any</w:t>
      </w:r>
      <w:r w:rsidRPr="00DD4A65">
        <w:rPr>
          <w:rFonts w:cstheme="minorHAnsi"/>
          <w:spacing w:val="-6"/>
          <w:w w:val="120"/>
          <w:szCs w:val="28"/>
        </w:rPr>
        <w:t xml:space="preserve"> </w:t>
      </w:r>
      <w:r w:rsidRPr="00DD4A65">
        <w:rPr>
          <w:rFonts w:cstheme="minorHAnsi"/>
          <w:w w:val="120"/>
          <w:szCs w:val="28"/>
        </w:rPr>
        <w:t>of</w:t>
      </w:r>
      <w:r w:rsidRPr="00DD4A65">
        <w:rPr>
          <w:rFonts w:cstheme="minorHAnsi"/>
          <w:spacing w:val="-1"/>
          <w:w w:val="120"/>
          <w:szCs w:val="28"/>
        </w:rPr>
        <w:t xml:space="preserve"> </w:t>
      </w:r>
      <w:r w:rsidRPr="00DD4A65">
        <w:rPr>
          <w:rFonts w:cstheme="minorHAnsi"/>
          <w:w w:val="120"/>
          <w:szCs w:val="28"/>
        </w:rPr>
        <w:t>the</w:t>
      </w:r>
      <w:r w:rsidRPr="00DD4A65">
        <w:rPr>
          <w:rFonts w:cstheme="minorHAnsi"/>
          <w:spacing w:val="-6"/>
          <w:w w:val="120"/>
          <w:szCs w:val="28"/>
        </w:rPr>
        <w:t xml:space="preserve"> </w:t>
      </w:r>
      <w:r w:rsidRPr="00DD4A65">
        <w:rPr>
          <w:rFonts w:cstheme="minorHAnsi"/>
          <w:w w:val="120"/>
          <w:szCs w:val="28"/>
        </w:rPr>
        <w:t>file</w:t>
      </w:r>
      <w:r w:rsidRPr="00DD4A65">
        <w:rPr>
          <w:rFonts w:cstheme="minorHAnsi"/>
          <w:spacing w:val="-6"/>
          <w:w w:val="120"/>
          <w:szCs w:val="28"/>
        </w:rPr>
        <w:t xml:space="preserve"> </w:t>
      </w:r>
      <w:r w:rsidRPr="00DD4A65">
        <w:rPr>
          <w:rFonts w:cstheme="minorHAnsi"/>
          <w:w w:val="120"/>
          <w:szCs w:val="28"/>
        </w:rPr>
        <w:t>transfer</w:t>
      </w:r>
      <w:r w:rsidRPr="00DD4A65">
        <w:rPr>
          <w:rFonts w:cstheme="minorHAnsi"/>
          <w:spacing w:val="1"/>
          <w:w w:val="120"/>
          <w:szCs w:val="28"/>
        </w:rPr>
        <w:t xml:space="preserve"> </w:t>
      </w:r>
      <w:r w:rsidRPr="00DD4A65">
        <w:rPr>
          <w:rFonts w:cstheme="minorHAnsi"/>
          <w:w w:val="120"/>
          <w:szCs w:val="28"/>
        </w:rPr>
        <w:t>methods</w:t>
      </w:r>
      <w:r w:rsidRPr="00DD4A65">
        <w:rPr>
          <w:rFonts w:cstheme="minorHAnsi"/>
          <w:spacing w:val="-10"/>
          <w:w w:val="120"/>
          <w:szCs w:val="28"/>
        </w:rPr>
        <w:t xml:space="preserve"> </w:t>
      </w:r>
      <w:r w:rsidRPr="00DD4A65">
        <w:rPr>
          <w:rFonts w:cstheme="minorHAnsi"/>
          <w:spacing w:val="-2"/>
          <w:w w:val="120"/>
          <w:szCs w:val="28"/>
        </w:rPr>
        <w:t>recommended.</w:t>
      </w:r>
    </w:p>
    <w:p w14:paraId="7D123B9E" w14:textId="77777777" w:rsidR="001E1C92" w:rsidRPr="00DD4A65" w:rsidRDefault="001E1C92" w:rsidP="00355DDD">
      <w:pPr>
        <w:spacing w:before="229"/>
        <w:ind w:left="600"/>
        <w:rPr>
          <w:rFonts w:cstheme="minorHAnsi"/>
          <w:b/>
          <w:szCs w:val="28"/>
        </w:rPr>
      </w:pPr>
      <w:proofErr w:type="spellStart"/>
      <w:r w:rsidRPr="00DD4A65">
        <w:rPr>
          <w:rFonts w:cstheme="minorHAnsi"/>
          <w:b/>
          <w:szCs w:val="28"/>
        </w:rPr>
        <w:lastRenderedPageBreak/>
        <w:t>vThunder</w:t>
      </w:r>
      <w:proofErr w:type="spellEnd"/>
      <w:r w:rsidRPr="00DD4A65">
        <w:rPr>
          <w:rFonts w:cstheme="minorHAnsi"/>
          <w:b/>
          <w:szCs w:val="28"/>
        </w:rPr>
        <w:t>(</w:t>
      </w:r>
      <w:proofErr w:type="spellStart"/>
      <w:r w:rsidRPr="00DD4A65">
        <w:rPr>
          <w:rFonts w:cstheme="minorHAnsi"/>
          <w:b/>
          <w:szCs w:val="28"/>
        </w:rPr>
        <w:t>config-admin:admin</w:t>
      </w:r>
      <w:proofErr w:type="spellEnd"/>
      <w:r w:rsidRPr="00DD4A65">
        <w:rPr>
          <w:rFonts w:cstheme="minorHAnsi"/>
          <w:b/>
          <w:szCs w:val="28"/>
        </w:rPr>
        <w:t>)#azure-cred</w:t>
      </w:r>
      <w:r w:rsidRPr="00DD4A65">
        <w:rPr>
          <w:rFonts w:cstheme="minorHAnsi"/>
          <w:b/>
          <w:spacing w:val="-20"/>
          <w:szCs w:val="28"/>
        </w:rPr>
        <w:t xml:space="preserve"> </w:t>
      </w:r>
      <w:r w:rsidRPr="00DD4A65">
        <w:rPr>
          <w:rFonts w:cstheme="minorHAnsi"/>
          <w:b/>
          <w:szCs w:val="28"/>
        </w:rPr>
        <w:t>import</w:t>
      </w:r>
      <w:r w:rsidRPr="00DD4A65">
        <w:rPr>
          <w:rFonts w:cstheme="minorHAnsi"/>
          <w:b/>
          <w:spacing w:val="-20"/>
          <w:szCs w:val="28"/>
        </w:rPr>
        <w:t xml:space="preserve"> </w:t>
      </w:r>
      <w:r w:rsidRPr="00DD4A65">
        <w:rPr>
          <w:rFonts w:cstheme="minorHAnsi"/>
          <w:b/>
          <w:spacing w:val="-10"/>
          <w:szCs w:val="28"/>
        </w:rPr>
        <w:t>?</w:t>
      </w:r>
    </w:p>
    <w:p w14:paraId="3F860DC4" w14:textId="77777777" w:rsidR="001E1C92" w:rsidRPr="00DD4A65" w:rsidRDefault="001E1C92" w:rsidP="00355DDD">
      <w:pPr>
        <w:spacing w:before="179"/>
        <w:ind w:left="600"/>
        <w:rPr>
          <w:rFonts w:cstheme="minorHAnsi"/>
          <w:szCs w:val="28"/>
        </w:rPr>
      </w:pPr>
      <w:r w:rsidRPr="00DD4A65">
        <w:rPr>
          <w:rFonts w:cstheme="minorHAnsi"/>
          <w:szCs w:val="28"/>
        </w:rPr>
        <w:t>use-</w:t>
      </w:r>
      <w:proofErr w:type="spellStart"/>
      <w:r w:rsidRPr="00DD4A65">
        <w:rPr>
          <w:rFonts w:cstheme="minorHAnsi"/>
          <w:szCs w:val="28"/>
        </w:rPr>
        <w:t>mgmt</w:t>
      </w:r>
      <w:proofErr w:type="spellEnd"/>
      <w:r w:rsidRPr="00DD4A65">
        <w:rPr>
          <w:rFonts w:cstheme="minorHAnsi"/>
          <w:szCs w:val="28"/>
        </w:rPr>
        <w:t>-port</w:t>
      </w:r>
      <w:r w:rsidRPr="00DD4A65">
        <w:rPr>
          <w:rFonts w:cstheme="minorHAnsi"/>
          <w:spacing w:val="-5"/>
          <w:szCs w:val="28"/>
        </w:rPr>
        <w:t xml:space="preserve"> </w:t>
      </w:r>
      <w:r w:rsidRPr="00DD4A65">
        <w:rPr>
          <w:rFonts w:cstheme="minorHAnsi"/>
          <w:szCs w:val="28"/>
        </w:rPr>
        <w:t>Use</w:t>
      </w:r>
      <w:r w:rsidRPr="00DD4A65">
        <w:rPr>
          <w:rFonts w:cstheme="minorHAnsi"/>
          <w:spacing w:val="-5"/>
          <w:szCs w:val="28"/>
        </w:rPr>
        <w:t xml:space="preserve"> </w:t>
      </w:r>
      <w:r w:rsidRPr="00DD4A65">
        <w:rPr>
          <w:rFonts w:cstheme="minorHAnsi"/>
          <w:szCs w:val="28"/>
        </w:rPr>
        <w:t>management</w:t>
      </w:r>
      <w:r w:rsidRPr="00DD4A65">
        <w:rPr>
          <w:rFonts w:cstheme="minorHAnsi"/>
          <w:spacing w:val="-5"/>
          <w:szCs w:val="28"/>
        </w:rPr>
        <w:t xml:space="preserve"> </w:t>
      </w:r>
      <w:r w:rsidRPr="00DD4A65">
        <w:rPr>
          <w:rFonts w:cstheme="minorHAnsi"/>
          <w:szCs w:val="28"/>
        </w:rPr>
        <w:t>port</w:t>
      </w:r>
      <w:r w:rsidRPr="00DD4A65">
        <w:rPr>
          <w:rFonts w:cstheme="minorHAnsi"/>
          <w:spacing w:val="-5"/>
          <w:szCs w:val="28"/>
        </w:rPr>
        <w:t xml:space="preserve"> </w:t>
      </w:r>
      <w:r w:rsidRPr="00DD4A65">
        <w:rPr>
          <w:rFonts w:cstheme="minorHAnsi"/>
          <w:szCs w:val="28"/>
        </w:rPr>
        <w:t>as</w:t>
      </w:r>
      <w:r w:rsidRPr="00DD4A65">
        <w:rPr>
          <w:rFonts w:cstheme="minorHAnsi"/>
          <w:spacing w:val="-5"/>
          <w:szCs w:val="28"/>
        </w:rPr>
        <w:t xml:space="preserve"> </w:t>
      </w:r>
      <w:r w:rsidRPr="00DD4A65">
        <w:rPr>
          <w:rFonts w:cstheme="minorHAnsi"/>
          <w:szCs w:val="28"/>
        </w:rPr>
        <w:t>source</w:t>
      </w:r>
      <w:r w:rsidRPr="00DD4A65">
        <w:rPr>
          <w:rFonts w:cstheme="minorHAnsi"/>
          <w:spacing w:val="-5"/>
          <w:szCs w:val="28"/>
        </w:rPr>
        <w:t xml:space="preserve"> </w:t>
      </w:r>
      <w:r w:rsidRPr="00DD4A65">
        <w:rPr>
          <w:rFonts w:cstheme="minorHAnsi"/>
          <w:spacing w:val="-4"/>
          <w:szCs w:val="28"/>
        </w:rPr>
        <w:t>port</w:t>
      </w:r>
    </w:p>
    <w:p w14:paraId="14CAEB4D" w14:textId="77777777" w:rsidR="001E1C92" w:rsidRPr="00DD4A65" w:rsidRDefault="001E1C92" w:rsidP="00355DDD">
      <w:pPr>
        <w:spacing w:before="178" w:line="429" w:lineRule="auto"/>
        <w:ind w:left="600" w:right="1061"/>
        <w:rPr>
          <w:rFonts w:cstheme="minorHAnsi"/>
          <w:szCs w:val="28"/>
        </w:rPr>
      </w:pPr>
      <w:proofErr w:type="spellStart"/>
      <w:r w:rsidRPr="00DD4A65">
        <w:rPr>
          <w:rFonts w:cstheme="minorHAnsi"/>
          <w:szCs w:val="28"/>
        </w:rPr>
        <w:t>tftp</w:t>
      </w:r>
      <w:proofErr w:type="spellEnd"/>
      <w:r w:rsidRPr="00DD4A65">
        <w:rPr>
          <w:rFonts w:cstheme="minorHAnsi"/>
          <w:szCs w:val="28"/>
        </w:rPr>
        <w:t>:</w:t>
      </w:r>
      <w:r w:rsidRPr="00DD4A65">
        <w:rPr>
          <w:rFonts w:cstheme="minorHAnsi"/>
          <w:spacing w:val="-5"/>
          <w:szCs w:val="28"/>
        </w:rPr>
        <w:t xml:space="preserve"> </w:t>
      </w:r>
      <w:r w:rsidRPr="00DD4A65">
        <w:rPr>
          <w:rFonts w:cstheme="minorHAnsi"/>
          <w:szCs w:val="28"/>
        </w:rPr>
        <w:t>Remote</w:t>
      </w:r>
      <w:r w:rsidRPr="00DD4A65">
        <w:rPr>
          <w:rFonts w:cstheme="minorHAnsi"/>
          <w:spacing w:val="-5"/>
          <w:szCs w:val="28"/>
        </w:rPr>
        <w:t xml:space="preserve"> </w:t>
      </w:r>
      <w:r w:rsidRPr="00DD4A65">
        <w:rPr>
          <w:rFonts w:cstheme="minorHAnsi"/>
          <w:szCs w:val="28"/>
        </w:rPr>
        <w:t>file</w:t>
      </w:r>
      <w:r w:rsidRPr="00DD4A65">
        <w:rPr>
          <w:rFonts w:cstheme="minorHAnsi"/>
          <w:spacing w:val="-5"/>
          <w:szCs w:val="28"/>
        </w:rPr>
        <w:t xml:space="preserve"> </w:t>
      </w:r>
      <w:r w:rsidRPr="00DD4A65">
        <w:rPr>
          <w:rFonts w:cstheme="minorHAnsi"/>
          <w:szCs w:val="28"/>
        </w:rPr>
        <w:t>path</w:t>
      </w:r>
      <w:r w:rsidRPr="00DD4A65">
        <w:rPr>
          <w:rFonts w:cstheme="minorHAnsi"/>
          <w:spacing w:val="-5"/>
          <w:szCs w:val="28"/>
        </w:rPr>
        <w:t xml:space="preserve"> </w:t>
      </w:r>
      <w:r w:rsidRPr="00DD4A65">
        <w:rPr>
          <w:rFonts w:cstheme="minorHAnsi"/>
          <w:szCs w:val="28"/>
        </w:rPr>
        <w:t>of</w:t>
      </w:r>
      <w:r w:rsidRPr="00DD4A65">
        <w:rPr>
          <w:rFonts w:cstheme="minorHAnsi"/>
          <w:spacing w:val="-5"/>
          <w:szCs w:val="28"/>
        </w:rPr>
        <w:t xml:space="preserve"> </w:t>
      </w:r>
      <w:proofErr w:type="spellStart"/>
      <w:r w:rsidRPr="00DD4A65">
        <w:rPr>
          <w:rFonts w:cstheme="minorHAnsi"/>
          <w:szCs w:val="28"/>
        </w:rPr>
        <w:t>tftp</w:t>
      </w:r>
      <w:proofErr w:type="spellEnd"/>
      <w:r w:rsidRPr="00DD4A65">
        <w:rPr>
          <w:rFonts w:cstheme="minorHAnsi"/>
          <w:szCs w:val="28"/>
        </w:rPr>
        <w:t>:</w:t>
      </w:r>
      <w:r w:rsidRPr="00DD4A65">
        <w:rPr>
          <w:rFonts w:cstheme="minorHAnsi"/>
          <w:spacing w:val="-5"/>
          <w:szCs w:val="28"/>
        </w:rPr>
        <w:t xml:space="preserve"> </w:t>
      </w:r>
      <w:r w:rsidRPr="00DD4A65">
        <w:rPr>
          <w:rFonts w:cstheme="minorHAnsi"/>
          <w:szCs w:val="28"/>
        </w:rPr>
        <w:t>file</w:t>
      </w:r>
      <w:r w:rsidRPr="00DD4A65">
        <w:rPr>
          <w:rFonts w:cstheme="minorHAnsi"/>
          <w:spacing w:val="-5"/>
          <w:szCs w:val="28"/>
        </w:rPr>
        <w:t xml:space="preserve"> </w:t>
      </w:r>
      <w:r w:rsidRPr="00DD4A65">
        <w:rPr>
          <w:rFonts w:cstheme="minorHAnsi"/>
          <w:szCs w:val="28"/>
        </w:rPr>
        <w:t>system(Format:</w:t>
      </w:r>
      <w:r w:rsidRPr="00DD4A65">
        <w:rPr>
          <w:rFonts w:cstheme="minorHAnsi"/>
          <w:spacing w:val="-5"/>
          <w:szCs w:val="28"/>
        </w:rPr>
        <w:t xml:space="preserve"> </w:t>
      </w:r>
      <w:r w:rsidRPr="00DD4A65">
        <w:rPr>
          <w:rFonts w:cstheme="minorHAnsi"/>
          <w:szCs w:val="28"/>
        </w:rPr>
        <w:t xml:space="preserve">tftp://host/file) ftp: Remote file path of ftp: file system(Format: </w:t>
      </w:r>
      <w:r w:rsidRPr="00DD4A65">
        <w:rPr>
          <w:rFonts w:cstheme="minorHAnsi"/>
          <w:spacing w:val="-2"/>
          <w:szCs w:val="28"/>
        </w:rPr>
        <w:t>ftp://[user@]host[:port]/file)</w:t>
      </w:r>
    </w:p>
    <w:p w14:paraId="47B1AD4F" w14:textId="77777777" w:rsidR="001E1C92" w:rsidRPr="00DD4A65" w:rsidRDefault="001E1C92" w:rsidP="00355DDD">
      <w:pPr>
        <w:spacing w:line="429" w:lineRule="auto"/>
        <w:ind w:left="600" w:right="2074"/>
        <w:rPr>
          <w:rFonts w:cstheme="minorHAnsi"/>
          <w:szCs w:val="28"/>
        </w:rPr>
      </w:pPr>
      <w:proofErr w:type="spellStart"/>
      <w:r w:rsidRPr="00DD4A65">
        <w:rPr>
          <w:rFonts w:cstheme="minorHAnsi"/>
          <w:szCs w:val="28"/>
        </w:rPr>
        <w:t>scp</w:t>
      </w:r>
      <w:proofErr w:type="spellEnd"/>
      <w:r w:rsidRPr="00DD4A65">
        <w:rPr>
          <w:rFonts w:cstheme="minorHAnsi"/>
          <w:szCs w:val="28"/>
        </w:rPr>
        <w:t>:</w:t>
      </w:r>
      <w:r w:rsidRPr="00DD4A65">
        <w:rPr>
          <w:rFonts w:cstheme="minorHAnsi"/>
          <w:spacing w:val="-6"/>
          <w:szCs w:val="28"/>
        </w:rPr>
        <w:t xml:space="preserve"> </w:t>
      </w:r>
      <w:r w:rsidRPr="00DD4A65">
        <w:rPr>
          <w:rFonts w:cstheme="minorHAnsi"/>
          <w:szCs w:val="28"/>
        </w:rPr>
        <w:t>Remote</w:t>
      </w:r>
      <w:r w:rsidRPr="00DD4A65">
        <w:rPr>
          <w:rFonts w:cstheme="minorHAnsi"/>
          <w:spacing w:val="-6"/>
          <w:szCs w:val="28"/>
        </w:rPr>
        <w:t xml:space="preserve"> </w:t>
      </w:r>
      <w:r w:rsidRPr="00DD4A65">
        <w:rPr>
          <w:rFonts w:cstheme="minorHAnsi"/>
          <w:szCs w:val="28"/>
        </w:rPr>
        <w:t>file</w:t>
      </w:r>
      <w:r w:rsidRPr="00DD4A65">
        <w:rPr>
          <w:rFonts w:cstheme="minorHAnsi"/>
          <w:spacing w:val="-6"/>
          <w:szCs w:val="28"/>
        </w:rPr>
        <w:t xml:space="preserve"> </w:t>
      </w:r>
      <w:r w:rsidRPr="00DD4A65">
        <w:rPr>
          <w:rFonts w:cstheme="minorHAnsi"/>
          <w:szCs w:val="28"/>
        </w:rPr>
        <w:t>path</w:t>
      </w:r>
      <w:r w:rsidRPr="00DD4A65">
        <w:rPr>
          <w:rFonts w:cstheme="minorHAnsi"/>
          <w:spacing w:val="-6"/>
          <w:szCs w:val="28"/>
        </w:rPr>
        <w:t xml:space="preserve"> </w:t>
      </w:r>
      <w:r w:rsidRPr="00DD4A65">
        <w:rPr>
          <w:rFonts w:cstheme="minorHAnsi"/>
          <w:szCs w:val="28"/>
        </w:rPr>
        <w:t>of</w:t>
      </w:r>
      <w:r w:rsidRPr="00DD4A65">
        <w:rPr>
          <w:rFonts w:cstheme="minorHAnsi"/>
          <w:spacing w:val="-6"/>
          <w:szCs w:val="28"/>
        </w:rPr>
        <w:t xml:space="preserve"> </w:t>
      </w:r>
      <w:proofErr w:type="spellStart"/>
      <w:r w:rsidRPr="00DD4A65">
        <w:rPr>
          <w:rFonts w:cstheme="minorHAnsi"/>
          <w:szCs w:val="28"/>
        </w:rPr>
        <w:t>scp</w:t>
      </w:r>
      <w:proofErr w:type="spellEnd"/>
      <w:r w:rsidRPr="00DD4A65">
        <w:rPr>
          <w:rFonts w:cstheme="minorHAnsi"/>
          <w:szCs w:val="28"/>
        </w:rPr>
        <w:t>:</w:t>
      </w:r>
      <w:r w:rsidRPr="00DD4A65">
        <w:rPr>
          <w:rFonts w:cstheme="minorHAnsi"/>
          <w:spacing w:val="-6"/>
          <w:szCs w:val="28"/>
        </w:rPr>
        <w:t xml:space="preserve"> </w:t>
      </w:r>
      <w:r w:rsidRPr="00DD4A65">
        <w:rPr>
          <w:rFonts w:cstheme="minorHAnsi"/>
          <w:szCs w:val="28"/>
        </w:rPr>
        <w:t>file</w:t>
      </w:r>
      <w:r w:rsidRPr="00DD4A65">
        <w:rPr>
          <w:rFonts w:cstheme="minorHAnsi"/>
          <w:spacing w:val="-6"/>
          <w:szCs w:val="28"/>
        </w:rPr>
        <w:t xml:space="preserve"> </w:t>
      </w:r>
      <w:r w:rsidRPr="00DD4A65">
        <w:rPr>
          <w:rFonts w:cstheme="minorHAnsi"/>
          <w:szCs w:val="28"/>
        </w:rPr>
        <w:t xml:space="preserve">system(Format: </w:t>
      </w:r>
      <w:r w:rsidRPr="00DD4A65">
        <w:rPr>
          <w:rFonts w:cstheme="minorHAnsi"/>
          <w:spacing w:val="-2"/>
          <w:szCs w:val="28"/>
        </w:rPr>
        <w:t>scp://[user@]host/file)</w:t>
      </w:r>
    </w:p>
    <w:p w14:paraId="06527C5B" w14:textId="77777777" w:rsidR="001E1C92" w:rsidRPr="00DD4A65" w:rsidRDefault="001E1C92" w:rsidP="00355DDD">
      <w:pPr>
        <w:spacing w:line="225" w:lineRule="exact"/>
        <w:ind w:left="600"/>
        <w:rPr>
          <w:rFonts w:cstheme="minorHAnsi"/>
          <w:szCs w:val="28"/>
        </w:rPr>
      </w:pPr>
      <w:r w:rsidRPr="00DD4A65">
        <w:rPr>
          <w:rFonts w:cstheme="minorHAnsi"/>
          <w:szCs w:val="28"/>
        </w:rPr>
        <w:t>sftp:</w:t>
      </w:r>
      <w:r w:rsidRPr="00DD4A65">
        <w:rPr>
          <w:rFonts w:cstheme="minorHAnsi"/>
          <w:spacing w:val="-4"/>
          <w:szCs w:val="28"/>
        </w:rPr>
        <w:t xml:space="preserve"> </w:t>
      </w:r>
      <w:r w:rsidRPr="00DD4A65">
        <w:rPr>
          <w:rFonts w:cstheme="minorHAnsi"/>
          <w:szCs w:val="28"/>
        </w:rPr>
        <w:t>Remote</w:t>
      </w:r>
      <w:r w:rsidRPr="00DD4A65">
        <w:rPr>
          <w:rFonts w:cstheme="minorHAnsi"/>
          <w:spacing w:val="-3"/>
          <w:szCs w:val="28"/>
        </w:rPr>
        <w:t xml:space="preserve"> </w:t>
      </w:r>
      <w:r w:rsidRPr="00DD4A65">
        <w:rPr>
          <w:rFonts w:cstheme="minorHAnsi"/>
          <w:szCs w:val="28"/>
        </w:rPr>
        <w:t>file</w:t>
      </w:r>
      <w:r w:rsidRPr="00DD4A65">
        <w:rPr>
          <w:rFonts w:cstheme="minorHAnsi"/>
          <w:spacing w:val="-3"/>
          <w:szCs w:val="28"/>
        </w:rPr>
        <w:t xml:space="preserve"> </w:t>
      </w:r>
      <w:r w:rsidRPr="00DD4A65">
        <w:rPr>
          <w:rFonts w:cstheme="minorHAnsi"/>
          <w:szCs w:val="28"/>
        </w:rPr>
        <w:t>path</w:t>
      </w:r>
      <w:r w:rsidRPr="00DD4A65">
        <w:rPr>
          <w:rFonts w:cstheme="minorHAnsi"/>
          <w:spacing w:val="-4"/>
          <w:szCs w:val="28"/>
        </w:rPr>
        <w:t xml:space="preserve"> </w:t>
      </w:r>
      <w:r w:rsidRPr="00DD4A65">
        <w:rPr>
          <w:rFonts w:cstheme="minorHAnsi"/>
          <w:szCs w:val="28"/>
        </w:rPr>
        <w:t>of</w:t>
      </w:r>
      <w:r w:rsidRPr="00DD4A65">
        <w:rPr>
          <w:rFonts w:cstheme="minorHAnsi"/>
          <w:spacing w:val="-3"/>
          <w:szCs w:val="28"/>
        </w:rPr>
        <w:t xml:space="preserve"> </w:t>
      </w:r>
      <w:r w:rsidRPr="00DD4A65">
        <w:rPr>
          <w:rFonts w:cstheme="minorHAnsi"/>
          <w:szCs w:val="28"/>
        </w:rPr>
        <w:t>sftp:</w:t>
      </w:r>
      <w:r w:rsidRPr="00DD4A65">
        <w:rPr>
          <w:rFonts w:cstheme="minorHAnsi"/>
          <w:spacing w:val="-3"/>
          <w:szCs w:val="28"/>
        </w:rPr>
        <w:t xml:space="preserve"> </w:t>
      </w:r>
      <w:r w:rsidRPr="00DD4A65">
        <w:rPr>
          <w:rFonts w:cstheme="minorHAnsi"/>
          <w:szCs w:val="28"/>
        </w:rPr>
        <w:t>file</w:t>
      </w:r>
      <w:r w:rsidRPr="00DD4A65">
        <w:rPr>
          <w:rFonts w:cstheme="minorHAnsi"/>
          <w:spacing w:val="-3"/>
          <w:szCs w:val="28"/>
        </w:rPr>
        <w:t xml:space="preserve"> </w:t>
      </w:r>
      <w:r w:rsidRPr="00DD4A65">
        <w:rPr>
          <w:rFonts w:cstheme="minorHAnsi"/>
          <w:spacing w:val="-2"/>
          <w:szCs w:val="28"/>
        </w:rPr>
        <w:t>system(Format:</w:t>
      </w:r>
    </w:p>
    <w:p w14:paraId="3A764AB2" w14:textId="77777777" w:rsidR="001E1C92" w:rsidRPr="00DD4A65" w:rsidRDefault="001E1C92" w:rsidP="00355DDD">
      <w:pPr>
        <w:spacing w:before="100"/>
        <w:ind w:left="600"/>
        <w:rPr>
          <w:rFonts w:cstheme="minorHAnsi"/>
          <w:szCs w:val="28"/>
        </w:rPr>
      </w:pPr>
      <w:bookmarkStart w:id="243" w:name="_Hlk112071636"/>
      <w:r w:rsidRPr="00DD4A65">
        <w:rPr>
          <w:rFonts w:cstheme="minorHAnsi"/>
          <w:spacing w:val="-2"/>
          <w:szCs w:val="28"/>
        </w:rPr>
        <w:t>sftp://[user@]host/file)</w:t>
      </w:r>
    </w:p>
    <w:p w14:paraId="671C55C5" w14:textId="77777777" w:rsidR="001E1C92" w:rsidRPr="00DD4A65" w:rsidRDefault="001E1C92" w:rsidP="00355DDD">
      <w:pPr>
        <w:pStyle w:val="BodyText"/>
        <w:spacing w:before="4"/>
        <w:rPr>
          <w:rFonts w:cstheme="minorHAnsi"/>
          <w:szCs w:val="28"/>
        </w:rPr>
      </w:pPr>
    </w:p>
    <w:p w14:paraId="45134EDE" w14:textId="77777777" w:rsidR="001E1C92" w:rsidRPr="00DD4A65" w:rsidRDefault="001E1C92" w:rsidP="00355DDD">
      <w:pPr>
        <w:spacing w:before="1"/>
        <w:ind w:left="600"/>
        <w:rPr>
          <w:rFonts w:cstheme="minorHAnsi"/>
          <w:szCs w:val="28"/>
        </w:rPr>
      </w:pPr>
      <w:r w:rsidRPr="00DD4A65">
        <w:rPr>
          <w:rFonts w:cstheme="minorHAnsi"/>
          <w:w w:val="110"/>
          <w:szCs w:val="28"/>
        </w:rPr>
        <w:t>To</w:t>
      </w:r>
      <w:r w:rsidRPr="00DD4A65">
        <w:rPr>
          <w:rFonts w:cstheme="minorHAnsi"/>
          <w:spacing w:val="1"/>
          <w:w w:val="110"/>
          <w:szCs w:val="28"/>
        </w:rPr>
        <w:t xml:space="preserve"> </w:t>
      </w:r>
      <w:r w:rsidRPr="00DD4A65">
        <w:rPr>
          <w:rFonts w:cstheme="minorHAnsi"/>
          <w:w w:val="110"/>
          <w:szCs w:val="28"/>
        </w:rPr>
        <w:t>delete</w:t>
      </w:r>
      <w:r w:rsidRPr="00DD4A65">
        <w:rPr>
          <w:rFonts w:cstheme="minorHAnsi"/>
          <w:spacing w:val="7"/>
          <w:w w:val="110"/>
          <w:szCs w:val="28"/>
        </w:rPr>
        <w:t xml:space="preserve"> </w:t>
      </w:r>
      <w:r w:rsidRPr="00DD4A65">
        <w:rPr>
          <w:rFonts w:cstheme="minorHAnsi"/>
          <w:w w:val="110"/>
          <w:szCs w:val="28"/>
        </w:rPr>
        <w:t>the</w:t>
      </w:r>
      <w:r w:rsidRPr="00DD4A65">
        <w:rPr>
          <w:rFonts w:cstheme="minorHAnsi"/>
          <w:spacing w:val="7"/>
          <w:w w:val="110"/>
          <w:szCs w:val="28"/>
        </w:rPr>
        <w:t xml:space="preserve"> </w:t>
      </w:r>
      <w:r w:rsidRPr="00DD4A65">
        <w:rPr>
          <w:rFonts w:cstheme="minorHAnsi"/>
          <w:w w:val="110"/>
          <w:szCs w:val="28"/>
        </w:rPr>
        <w:t>key,</w:t>
      </w:r>
      <w:r w:rsidRPr="00DD4A65">
        <w:rPr>
          <w:rFonts w:cstheme="minorHAnsi"/>
          <w:spacing w:val="14"/>
          <w:w w:val="110"/>
          <w:szCs w:val="28"/>
        </w:rPr>
        <w:t xml:space="preserve"> </w:t>
      </w:r>
      <w:r w:rsidRPr="00DD4A65">
        <w:rPr>
          <w:rFonts w:cstheme="minorHAnsi"/>
          <w:w w:val="110"/>
          <w:szCs w:val="28"/>
        </w:rPr>
        <w:t>use</w:t>
      </w:r>
      <w:r w:rsidRPr="00DD4A65">
        <w:rPr>
          <w:rFonts w:cstheme="minorHAnsi"/>
          <w:spacing w:val="7"/>
          <w:w w:val="110"/>
          <w:szCs w:val="28"/>
        </w:rPr>
        <w:t xml:space="preserve"> </w:t>
      </w:r>
      <w:r w:rsidRPr="00DD4A65">
        <w:rPr>
          <w:rFonts w:cstheme="minorHAnsi"/>
          <w:w w:val="110"/>
          <w:szCs w:val="28"/>
        </w:rPr>
        <w:t>the</w:t>
      </w:r>
      <w:r w:rsidRPr="00DD4A65">
        <w:rPr>
          <w:rFonts w:cstheme="minorHAnsi"/>
          <w:spacing w:val="7"/>
          <w:w w:val="110"/>
          <w:szCs w:val="28"/>
        </w:rPr>
        <w:t xml:space="preserve"> </w:t>
      </w:r>
      <w:r w:rsidRPr="00DD4A65">
        <w:rPr>
          <w:rFonts w:cstheme="minorHAnsi"/>
          <w:w w:val="110"/>
          <w:szCs w:val="28"/>
        </w:rPr>
        <w:t>command</w:t>
      </w:r>
      <w:r w:rsidRPr="00DD4A65">
        <w:rPr>
          <w:rFonts w:cstheme="minorHAnsi"/>
          <w:spacing w:val="13"/>
          <w:w w:val="110"/>
          <w:szCs w:val="28"/>
        </w:rPr>
        <w:t xml:space="preserve"> </w:t>
      </w:r>
      <w:r w:rsidRPr="00DD4A65">
        <w:rPr>
          <w:rFonts w:cstheme="minorHAnsi"/>
          <w:b/>
          <w:w w:val="110"/>
          <w:szCs w:val="28"/>
        </w:rPr>
        <w:t>Azure-cred</w:t>
      </w:r>
      <w:r w:rsidRPr="00DD4A65">
        <w:rPr>
          <w:rFonts w:cstheme="minorHAnsi"/>
          <w:b/>
          <w:spacing w:val="-7"/>
          <w:w w:val="110"/>
          <w:szCs w:val="28"/>
        </w:rPr>
        <w:t xml:space="preserve"> </w:t>
      </w:r>
      <w:r w:rsidRPr="00DD4A65">
        <w:rPr>
          <w:rFonts w:cstheme="minorHAnsi"/>
          <w:b/>
          <w:spacing w:val="-2"/>
          <w:w w:val="110"/>
          <w:szCs w:val="28"/>
        </w:rPr>
        <w:t>delete</w:t>
      </w:r>
      <w:r w:rsidRPr="00DD4A65">
        <w:rPr>
          <w:rFonts w:cstheme="minorHAnsi"/>
          <w:spacing w:val="-2"/>
          <w:w w:val="110"/>
          <w:szCs w:val="28"/>
        </w:rPr>
        <w:t>.</w:t>
      </w:r>
    </w:p>
    <w:p w14:paraId="10C56E7F" w14:textId="77777777" w:rsidR="001E1C92" w:rsidRPr="00121DD3" w:rsidRDefault="001E1C92">
      <w:pPr>
        <w:pStyle w:val="ListParagraph"/>
        <w:widowControl w:val="0"/>
        <w:numPr>
          <w:ilvl w:val="0"/>
          <w:numId w:val="35"/>
        </w:numPr>
        <w:tabs>
          <w:tab w:val="left" w:pos="345"/>
        </w:tabs>
        <w:autoSpaceDE w:val="0"/>
        <w:autoSpaceDN w:val="0"/>
        <w:spacing w:before="229" w:after="0" w:line="240" w:lineRule="auto"/>
        <w:ind w:right="256"/>
        <w:jc w:val="center"/>
        <w:rPr>
          <w:rFonts w:cstheme="minorHAnsi"/>
          <w:szCs w:val="28"/>
        </w:rPr>
      </w:pPr>
      <w:r w:rsidRPr="00121DD3">
        <w:rPr>
          <w:rFonts w:cstheme="minorHAnsi"/>
          <w:w w:val="115"/>
          <w:szCs w:val="28"/>
        </w:rPr>
        <w:t>Verify</w:t>
      </w:r>
      <w:r w:rsidRPr="00121DD3">
        <w:rPr>
          <w:rFonts w:cstheme="minorHAnsi"/>
          <w:spacing w:val="12"/>
          <w:w w:val="115"/>
          <w:szCs w:val="28"/>
        </w:rPr>
        <w:t xml:space="preserve"> </w:t>
      </w:r>
      <w:r w:rsidRPr="00121DD3">
        <w:rPr>
          <w:rFonts w:cstheme="minorHAnsi"/>
          <w:w w:val="115"/>
          <w:szCs w:val="28"/>
        </w:rPr>
        <w:t>the</w:t>
      </w:r>
      <w:r w:rsidRPr="00121DD3">
        <w:rPr>
          <w:rFonts w:cstheme="minorHAnsi"/>
          <w:spacing w:val="12"/>
          <w:w w:val="115"/>
          <w:szCs w:val="28"/>
        </w:rPr>
        <w:t xml:space="preserve"> </w:t>
      </w:r>
      <w:r w:rsidRPr="00121DD3">
        <w:rPr>
          <w:rFonts w:cstheme="minorHAnsi"/>
          <w:w w:val="115"/>
          <w:szCs w:val="28"/>
        </w:rPr>
        <w:t>imported</w:t>
      </w:r>
      <w:r w:rsidRPr="00121DD3">
        <w:rPr>
          <w:rFonts w:cstheme="minorHAnsi"/>
          <w:spacing w:val="20"/>
          <w:w w:val="115"/>
          <w:szCs w:val="28"/>
        </w:rPr>
        <w:t xml:space="preserve"> </w:t>
      </w:r>
      <w:r w:rsidRPr="00121DD3">
        <w:rPr>
          <w:rFonts w:cstheme="minorHAnsi"/>
          <w:w w:val="115"/>
          <w:szCs w:val="28"/>
        </w:rPr>
        <w:t>Azure</w:t>
      </w:r>
      <w:r w:rsidRPr="00121DD3">
        <w:rPr>
          <w:rFonts w:cstheme="minorHAnsi"/>
          <w:spacing w:val="13"/>
          <w:w w:val="115"/>
          <w:szCs w:val="28"/>
        </w:rPr>
        <w:t xml:space="preserve"> </w:t>
      </w:r>
      <w:r w:rsidRPr="00121DD3">
        <w:rPr>
          <w:rFonts w:cstheme="minorHAnsi"/>
          <w:w w:val="115"/>
          <w:szCs w:val="28"/>
        </w:rPr>
        <w:t>Access</w:t>
      </w:r>
      <w:r w:rsidRPr="00121DD3">
        <w:rPr>
          <w:rFonts w:cstheme="minorHAnsi"/>
          <w:spacing w:val="7"/>
          <w:w w:val="115"/>
          <w:szCs w:val="28"/>
        </w:rPr>
        <w:t xml:space="preserve"> </w:t>
      </w:r>
      <w:r w:rsidRPr="00121DD3">
        <w:rPr>
          <w:rFonts w:cstheme="minorHAnsi"/>
          <w:w w:val="115"/>
          <w:szCs w:val="28"/>
        </w:rPr>
        <w:t>keys</w:t>
      </w:r>
      <w:r w:rsidRPr="00121DD3">
        <w:rPr>
          <w:rFonts w:cstheme="minorHAnsi"/>
          <w:spacing w:val="8"/>
          <w:w w:val="115"/>
          <w:szCs w:val="28"/>
        </w:rPr>
        <w:t xml:space="preserve"> </w:t>
      </w:r>
      <w:r w:rsidRPr="00121DD3">
        <w:rPr>
          <w:rFonts w:cstheme="minorHAnsi"/>
          <w:w w:val="115"/>
          <w:szCs w:val="28"/>
        </w:rPr>
        <w:t>by</w:t>
      </w:r>
      <w:r w:rsidRPr="00121DD3">
        <w:rPr>
          <w:rFonts w:cstheme="minorHAnsi"/>
          <w:spacing w:val="12"/>
          <w:w w:val="115"/>
          <w:szCs w:val="28"/>
        </w:rPr>
        <w:t xml:space="preserve"> </w:t>
      </w:r>
      <w:r w:rsidRPr="00121DD3">
        <w:rPr>
          <w:rFonts w:cstheme="minorHAnsi"/>
          <w:w w:val="115"/>
          <w:szCs w:val="28"/>
        </w:rPr>
        <w:t>below</w:t>
      </w:r>
      <w:r w:rsidRPr="00121DD3">
        <w:rPr>
          <w:rFonts w:cstheme="minorHAnsi"/>
          <w:spacing w:val="19"/>
          <w:w w:val="115"/>
          <w:szCs w:val="28"/>
        </w:rPr>
        <w:t xml:space="preserve"> </w:t>
      </w:r>
      <w:r w:rsidRPr="00121DD3">
        <w:rPr>
          <w:rFonts w:cstheme="minorHAnsi"/>
          <w:w w:val="115"/>
          <w:szCs w:val="28"/>
        </w:rPr>
        <w:t>mentioned</w:t>
      </w:r>
      <w:r w:rsidRPr="00121DD3">
        <w:rPr>
          <w:rFonts w:cstheme="minorHAnsi"/>
          <w:spacing w:val="19"/>
          <w:w w:val="115"/>
          <w:szCs w:val="28"/>
        </w:rPr>
        <w:t xml:space="preserve"> </w:t>
      </w:r>
      <w:r w:rsidRPr="00121DD3">
        <w:rPr>
          <w:rFonts w:cstheme="minorHAnsi"/>
          <w:spacing w:val="-2"/>
          <w:w w:val="115"/>
          <w:szCs w:val="28"/>
        </w:rPr>
        <w:t>commands:</w:t>
      </w:r>
    </w:p>
    <w:p w14:paraId="012CBB6F" w14:textId="77777777" w:rsidR="001E1C92" w:rsidRPr="00DD4A65" w:rsidRDefault="001E1C92" w:rsidP="00355DDD">
      <w:pPr>
        <w:spacing w:before="229" w:line="460" w:lineRule="auto"/>
        <w:ind w:left="600" w:right="4228"/>
        <w:rPr>
          <w:rFonts w:cstheme="minorHAnsi"/>
          <w:szCs w:val="28"/>
        </w:rPr>
      </w:pPr>
      <w:proofErr w:type="spellStart"/>
      <w:r w:rsidRPr="00DD4A65">
        <w:rPr>
          <w:rFonts w:cstheme="minorHAnsi"/>
          <w:szCs w:val="28"/>
        </w:rPr>
        <w:t>vThunder</w:t>
      </w:r>
      <w:proofErr w:type="spellEnd"/>
      <w:r w:rsidRPr="00DD4A65">
        <w:rPr>
          <w:rFonts w:cstheme="minorHAnsi"/>
          <w:szCs w:val="28"/>
        </w:rPr>
        <w:t xml:space="preserve">-Active(config)(NOLICENSE)#admin ad </w:t>
      </w:r>
      <w:proofErr w:type="spellStart"/>
      <w:r w:rsidRPr="00DD4A65">
        <w:rPr>
          <w:rFonts w:cstheme="minorHAnsi"/>
          <w:szCs w:val="28"/>
        </w:rPr>
        <w:t>vThunder</w:t>
      </w:r>
      <w:proofErr w:type="spellEnd"/>
      <w:r w:rsidRPr="00DD4A65">
        <w:rPr>
          <w:rFonts w:cstheme="minorHAnsi"/>
          <w:szCs w:val="28"/>
        </w:rPr>
        <w:t>-Active(config)(NOLICENSE)#admin</w:t>
      </w:r>
      <w:r w:rsidRPr="00DD4A65">
        <w:rPr>
          <w:rFonts w:cstheme="minorHAnsi"/>
          <w:spacing w:val="-32"/>
          <w:szCs w:val="28"/>
        </w:rPr>
        <w:t xml:space="preserve"> </w:t>
      </w:r>
      <w:r w:rsidRPr="00DD4A65">
        <w:rPr>
          <w:rFonts w:cstheme="minorHAnsi"/>
          <w:szCs w:val="28"/>
        </w:rPr>
        <w:t>admin</w:t>
      </w:r>
    </w:p>
    <w:p w14:paraId="2C1F34C4" w14:textId="77777777" w:rsidR="001E1C92" w:rsidRPr="00DD4A65" w:rsidRDefault="001E1C92" w:rsidP="00355DDD">
      <w:pPr>
        <w:spacing w:line="350" w:lineRule="auto"/>
        <w:ind w:left="600" w:right="628"/>
        <w:rPr>
          <w:rFonts w:cstheme="minorHAnsi"/>
          <w:szCs w:val="28"/>
        </w:rPr>
      </w:pPr>
      <w:proofErr w:type="spellStart"/>
      <w:r w:rsidRPr="00DD4A65">
        <w:rPr>
          <w:rFonts w:cstheme="minorHAnsi"/>
          <w:szCs w:val="28"/>
        </w:rPr>
        <w:t>vThunder</w:t>
      </w:r>
      <w:proofErr w:type="spellEnd"/>
      <w:r w:rsidRPr="00DD4A65">
        <w:rPr>
          <w:rFonts w:cstheme="minorHAnsi"/>
          <w:szCs w:val="28"/>
        </w:rPr>
        <w:t>-Active(</w:t>
      </w:r>
      <w:proofErr w:type="spellStart"/>
      <w:r w:rsidRPr="00DD4A65">
        <w:rPr>
          <w:rFonts w:cstheme="minorHAnsi"/>
          <w:szCs w:val="28"/>
        </w:rPr>
        <w:t>config-admin:admin</w:t>
      </w:r>
      <w:proofErr w:type="spellEnd"/>
      <w:r w:rsidRPr="00DD4A65">
        <w:rPr>
          <w:rFonts w:cstheme="minorHAnsi"/>
          <w:szCs w:val="28"/>
        </w:rPr>
        <w:t>)(NOLICENSE)#azure-cred</w:t>
      </w:r>
      <w:r w:rsidRPr="00DD4A65">
        <w:rPr>
          <w:rFonts w:cstheme="minorHAnsi"/>
          <w:spacing w:val="-20"/>
          <w:szCs w:val="28"/>
        </w:rPr>
        <w:t xml:space="preserve"> </w:t>
      </w:r>
      <w:r w:rsidRPr="00DD4A65">
        <w:rPr>
          <w:rFonts w:cstheme="minorHAnsi"/>
          <w:szCs w:val="28"/>
        </w:rPr>
        <w:t>import</w:t>
      </w:r>
      <w:r w:rsidRPr="00DD4A65">
        <w:rPr>
          <w:rFonts w:cstheme="minorHAnsi"/>
          <w:spacing w:val="-20"/>
          <w:szCs w:val="28"/>
        </w:rPr>
        <w:t xml:space="preserve"> </w:t>
      </w:r>
      <w:r w:rsidRPr="00DD4A65">
        <w:rPr>
          <w:rFonts w:cstheme="minorHAnsi"/>
          <w:szCs w:val="28"/>
        </w:rPr>
        <w:t xml:space="preserve">scp://user- </w:t>
      </w:r>
      <w:r w:rsidRPr="00DD4A65">
        <w:rPr>
          <w:rFonts w:cstheme="minorHAnsi"/>
          <w:spacing w:val="-2"/>
          <w:szCs w:val="28"/>
        </w:rPr>
        <w:t>name@&lt;</w:t>
      </w:r>
      <w:proofErr w:type="spellStart"/>
      <w:r w:rsidRPr="00DD4A65">
        <w:rPr>
          <w:rFonts w:cstheme="minorHAnsi"/>
          <w:spacing w:val="-2"/>
          <w:szCs w:val="28"/>
        </w:rPr>
        <w:t>ip-addr</w:t>
      </w:r>
      <w:proofErr w:type="spellEnd"/>
      <w:r w:rsidRPr="00DD4A65">
        <w:rPr>
          <w:rFonts w:cstheme="minorHAnsi"/>
          <w:spacing w:val="-2"/>
          <w:szCs w:val="28"/>
        </w:rPr>
        <w:t>&gt;:/&lt;file-path&gt;/cred.txt</w:t>
      </w:r>
    </w:p>
    <w:p w14:paraId="443819D2" w14:textId="089F2F70" w:rsidR="001E1C92" w:rsidRPr="00DD4A65" w:rsidRDefault="001E1C92" w:rsidP="00355DDD">
      <w:pPr>
        <w:spacing w:before="104" w:line="460" w:lineRule="auto"/>
        <w:ind w:left="600" w:right="2308"/>
        <w:rPr>
          <w:rFonts w:cstheme="minorHAnsi"/>
          <w:szCs w:val="28"/>
        </w:rPr>
      </w:pPr>
      <w:proofErr w:type="spellStart"/>
      <w:r w:rsidRPr="00DD4A65">
        <w:rPr>
          <w:rFonts w:cstheme="minorHAnsi"/>
          <w:szCs w:val="28"/>
        </w:rPr>
        <w:t>vThunder</w:t>
      </w:r>
      <w:proofErr w:type="spellEnd"/>
      <w:r w:rsidRPr="00DD4A65">
        <w:rPr>
          <w:rFonts w:cstheme="minorHAnsi"/>
          <w:szCs w:val="28"/>
        </w:rPr>
        <w:t>-Active(</w:t>
      </w:r>
      <w:proofErr w:type="spellStart"/>
      <w:r w:rsidRPr="00DD4A65">
        <w:rPr>
          <w:rFonts w:cstheme="minorHAnsi"/>
          <w:szCs w:val="28"/>
        </w:rPr>
        <w:t>config-admin:admin</w:t>
      </w:r>
      <w:proofErr w:type="spellEnd"/>
      <w:r w:rsidRPr="00DD4A65">
        <w:rPr>
          <w:rFonts w:cstheme="minorHAnsi"/>
          <w:szCs w:val="28"/>
        </w:rPr>
        <w:t xml:space="preserve">)(NOLICENSE)#azure-cred </w:t>
      </w:r>
      <w:proofErr w:type="spellStart"/>
      <w:r w:rsidRPr="00DD4A65">
        <w:rPr>
          <w:rFonts w:cstheme="minorHAnsi"/>
          <w:szCs w:val="28"/>
        </w:rPr>
        <w:t>sh</w:t>
      </w:r>
      <w:proofErr w:type="spellEnd"/>
      <w:r w:rsidRPr="00DD4A65">
        <w:rPr>
          <w:rFonts w:cstheme="minorHAnsi"/>
          <w:szCs w:val="28"/>
        </w:rPr>
        <w:t xml:space="preserve"> </w:t>
      </w:r>
      <w:proofErr w:type="spellStart"/>
      <w:r w:rsidRPr="00DD4A65">
        <w:rPr>
          <w:rFonts w:cstheme="minorHAnsi"/>
          <w:szCs w:val="28"/>
        </w:rPr>
        <w:t>vThunder</w:t>
      </w:r>
      <w:proofErr w:type="spellEnd"/>
      <w:r w:rsidRPr="00DD4A65">
        <w:rPr>
          <w:rFonts w:cstheme="minorHAnsi"/>
          <w:szCs w:val="28"/>
        </w:rPr>
        <w:t>-Active(</w:t>
      </w:r>
      <w:proofErr w:type="spellStart"/>
      <w:r w:rsidRPr="00DD4A65">
        <w:rPr>
          <w:rFonts w:cstheme="minorHAnsi"/>
          <w:szCs w:val="28"/>
        </w:rPr>
        <w:t>config-admin:admin</w:t>
      </w:r>
      <w:proofErr w:type="spellEnd"/>
      <w:r w:rsidRPr="00DD4A65">
        <w:rPr>
          <w:rFonts w:cstheme="minorHAnsi"/>
          <w:szCs w:val="28"/>
        </w:rPr>
        <w:t>)(NOLICENSE)#azure-cred</w:t>
      </w:r>
      <w:r w:rsidRPr="00DD4A65">
        <w:rPr>
          <w:rFonts w:cstheme="minorHAnsi"/>
          <w:spacing w:val="-32"/>
          <w:szCs w:val="28"/>
        </w:rPr>
        <w:t xml:space="preserve"> </w:t>
      </w:r>
      <w:r w:rsidRPr="00DD4A65">
        <w:rPr>
          <w:rFonts w:cstheme="minorHAnsi"/>
          <w:szCs w:val="28"/>
        </w:rPr>
        <w:lastRenderedPageBreak/>
        <w:t xml:space="preserve">show SUB_ID = </w:t>
      </w:r>
      <w:r w:rsidR="0085637E" w:rsidRPr="00DD4A65">
        <w:rPr>
          <w:rFonts w:cstheme="minorHAnsi"/>
          <w:szCs w:val="28"/>
        </w:rPr>
        <w:t>'dfe16a52-</w:t>
      </w:r>
      <w:r w:rsidR="0085637E">
        <w:rPr>
          <w:rFonts w:cstheme="minorHAnsi"/>
          <w:szCs w:val="28"/>
        </w:rPr>
        <w:t>xxxx</w:t>
      </w:r>
      <w:r w:rsidR="0085637E" w:rsidRPr="00DD4A65">
        <w:rPr>
          <w:rFonts w:cstheme="minorHAnsi"/>
          <w:szCs w:val="28"/>
        </w:rPr>
        <w:t>-</w:t>
      </w:r>
      <w:r w:rsidR="0085637E">
        <w:rPr>
          <w:rFonts w:cstheme="minorHAnsi"/>
          <w:szCs w:val="28"/>
        </w:rPr>
        <w:t>xxxx</w:t>
      </w:r>
      <w:r w:rsidR="0085637E" w:rsidRPr="00DD4A65">
        <w:rPr>
          <w:rFonts w:cstheme="minorHAnsi"/>
          <w:szCs w:val="28"/>
        </w:rPr>
        <w:t>-</w:t>
      </w:r>
      <w:r w:rsidR="0085637E">
        <w:rPr>
          <w:rFonts w:cstheme="minorHAnsi"/>
          <w:szCs w:val="28"/>
        </w:rPr>
        <w:t>xxxx</w:t>
      </w:r>
      <w:r w:rsidR="0085637E" w:rsidRPr="00DD4A65">
        <w:rPr>
          <w:rFonts w:cstheme="minorHAnsi"/>
          <w:szCs w:val="28"/>
        </w:rPr>
        <w:t>-91767a54</w:t>
      </w:r>
      <w:r w:rsidR="0085637E">
        <w:rPr>
          <w:rFonts w:cstheme="minorHAnsi"/>
          <w:szCs w:val="28"/>
        </w:rPr>
        <w:t>xxxx</w:t>
      </w:r>
      <w:r w:rsidR="0085637E" w:rsidRPr="00DD4A65">
        <w:rPr>
          <w:rFonts w:cstheme="minorHAnsi"/>
          <w:szCs w:val="28"/>
        </w:rPr>
        <w:t>'</w:t>
      </w:r>
    </w:p>
    <w:p w14:paraId="012A5AA6" w14:textId="77777777" w:rsidR="00AC4B29" w:rsidRDefault="001E1C92" w:rsidP="00355DDD">
      <w:pPr>
        <w:spacing w:before="44" w:line="427" w:lineRule="auto"/>
        <w:ind w:left="600" w:right="3656"/>
        <w:rPr>
          <w:rFonts w:cstheme="minorHAnsi"/>
          <w:w w:val="115"/>
          <w:szCs w:val="28"/>
        </w:rPr>
      </w:pPr>
      <w:proofErr w:type="spellStart"/>
      <w:r w:rsidRPr="00DD4A65">
        <w:rPr>
          <w:rFonts w:cstheme="minorHAnsi"/>
          <w:w w:val="115"/>
          <w:szCs w:val="28"/>
        </w:rPr>
        <w:t>client_id</w:t>
      </w:r>
      <w:proofErr w:type="spellEnd"/>
      <w:r w:rsidRPr="00DD4A65">
        <w:rPr>
          <w:rFonts w:cstheme="minorHAnsi"/>
          <w:w w:val="115"/>
          <w:szCs w:val="28"/>
        </w:rPr>
        <w:t xml:space="preserve"> = </w:t>
      </w:r>
      <w:r w:rsidR="00AC4B29" w:rsidRPr="00355DDD">
        <w:rPr>
          <w:rFonts w:cstheme="minorHAnsi"/>
          <w:szCs w:val="28"/>
        </w:rPr>
        <w:t>'cc4c86xx-65b3-48xx-a3xx-610cxxxxxxxx</w:t>
      </w:r>
      <w:r w:rsidR="00AC4B29">
        <w:rPr>
          <w:rFonts w:cstheme="minorHAnsi"/>
          <w:w w:val="115"/>
          <w:szCs w:val="28"/>
        </w:rPr>
        <w:t>’</w:t>
      </w:r>
    </w:p>
    <w:p w14:paraId="02A7E674" w14:textId="77777777" w:rsidR="00FF7E0E" w:rsidRDefault="001E1C92" w:rsidP="00355DDD">
      <w:pPr>
        <w:spacing w:before="44" w:line="427" w:lineRule="auto"/>
        <w:ind w:left="600" w:right="3656"/>
        <w:rPr>
          <w:rFonts w:cstheme="minorHAnsi"/>
          <w:w w:val="115"/>
          <w:szCs w:val="28"/>
        </w:rPr>
      </w:pPr>
      <w:r w:rsidRPr="00DD4A65">
        <w:rPr>
          <w:rFonts w:cstheme="minorHAnsi"/>
          <w:w w:val="115"/>
          <w:szCs w:val="28"/>
        </w:rPr>
        <w:t xml:space="preserve">secret = </w:t>
      </w:r>
      <w:r w:rsidR="00FF7E0E" w:rsidRPr="00DD4A65">
        <w:rPr>
          <w:rFonts w:cstheme="minorHAnsi"/>
          <w:w w:val="115"/>
          <w:szCs w:val="28"/>
        </w:rPr>
        <w:t>'</w:t>
      </w:r>
      <w:r w:rsidR="00FF7E0E">
        <w:rPr>
          <w:rFonts w:cstheme="minorHAnsi"/>
          <w:w w:val="115"/>
          <w:szCs w:val="28"/>
        </w:rPr>
        <w:t>xxxx</w:t>
      </w:r>
      <w:r w:rsidR="00FF7E0E" w:rsidRPr="00DD4A65">
        <w:rPr>
          <w:rFonts w:cstheme="minorHAnsi"/>
          <w:w w:val="115"/>
          <w:szCs w:val="28"/>
        </w:rPr>
        <w:t>_XGEd9u0</w:t>
      </w:r>
      <w:r w:rsidR="00FF7E0E">
        <w:rPr>
          <w:rFonts w:cstheme="minorHAnsi"/>
          <w:w w:val="115"/>
          <w:szCs w:val="28"/>
        </w:rPr>
        <w:t>xxxx</w:t>
      </w:r>
      <w:r w:rsidR="00FF7E0E" w:rsidRPr="00DD4A65">
        <w:rPr>
          <w:rFonts w:cstheme="minorHAnsi"/>
          <w:w w:val="115"/>
          <w:szCs w:val="28"/>
        </w:rPr>
        <w:t>2Css=</w:t>
      </w:r>
      <w:r w:rsidR="00FF7E0E">
        <w:rPr>
          <w:rFonts w:cstheme="minorHAnsi"/>
          <w:w w:val="115"/>
          <w:szCs w:val="28"/>
        </w:rPr>
        <w:t>xxxx</w:t>
      </w:r>
      <w:r w:rsidR="00FF7E0E" w:rsidRPr="00DD4A65">
        <w:rPr>
          <w:rFonts w:cstheme="minorHAnsi"/>
          <w:w w:val="115"/>
          <w:szCs w:val="28"/>
        </w:rPr>
        <w:t xml:space="preserve">?8bf-0b' </w:t>
      </w:r>
    </w:p>
    <w:p w14:paraId="7B9A8AB5" w14:textId="77777777" w:rsidR="00B11F86" w:rsidRPr="00DD4A65" w:rsidRDefault="001E1C92" w:rsidP="00B11F86">
      <w:pPr>
        <w:spacing w:before="44" w:line="427" w:lineRule="auto"/>
        <w:ind w:left="600" w:right="3656"/>
        <w:rPr>
          <w:rFonts w:cstheme="minorHAnsi"/>
          <w:szCs w:val="28"/>
        </w:rPr>
      </w:pPr>
      <w:r w:rsidRPr="00DD4A65">
        <w:rPr>
          <w:rFonts w:cstheme="minorHAnsi"/>
          <w:szCs w:val="28"/>
        </w:rPr>
        <w:t xml:space="preserve">tenant = </w:t>
      </w:r>
      <w:r w:rsidR="00B11F86" w:rsidRPr="00DD4A65">
        <w:rPr>
          <w:rFonts w:cstheme="minorHAnsi"/>
          <w:szCs w:val="28"/>
        </w:rPr>
        <w:t>'1e94d</w:t>
      </w:r>
      <w:r w:rsidR="00B11F86">
        <w:rPr>
          <w:rFonts w:cstheme="minorHAnsi"/>
          <w:szCs w:val="28"/>
        </w:rPr>
        <w:t>xxx</w:t>
      </w:r>
      <w:r w:rsidR="00B11F86" w:rsidRPr="00DD4A65">
        <w:rPr>
          <w:rFonts w:cstheme="minorHAnsi"/>
          <w:szCs w:val="28"/>
        </w:rPr>
        <w:t>-</w:t>
      </w:r>
      <w:r w:rsidR="00B11F86">
        <w:rPr>
          <w:rFonts w:cstheme="minorHAnsi"/>
          <w:szCs w:val="28"/>
        </w:rPr>
        <w:t>xxxx</w:t>
      </w:r>
      <w:r w:rsidR="00B11F86" w:rsidRPr="00DD4A65">
        <w:rPr>
          <w:rFonts w:cstheme="minorHAnsi"/>
          <w:szCs w:val="28"/>
        </w:rPr>
        <w:t>-</w:t>
      </w:r>
      <w:r w:rsidR="00B11F86">
        <w:rPr>
          <w:rFonts w:cstheme="minorHAnsi"/>
          <w:szCs w:val="28"/>
        </w:rPr>
        <w:t>xxxx</w:t>
      </w:r>
      <w:r w:rsidR="00B11F86" w:rsidRPr="00DD4A65">
        <w:rPr>
          <w:rFonts w:cstheme="minorHAnsi"/>
          <w:szCs w:val="28"/>
        </w:rPr>
        <w:t>-</w:t>
      </w:r>
      <w:r w:rsidR="00B11F86">
        <w:rPr>
          <w:rFonts w:cstheme="minorHAnsi"/>
          <w:szCs w:val="28"/>
        </w:rPr>
        <w:t>xxxx</w:t>
      </w:r>
      <w:r w:rsidR="00B11F86" w:rsidRPr="00DD4A65">
        <w:rPr>
          <w:rFonts w:cstheme="minorHAnsi"/>
          <w:szCs w:val="28"/>
        </w:rPr>
        <w:t>-3b3e1b64</w:t>
      </w:r>
      <w:r w:rsidR="00B11F86">
        <w:rPr>
          <w:rFonts w:cstheme="minorHAnsi"/>
          <w:szCs w:val="28"/>
        </w:rPr>
        <w:t>xxxx</w:t>
      </w:r>
      <w:r w:rsidR="00B11F86" w:rsidRPr="00DD4A65">
        <w:rPr>
          <w:rFonts w:cstheme="minorHAnsi"/>
          <w:szCs w:val="28"/>
        </w:rPr>
        <w:t>'</w:t>
      </w:r>
    </w:p>
    <w:p w14:paraId="374371BB" w14:textId="72C84D58" w:rsidR="001E1C92" w:rsidRPr="00DD4A65" w:rsidRDefault="001E1C92" w:rsidP="00355DDD">
      <w:pPr>
        <w:spacing w:before="44" w:line="427" w:lineRule="auto"/>
        <w:ind w:left="600" w:right="3656"/>
        <w:rPr>
          <w:rFonts w:cstheme="minorHAnsi"/>
          <w:szCs w:val="28"/>
        </w:rPr>
      </w:pPr>
    </w:p>
    <w:p w14:paraId="316EEC66" w14:textId="77777777" w:rsidR="001E1C92" w:rsidRPr="00DD4A65" w:rsidRDefault="001E1C92" w:rsidP="00355DDD">
      <w:pPr>
        <w:spacing w:before="39"/>
        <w:ind w:left="600"/>
        <w:rPr>
          <w:rFonts w:cstheme="minorHAnsi"/>
          <w:szCs w:val="28"/>
        </w:rPr>
      </w:pPr>
      <w:proofErr w:type="spellStart"/>
      <w:r w:rsidRPr="00DD4A65">
        <w:rPr>
          <w:rFonts w:cstheme="minorHAnsi"/>
          <w:spacing w:val="-2"/>
          <w:szCs w:val="28"/>
        </w:rPr>
        <w:t>vThunder</w:t>
      </w:r>
      <w:proofErr w:type="spellEnd"/>
      <w:r w:rsidRPr="00DD4A65">
        <w:rPr>
          <w:rFonts w:cstheme="minorHAnsi"/>
          <w:spacing w:val="-2"/>
          <w:szCs w:val="28"/>
        </w:rPr>
        <w:t>-Active(</w:t>
      </w:r>
      <w:proofErr w:type="spellStart"/>
      <w:r w:rsidRPr="00DD4A65">
        <w:rPr>
          <w:rFonts w:cstheme="minorHAnsi"/>
          <w:spacing w:val="-2"/>
          <w:szCs w:val="28"/>
        </w:rPr>
        <w:t>config-admin:admin</w:t>
      </w:r>
      <w:proofErr w:type="spellEnd"/>
      <w:r w:rsidRPr="00DD4A65">
        <w:rPr>
          <w:rFonts w:cstheme="minorHAnsi"/>
          <w:spacing w:val="-2"/>
          <w:szCs w:val="28"/>
        </w:rPr>
        <w:t>)(NOLICENSE)#</w:t>
      </w:r>
    </w:p>
    <w:bookmarkEnd w:id="243"/>
    <w:p w14:paraId="6BA8F1A3" w14:textId="77777777" w:rsidR="002B4AD0" w:rsidRDefault="002B4AD0" w:rsidP="00E371A3"/>
    <w:p w14:paraId="289F7AE2" w14:textId="4FB07F29" w:rsidR="0050354F" w:rsidRPr="0072219A" w:rsidRDefault="00A379D3" w:rsidP="008028CA">
      <w:pPr>
        <w:pStyle w:val="Heading3"/>
        <w:rPr>
          <w:rFonts w:eastAsiaTheme="minorEastAsia"/>
          <w:sz w:val="28"/>
          <w:szCs w:val="28"/>
        </w:rPr>
      </w:pPr>
      <w:bookmarkStart w:id="244" w:name="_Create_Automation_Account"/>
      <w:bookmarkStart w:id="245" w:name="_Toc125728613"/>
      <w:bookmarkEnd w:id="244"/>
      <w:r w:rsidRPr="0072219A">
        <w:rPr>
          <w:rFonts w:eastAsiaTheme="minorEastAsia"/>
          <w:sz w:val="28"/>
          <w:szCs w:val="28"/>
        </w:rPr>
        <w:t>Configure</w:t>
      </w:r>
      <w:bookmarkEnd w:id="245"/>
    </w:p>
    <w:p w14:paraId="76A5557D" w14:textId="5121DFAE" w:rsidR="00E371A3" w:rsidRDefault="00E509D2" w:rsidP="00891F4B">
      <w:r>
        <w:t xml:space="preserve">Please refer </w:t>
      </w:r>
      <w:r w:rsidR="00016B5F">
        <w:t>PS</w:t>
      </w:r>
      <w:r w:rsidR="00A322B5" w:rsidRPr="00A322B5">
        <w:t>_TMPL_3NIC_NVM_VMSS_RUNBOOK_VARIABLES.json</w:t>
      </w:r>
    </w:p>
    <w:p w14:paraId="5B66DCD3" w14:textId="2022071C" w:rsidR="00A3076E" w:rsidRDefault="006B5253" w:rsidP="00891F4B">
      <w:r>
        <w:t>Needs to u</w:t>
      </w:r>
      <w:r w:rsidR="00A3076E">
        <w:t>pdate</w:t>
      </w:r>
      <w:r>
        <w:t xml:space="preserve"> few </w:t>
      </w:r>
      <w:r w:rsidR="00F648E8">
        <w:t>parameters:</w:t>
      </w:r>
    </w:p>
    <w:tbl>
      <w:tblPr>
        <w:tblStyle w:val="TableGrid"/>
        <w:tblW w:w="9145" w:type="dxa"/>
        <w:tblInd w:w="607" w:type="dxa"/>
        <w:tblLook w:val="04A0" w:firstRow="1" w:lastRow="0" w:firstColumn="1" w:lastColumn="0" w:noHBand="0" w:noVBand="1"/>
      </w:tblPr>
      <w:tblGrid>
        <w:gridCol w:w="744"/>
        <w:gridCol w:w="3141"/>
        <w:gridCol w:w="1443"/>
        <w:gridCol w:w="3817"/>
      </w:tblGrid>
      <w:tr w:rsidR="00EE55C4" w14:paraId="0708D3D1" w14:textId="77777777" w:rsidTr="00FB1C70">
        <w:tc>
          <w:tcPr>
            <w:tcW w:w="744" w:type="dxa"/>
          </w:tcPr>
          <w:p w14:paraId="1DE82C8C" w14:textId="77777777" w:rsidR="00EE55C4" w:rsidRDefault="00EE55C4" w:rsidP="00125572">
            <w:proofErr w:type="spellStart"/>
            <w:r>
              <w:t>S.No</w:t>
            </w:r>
            <w:proofErr w:type="spellEnd"/>
          </w:p>
        </w:tc>
        <w:tc>
          <w:tcPr>
            <w:tcW w:w="3141" w:type="dxa"/>
          </w:tcPr>
          <w:p w14:paraId="6F01AC0E" w14:textId="77777777" w:rsidR="00EE55C4" w:rsidRDefault="00EE55C4" w:rsidP="00125572">
            <w:r>
              <w:t>Name</w:t>
            </w:r>
          </w:p>
        </w:tc>
        <w:tc>
          <w:tcPr>
            <w:tcW w:w="1443" w:type="dxa"/>
          </w:tcPr>
          <w:p w14:paraId="2E3293F1" w14:textId="77777777" w:rsidR="00EE55C4" w:rsidRDefault="00EE55C4" w:rsidP="00125572">
            <w:r>
              <w:t>E</w:t>
            </w:r>
            <w:r w:rsidRPr="00BA23DA">
              <w:t>ncryption</w:t>
            </w:r>
          </w:p>
        </w:tc>
        <w:tc>
          <w:tcPr>
            <w:tcW w:w="3817" w:type="dxa"/>
          </w:tcPr>
          <w:p w14:paraId="65624BF5" w14:textId="77777777" w:rsidR="00EE55C4" w:rsidRDefault="00EE55C4" w:rsidP="00125572">
            <w:r>
              <w:t>Value</w:t>
            </w:r>
          </w:p>
        </w:tc>
      </w:tr>
      <w:tr w:rsidR="00EE55C4" w14:paraId="7AF24813" w14:textId="77777777" w:rsidTr="00FB1C70">
        <w:tc>
          <w:tcPr>
            <w:tcW w:w="744" w:type="dxa"/>
          </w:tcPr>
          <w:p w14:paraId="78B2BC48" w14:textId="77777777" w:rsidR="00EE55C4" w:rsidRDefault="00EE55C4" w:rsidP="00125572">
            <w:r>
              <w:t>1</w:t>
            </w:r>
          </w:p>
        </w:tc>
        <w:tc>
          <w:tcPr>
            <w:tcW w:w="3141" w:type="dxa"/>
          </w:tcPr>
          <w:p w14:paraId="7BEE21AB" w14:textId="77777777" w:rsidR="00EE55C4" w:rsidRDefault="00EE55C4" w:rsidP="00125572">
            <w:proofErr w:type="spellStart"/>
            <w:r>
              <w:t>azureAutoScaleResources</w:t>
            </w:r>
            <w:proofErr w:type="spellEnd"/>
          </w:p>
          <w:p w14:paraId="798EA5B6" w14:textId="77777777" w:rsidR="00EE55C4" w:rsidRDefault="00EE55C4" w:rsidP="00125572"/>
          <w:p w14:paraId="70783C69" w14:textId="77777777" w:rsidR="00EE55C4" w:rsidRDefault="00EE55C4" w:rsidP="00125572">
            <w:r>
              <w:t xml:space="preserve">Get Tenant ID and App ID/ClientID from </w:t>
            </w:r>
            <w:hyperlink w:anchor="_5._Collect_Azure" w:history="1">
              <w:r w:rsidRPr="00B81608">
                <w:rPr>
                  <w:rStyle w:val="Hyperlink"/>
                </w:rPr>
                <w:t>here</w:t>
              </w:r>
            </w:hyperlink>
            <w:r>
              <w:t xml:space="preserve">. </w:t>
            </w:r>
          </w:p>
          <w:p w14:paraId="4FB28DBE" w14:textId="77777777" w:rsidR="00EE55C4" w:rsidRDefault="00EE55C4" w:rsidP="00125572">
            <w:r>
              <w:t>You can get while access key generation section.</w:t>
            </w:r>
          </w:p>
          <w:p w14:paraId="0FF486C5" w14:textId="77777777" w:rsidR="00EE55C4" w:rsidRDefault="00EE55C4" w:rsidP="00125572"/>
          <w:p w14:paraId="32E2F7C1" w14:textId="77777777" w:rsidR="00EE55C4" w:rsidRDefault="00EE55C4" w:rsidP="00125572"/>
          <w:p w14:paraId="484765D4" w14:textId="77777777" w:rsidR="00EE55C4" w:rsidRDefault="00EE55C4" w:rsidP="00125572">
            <w:r>
              <w:t xml:space="preserve">No need to update </w:t>
            </w:r>
            <w:proofErr w:type="spellStart"/>
            <w:r w:rsidRPr="0045352F">
              <w:t>masterWebhookUrl</w:t>
            </w:r>
            <w:proofErr w:type="spellEnd"/>
            <w:r>
              <w:t xml:space="preserve"> it will </w:t>
            </w:r>
            <w:r>
              <w:lastRenderedPageBreak/>
              <w:t>be get updated automatically.</w:t>
            </w:r>
          </w:p>
          <w:p w14:paraId="761A5120" w14:textId="77777777" w:rsidR="00EE55C4" w:rsidRDefault="00EE55C4" w:rsidP="00125572"/>
        </w:tc>
        <w:tc>
          <w:tcPr>
            <w:tcW w:w="1443" w:type="dxa"/>
          </w:tcPr>
          <w:p w14:paraId="6AA73408" w14:textId="77777777" w:rsidR="00EE55C4" w:rsidRPr="00BA23DA" w:rsidRDefault="00EE55C4" w:rsidP="0012557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9B7C6"/>
                <w:sz w:val="20"/>
                <w:szCs w:val="20"/>
                <w:lang w:eastAsia="en-IN"/>
              </w:rPr>
            </w:pPr>
            <w:r>
              <w:rPr>
                <w:rFonts w:ascii="Courier New" w:eastAsia="Times New Roman" w:hAnsi="Courier New" w:cs="Courier New"/>
                <w:color w:val="A9B7C6"/>
                <w:sz w:val="20"/>
                <w:szCs w:val="20"/>
                <w:lang w:eastAsia="en-IN"/>
              </w:rPr>
              <w:lastRenderedPageBreak/>
              <w:t>No</w:t>
            </w:r>
          </w:p>
        </w:tc>
        <w:tc>
          <w:tcPr>
            <w:tcW w:w="3817" w:type="dxa"/>
          </w:tcPr>
          <w:p w14:paraId="2B83F70A" w14:textId="77777777" w:rsidR="00EE55C4" w:rsidRDefault="00EE55C4" w:rsidP="0012557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w:t>
            </w:r>
          </w:p>
          <w:p w14:paraId="00A91633" w14:textId="77777777" w:rsidR="00EE55C4" w:rsidRDefault="00EE55C4" w:rsidP="0012557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xml:space="preserve">    "</w:t>
            </w:r>
            <w:proofErr w:type="spellStart"/>
            <w:r>
              <w:t>resourceGroupName</w:t>
            </w:r>
            <w:proofErr w:type="spellEnd"/>
            <w:r>
              <w:t>": "</w:t>
            </w:r>
            <w:r w:rsidRPr="00A65361">
              <w:rPr>
                <w:i/>
                <w:iCs/>
                <w:color w:val="0070C0"/>
              </w:rPr>
              <w:t>vth_rg1</w:t>
            </w:r>
            <w:r>
              <w:t>",</w:t>
            </w:r>
          </w:p>
          <w:p w14:paraId="71C554A7" w14:textId="77777777" w:rsidR="00EE55C4" w:rsidRDefault="00EE55C4" w:rsidP="0012557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xml:space="preserve">    "</w:t>
            </w:r>
            <w:proofErr w:type="spellStart"/>
            <w:r>
              <w:t>automationAccountName</w:t>
            </w:r>
            <w:proofErr w:type="spellEnd"/>
            <w:r>
              <w:t>": "</w:t>
            </w:r>
            <w:proofErr w:type="spellStart"/>
            <w:r w:rsidRPr="00A65361">
              <w:rPr>
                <w:i/>
                <w:iCs/>
                <w:color w:val="0070C0"/>
              </w:rPr>
              <w:t>vth</w:t>
            </w:r>
            <w:proofErr w:type="spellEnd"/>
            <w:r w:rsidRPr="00A65361">
              <w:rPr>
                <w:i/>
                <w:iCs/>
                <w:color w:val="0070C0"/>
              </w:rPr>
              <w:t>-amt-</w:t>
            </w:r>
            <w:proofErr w:type="spellStart"/>
            <w:r w:rsidRPr="00A65361">
              <w:rPr>
                <w:i/>
                <w:iCs/>
                <w:color w:val="0070C0"/>
              </w:rPr>
              <w:t>acc</w:t>
            </w:r>
            <w:proofErr w:type="spellEnd"/>
            <w:r>
              <w:t>",</w:t>
            </w:r>
          </w:p>
          <w:p w14:paraId="3A4D785D" w14:textId="77777777" w:rsidR="00EE55C4" w:rsidRDefault="00EE55C4" w:rsidP="0012557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xml:space="preserve">    "</w:t>
            </w:r>
            <w:proofErr w:type="spellStart"/>
            <w:r>
              <w:t>vThunderScaleSetName</w:t>
            </w:r>
            <w:proofErr w:type="spellEnd"/>
            <w:r>
              <w:t>": "</w:t>
            </w:r>
            <w:proofErr w:type="spellStart"/>
            <w:r w:rsidRPr="00A65361">
              <w:rPr>
                <w:i/>
                <w:iCs/>
                <w:color w:val="0070C0"/>
              </w:rPr>
              <w:t>vth-vmss</w:t>
            </w:r>
            <w:proofErr w:type="spellEnd"/>
            <w:r>
              <w:t>",</w:t>
            </w:r>
          </w:p>
          <w:p w14:paraId="490F6A2A" w14:textId="77777777" w:rsidR="00EE55C4" w:rsidRDefault="00EE55C4" w:rsidP="0012557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xml:space="preserve">    "</w:t>
            </w:r>
            <w:proofErr w:type="spellStart"/>
            <w:r>
              <w:t>serverScaleSetName</w:t>
            </w:r>
            <w:proofErr w:type="spellEnd"/>
            <w:r>
              <w:t>": "</w:t>
            </w:r>
            <w:proofErr w:type="spellStart"/>
            <w:r w:rsidRPr="00A65361">
              <w:rPr>
                <w:i/>
                <w:iCs/>
                <w:color w:val="0070C0"/>
              </w:rPr>
              <w:t>vth</w:t>
            </w:r>
            <w:proofErr w:type="spellEnd"/>
            <w:r w:rsidRPr="00A65361">
              <w:rPr>
                <w:i/>
                <w:iCs/>
                <w:color w:val="0070C0"/>
              </w:rPr>
              <w:t>-server-</w:t>
            </w:r>
            <w:proofErr w:type="spellStart"/>
            <w:r w:rsidRPr="00A65361">
              <w:rPr>
                <w:i/>
                <w:iCs/>
                <w:color w:val="0070C0"/>
              </w:rPr>
              <w:t>vmss</w:t>
            </w:r>
            <w:proofErr w:type="spellEnd"/>
            <w:r>
              <w:t>",</w:t>
            </w:r>
          </w:p>
          <w:p w14:paraId="6F68BA0D" w14:textId="77777777" w:rsidR="00EE55C4" w:rsidRDefault="00EE55C4" w:rsidP="0012557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xml:space="preserve">    "</w:t>
            </w:r>
            <w:proofErr w:type="spellStart"/>
            <w:r>
              <w:t>storageAccountName</w:t>
            </w:r>
            <w:proofErr w:type="spellEnd"/>
            <w:r>
              <w:t>": "</w:t>
            </w:r>
            <w:proofErr w:type="spellStart"/>
            <w:r w:rsidRPr="00A65361">
              <w:rPr>
                <w:i/>
                <w:iCs/>
                <w:color w:val="0070C0"/>
              </w:rPr>
              <w:t>vth</w:t>
            </w:r>
            <w:r>
              <w:rPr>
                <w:i/>
                <w:iCs/>
                <w:color w:val="0070C0"/>
              </w:rPr>
              <w:t>under</w:t>
            </w:r>
            <w:r w:rsidRPr="00A65361">
              <w:rPr>
                <w:i/>
                <w:iCs/>
                <w:color w:val="0070C0"/>
              </w:rPr>
              <w:t>storage</w:t>
            </w:r>
            <w:proofErr w:type="spellEnd"/>
            <w:r>
              <w:t>",</w:t>
            </w:r>
          </w:p>
          <w:p w14:paraId="1FB67B09" w14:textId="77777777" w:rsidR="00EE55C4" w:rsidRDefault="00EE55C4" w:rsidP="0012557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lastRenderedPageBreak/>
              <w:t xml:space="preserve">    "</w:t>
            </w:r>
            <w:proofErr w:type="spellStart"/>
            <w:r>
              <w:t>appId</w:t>
            </w:r>
            <w:proofErr w:type="spellEnd"/>
            <w:r>
              <w:t>": "</w:t>
            </w:r>
            <w:r>
              <w:rPr>
                <w:i/>
                <w:iCs/>
                <w:color w:val="0070C0"/>
              </w:rPr>
              <w:t>XXX</w:t>
            </w:r>
            <w:r>
              <w:t>",</w:t>
            </w:r>
          </w:p>
          <w:p w14:paraId="369ADAEB" w14:textId="77777777" w:rsidR="00EE55C4" w:rsidRDefault="00EE55C4" w:rsidP="0012557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xml:space="preserve">    "</w:t>
            </w:r>
            <w:proofErr w:type="spellStart"/>
            <w:r>
              <w:t>tenantId</w:t>
            </w:r>
            <w:proofErr w:type="spellEnd"/>
            <w:r>
              <w:t>": "</w:t>
            </w:r>
            <w:r>
              <w:rPr>
                <w:i/>
                <w:iCs/>
                <w:color w:val="0070C0"/>
              </w:rPr>
              <w:t>XXX</w:t>
            </w:r>
            <w:r>
              <w:t>",</w:t>
            </w:r>
          </w:p>
          <w:p w14:paraId="6DCD2A42" w14:textId="77777777" w:rsidR="00EE55C4" w:rsidRDefault="00EE55C4" w:rsidP="0012557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xml:space="preserve">    "</w:t>
            </w:r>
            <w:proofErr w:type="spellStart"/>
            <w:r>
              <w:t>masterWebhookUrl</w:t>
            </w:r>
            <w:proofErr w:type="spellEnd"/>
            <w:r>
              <w:t xml:space="preserve">": </w:t>
            </w:r>
            <w:r w:rsidRPr="00A65361">
              <w:rPr>
                <w:i/>
                <w:iCs/>
                <w:color w:val="0070C0"/>
              </w:rPr>
              <w:t>"&lt;master-runbook-webhook-</w:t>
            </w:r>
            <w:proofErr w:type="spellStart"/>
            <w:r w:rsidRPr="00A65361">
              <w:rPr>
                <w:i/>
                <w:iCs/>
                <w:color w:val="0070C0"/>
              </w:rPr>
              <w:t>url</w:t>
            </w:r>
            <w:proofErr w:type="spellEnd"/>
            <w:r w:rsidRPr="00A65361">
              <w:rPr>
                <w:i/>
                <w:iCs/>
                <w:color w:val="0070C0"/>
              </w:rPr>
              <w:t>&gt;</w:t>
            </w:r>
            <w:r>
              <w:t>",</w:t>
            </w:r>
          </w:p>
          <w:p w14:paraId="72DB0B5A" w14:textId="77777777" w:rsidR="00EE55C4" w:rsidRDefault="00EE55C4" w:rsidP="0012557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xml:space="preserve">    "location": "</w:t>
            </w:r>
            <w:r w:rsidRPr="00A65361">
              <w:rPr>
                <w:i/>
                <w:iCs/>
                <w:color w:val="0070C0"/>
              </w:rPr>
              <w:t>South Central US</w:t>
            </w:r>
            <w:r>
              <w:t>"</w:t>
            </w:r>
          </w:p>
          <w:p w14:paraId="584F72C1" w14:textId="77777777" w:rsidR="00EE55C4" w:rsidRDefault="00EE55C4" w:rsidP="0012557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xml:space="preserve">  }</w:t>
            </w:r>
          </w:p>
        </w:tc>
      </w:tr>
      <w:tr w:rsidR="00EE55C4" w14:paraId="02BF8685" w14:textId="77777777" w:rsidTr="00FB1C70">
        <w:tc>
          <w:tcPr>
            <w:tcW w:w="744" w:type="dxa"/>
          </w:tcPr>
          <w:p w14:paraId="3BC40BAC" w14:textId="77777777" w:rsidR="00EE55C4" w:rsidRDefault="00EE55C4" w:rsidP="00125572">
            <w:r>
              <w:lastRenderedPageBreak/>
              <w:t>2</w:t>
            </w:r>
          </w:p>
        </w:tc>
        <w:tc>
          <w:tcPr>
            <w:tcW w:w="3141" w:type="dxa"/>
          </w:tcPr>
          <w:p w14:paraId="6B00883E" w14:textId="77777777" w:rsidR="00EE55C4" w:rsidRDefault="00EE55C4" w:rsidP="00125572">
            <w:proofErr w:type="spellStart"/>
            <w:r>
              <w:t>autoScaleParam</w:t>
            </w:r>
            <w:proofErr w:type="spellEnd"/>
          </w:p>
          <w:p w14:paraId="0E77ACA9" w14:textId="77777777" w:rsidR="00EE55C4" w:rsidRDefault="00EE55C4" w:rsidP="00125572"/>
          <w:p w14:paraId="202785DF" w14:textId="77777777" w:rsidR="00EE55C4" w:rsidRDefault="00EE55C4" w:rsidP="00125572">
            <w:r>
              <w:t xml:space="preserve">Set as per your needs. This params will applied only for </w:t>
            </w:r>
            <w:hyperlink w:anchor="_Chapter_4_–" w:history="1">
              <w:r w:rsidRPr="00EA4BB6">
                <w:rPr>
                  <w:rStyle w:val="Hyperlink"/>
                </w:rPr>
                <w:t>function base autoscaling</w:t>
              </w:r>
            </w:hyperlink>
            <w:r>
              <w:t>. Ignore for agent base autoscaling.</w:t>
            </w:r>
          </w:p>
        </w:tc>
        <w:tc>
          <w:tcPr>
            <w:tcW w:w="1443" w:type="dxa"/>
          </w:tcPr>
          <w:p w14:paraId="27477183" w14:textId="77777777" w:rsidR="00EE55C4" w:rsidRPr="00BA23DA" w:rsidRDefault="00EE55C4" w:rsidP="0012557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9B7C6"/>
                <w:sz w:val="20"/>
                <w:szCs w:val="20"/>
                <w:lang w:eastAsia="en-IN"/>
              </w:rPr>
            </w:pPr>
            <w:r>
              <w:rPr>
                <w:rFonts w:ascii="Courier New" w:eastAsia="Times New Roman" w:hAnsi="Courier New" w:cs="Courier New"/>
                <w:color w:val="A9B7C6"/>
                <w:sz w:val="20"/>
                <w:szCs w:val="20"/>
                <w:lang w:eastAsia="en-IN"/>
              </w:rPr>
              <w:t>No</w:t>
            </w:r>
          </w:p>
        </w:tc>
        <w:tc>
          <w:tcPr>
            <w:tcW w:w="3817" w:type="dxa"/>
          </w:tcPr>
          <w:p w14:paraId="7ADA7C96" w14:textId="77777777" w:rsidR="00EE55C4" w:rsidRPr="00BA23DA" w:rsidRDefault="00EE55C4" w:rsidP="0012557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9B7C6"/>
                <w:sz w:val="20"/>
                <w:szCs w:val="20"/>
                <w:lang w:eastAsia="en-IN"/>
              </w:rPr>
            </w:pPr>
            <w:r w:rsidRPr="00BA23DA">
              <w:rPr>
                <w:rFonts w:ascii="Courier New" w:eastAsia="Times New Roman" w:hAnsi="Courier New" w:cs="Courier New"/>
                <w:color w:val="A9B7C6"/>
                <w:sz w:val="20"/>
                <w:szCs w:val="20"/>
                <w:lang w:eastAsia="en-IN"/>
              </w:rPr>
              <w:t>{</w:t>
            </w:r>
            <w:r w:rsidRPr="00BA23DA">
              <w:rPr>
                <w:rFonts w:ascii="Courier New" w:eastAsia="Times New Roman" w:hAnsi="Courier New" w:cs="Courier New"/>
                <w:color w:val="A9B7C6"/>
                <w:sz w:val="20"/>
                <w:szCs w:val="20"/>
                <w:lang w:eastAsia="en-IN"/>
              </w:rPr>
              <w:br/>
              <w:t xml:space="preserve">  </w:t>
            </w:r>
            <w:r w:rsidRPr="00BA23DA">
              <w:rPr>
                <w:rFonts w:ascii="Courier New" w:eastAsia="Times New Roman" w:hAnsi="Courier New" w:cs="Courier New"/>
                <w:color w:val="9876AA"/>
                <w:sz w:val="20"/>
                <w:szCs w:val="20"/>
                <w:lang w:eastAsia="en-IN"/>
              </w:rPr>
              <w:t>"</w:t>
            </w:r>
            <w:proofErr w:type="spellStart"/>
            <w:r w:rsidRPr="00BA23DA">
              <w:rPr>
                <w:rFonts w:ascii="Courier New" w:eastAsia="Times New Roman" w:hAnsi="Courier New" w:cs="Courier New"/>
                <w:color w:val="9876AA"/>
                <w:sz w:val="20"/>
                <w:szCs w:val="20"/>
                <w:lang w:eastAsia="en-IN"/>
              </w:rPr>
              <w:t>maxScaleOutLimit</w:t>
            </w:r>
            <w:proofErr w:type="spellEnd"/>
            <w:r w:rsidRPr="00BA23DA">
              <w:rPr>
                <w:rFonts w:ascii="Courier New" w:eastAsia="Times New Roman" w:hAnsi="Courier New" w:cs="Courier New"/>
                <w:color w:val="9876AA"/>
                <w:sz w:val="20"/>
                <w:szCs w:val="20"/>
                <w:lang w:eastAsia="en-IN"/>
              </w:rPr>
              <w:t>"</w:t>
            </w:r>
            <w:r w:rsidRPr="00BA23DA">
              <w:rPr>
                <w:rFonts w:ascii="Courier New" w:eastAsia="Times New Roman" w:hAnsi="Courier New" w:cs="Courier New"/>
                <w:color w:val="CC7832"/>
                <w:sz w:val="20"/>
                <w:szCs w:val="20"/>
                <w:lang w:eastAsia="en-IN"/>
              </w:rPr>
              <w:t xml:space="preserve">: </w:t>
            </w:r>
            <w:r w:rsidRPr="00BA23DA">
              <w:rPr>
                <w:rFonts w:ascii="Courier New" w:eastAsia="Times New Roman" w:hAnsi="Courier New" w:cs="Courier New"/>
                <w:color w:val="6897BB"/>
                <w:sz w:val="20"/>
                <w:szCs w:val="20"/>
                <w:lang w:eastAsia="en-IN"/>
              </w:rPr>
              <w:t>10</w:t>
            </w:r>
            <w:r w:rsidRPr="00BA23DA">
              <w:rPr>
                <w:rFonts w:ascii="Courier New" w:eastAsia="Times New Roman" w:hAnsi="Courier New" w:cs="Courier New"/>
                <w:color w:val="CC7832"/>
                <w:sz w:val="20"/>
                <w:szCs w:val="20"/>
                <w:lang w:eastAsia="en-IN"/>
              </w:rPr>
              <w:t>,</w:t>
            </w:r>
            <w:r w:rsidRPr="00BA23DA">
              <w:rPr>
                <w:rFonts w:ascii="Courier New" w:eastAsia="Times New Roman" w:hAnsi="Courier New" w:cs="Courier New"/>
                <w:color w:val="CC7832"/>
                <w:sz w:val="20"/>
                <w:szCs w:val="20"/>
                <w:lang w:eastAsia="en-IN"/>
              </w:rPr>
              <w:br/>
              <w:t xml:space="preserve">  </w:t>
            </w:r>
            <w:r w:rsidRPr="00BA23DA">
              <w:rPr>
                <w:rFonts w:ascii="Courier New" w:eastAsia="Times New Roman" w:hAnsi="Courier New" w:cs="Courier New"/>
                <w:color w:val="9876AA"/>
                <w:sz w:val="20"/>
                <w:szCs w:val="20"/>
                <w:lang w:eastAsia="en-IN"/>
              </w:rPr>
              <w:t>"</w:t>
            </w:r>
            <w:proofErr w:type="spellStart"/>
            <w:r w:rsidRPr="00BA23DA">
              <w:rPr>
                <w:rFonts w:ascii="Courier New" w:eastAsia="Times New Roman" w:hAnsi="Courier New" w:cs="Courier New"/>
                <w:color w:val="9876AA"/>
                <w:sz w:val="20"/>
                <w:szCs w:val="20"/>
                <w:lang w:eastAsia="en-IN"/>
              </w:rPr>
              <w:t>minScaleInLimit</w:t>
            </w:r>
            <w:proofErr w:type="spellEnd"/>
            <w:r w:rsidRPr="00BA23DA">
              <w:rPr>
                <w:rFonts w:ascii="Courier New" w:eastAsia="Times New Roman" w:hAnsi="Courier New" w:cs="Courier New"/>
                <w:color w:val="9876AA"/>
                <w:sz w:val="20"/>
                <w:szCs w:val="20"/>
                <w:lang w:eastAsia="en-IN"/>
              </w:rPr>
              <w:t>"</w:t>
            </w:r>
            <w:r w:rsidRPr="00BA23DA">
              <w:rPr>
                <w:rFonts w:ascii="Courier New" w:eastAsia="Times New Roman" w:hAnsi="Courier New" w:cs="Courier New"/>
                <w:color w:val="CC7832"/>
                <w:sz w:val="20"/>
                <w:szCs w:val="20"/>
                <w:lang w:eastAsia="en-IN"/>
              </w:rPr>
              <w:t xml:space="preserve">: </w:t>
            </w:r>
            <w:r w:rsidRPr="00BA23DA">
              <w:rPr>
                <w:rFonts w:ascii="Courier New" w:eastAsia="Times New Roman" w:hAnsi="Courier New" w:cs="Courier New"/>
                <w:color w:val="6897BB"/>
                <w:sz w:val="20"/>
                <w:szCs w:val="20"/>
                <w:lang w:eastAsia="en-IN"/>
              </w:rPr>
              <w:t>1</w:t>
            </w:r>
            <w:r w:rsidRPr="00BA23DA">
              <w:rPr>
                <w:rFonts w:ascii="Courier New" w:eastAsia="Times New Roman" w:hAnsi="Courier New" w:cs="Courier New"/>
                <w:color w:val="CC7832"/>
                <w:sz w:val="20"/>
                <w:szCs w:val="20"/>
                <w:lang w:eastAsia="en-IN"/>
              </w:rPr>
              <w:t>,</w:t>
            </w:r>
            <w:r w:rsidRPr="00BA23DA">
              <w:rPr>
                <w:rFonts w:ascii="Courier New" w:eastAsia="Times New Roman" w:hAnsi="Courier New" w:cs="Courier New"/>
                <w:color w:val="CC7832"/>
                <w:sz w:val="20"/>
                <w:szCs w:val="20"/>
                <w:lang w:eastAsia="en-IN"/>
              </w:rPr>
              <w:br/>
              <w:t xml:space="preserve">  </w:t>
            </w:r>
            <w:r w:rsidRPr="00BA23DA">
              <w:rPr>
                <w:rFonts w:ascii="Courier New" w:eastAsia="Times New Roman" w:hAnsi="Courier New" w:cs="Courier New"/>
                <w:color w:val="9876AA"/>
                <w:sz w:val="20"/>
                <w:szCs w:val="20"/>
                <w:lang w:eastAsia="en-IN"/>
              </w:rPr>
              <w:t>"</w:t>
            </w:r>
            <w:proofErr w:type="spellStart"/>
            <w:r w:rsidRPr="00BA23DA">
              <w:rPr>
                <w:rFonts w:ascii="Courier New" w:eastAsia="Times New Roman" w:hAnsi="Courier New" w:cs="Courier New"/>
                <w:color w:val="9876AA"/>
                <w:sz w:val="20"/>
                <w:szCs w:val="20"/>
                <w:lang w:eastAsia="en-IN"/>
              </w:rPr>
              <w:t>scaleInThreshold</w:t>
            </w:r>
            <w:proofErr w:type="spellEnd"/>
            <w:r w:rsidRPr="00BA23DA">
              <w:rPr>
                <w:rFonts w:ascii="Courier New" w:eastAsia="Times New Roman" w:hAnsi="Courier New" w:cs="Courier New"/>
                <w:color w:val="9876AA"/>
                <w:sz w:val="20"/>
                <w:szCs w:val="20"/>
                <w:lang w:eastAsia="en-IN"/>
              </w:rPr>
              <w:t>"</w:t>
            </w:r>
            <w:r w:rsidRPr="00BA23DA">
              <w:rPr>
                <w:rFonts w:ascii="Courier New" w:eastAsia="Times New Roman" w:hAnsi="Courier New" w:cs="Courier New"/>
                <w:color w:val="CC7832"/>
                <w:sz w:val="20"/>
                <w:szCs w:val="20"/>
                <w:lang w:eastAsia="en-IN"/>
              </w:rPr>
              <w:t xml:space="preserve">: </w:t>
            </w:r>
            <w:r w:rsidRPr="00BA23DA">
              <w:rPr>
                <w:rFonts w:ascii="Courier New" w:eastAsia="Times New Roman" w:hAnsi="Courier New" w:cs="Courier New"/>
                <w:color w:val="6897BB"/>
                <w:sz w:val="20"/>
                <w:szCs w:val="20"/>
                <w:lang w:eastAsia="en-IN"/>
              </w:rPr>
              <w:t>25</w:t>
            </w:r>
            <w:r w:rsidRPr="00BA23DA">
              <w:rPr>
                <w:rFonts w:ascii="Courier New" w:eastAsia="Times New Roman" w:hAnsi="Courier New" w:cs="Courier New"/>
                <w:color w:val="CC7832"/>
                <w:sz w:val="20"/>
                <w:szCs w:val="20"/>
                <w:lang w:eastAsia="en-IN"/>
              </w:rPr>
              <w:t>,</w:t>
            </w:r>
            <w:r w:rsidRPr="00BA23DA">
              <w:rPr>
                <w:rFonts w:ascii="Courier New" w:eastAsia="Times New Roman" w:hAnsi="Courier New" w:cs="Courier New"/>
                <w:color w:val="CC7832"/>
                <w:sz w:val="20"/>
                <w:szCs w:val="20"/>
                <w:lang w:eastAsia="en-IN"/>
              </w:rPr>
              <w:br/>
              <w:t xml:space="preserve">  </w:t>
            </w:r>
            <w:r w:rsidRPr="00BA23DA">
              <w:rPr>
                <w:rFonts w:ascii="Courier New" w:eastAsia="Times New Roman" w:hAnsi="Courier New" w:cs="Courier New"/>
                <w:color w:val="9876AA"/>
                <w:sz w:val="20"/>
                <w:szCs w:val="20"/>
                <w:lang w:eastAsia="en-IN"/>
              </w:rPr>
              <w:t>"</w:t>
            </w:r>
            <w:proofErr w:type="spellStart"/>
            <w:r w:rsidRPr="00BA23DA">
              <w:rPr>
                <w:rFonts w:ascii="Courier New" w:eastAsia="Times New Roman" w:hAnsi="Courier New" w:cs="Courier New"/>
                <w:color w:val="9876AA"/>
                <w:sz w:val="20"/>
                <w:szCs w:val="20"/>
                <w:lang w:eastAsia="en-IN"/>
              </w:rPr>
              <w:t>scaleOutThreshold</w:t>
            </w:r>
            <w:proofErr w:type="spellEnd"/>
            <w:r w:rsidRPr="00BA23DA">
              <w:rPr>
                <w:rFonts w:ascii="Courier New" w:eastAsia="Times New Roman" w:hAnsi="Courier New" w:cs="Courier New"/>
                <w:color w:val="9876AA"/>
                <w:sz w:val="20"/>
                <w:szCs w:val="20"/>
                <w:lang w:eastAsia="en-IN"/>
              </w:rPr>
              <w:t>"</w:t>
            </w:r>
            <w:r w:rsidRPr="00BA23DA">
              <w:rPr>
                <w:rFonts w:ascii="Courier New" w:eastAsia="Times New Roman" w:hAnsi="Courier New" w:cs="Courier New"/>
                <w:color w:val="CC7832"/>
                <w:sz w:val="20"/>
                <w:szCs w:val="20"/>
                <w:lang w:eastAsia="en-IN"/>
              </w:rPr>
              <w:t xml:space="preserve">: </w:t>
            </w:r>
            <w:r w:rsidRPr="00BA23DA">
              <w:rPr>
                <w:rFonts w:ascii="Courier New" w:eastAsia="Times New Roman" w:hAnsi="Courier New" w:cs="Courier New"/>
                <w:color w:val="6897BB"/>
                <w:sz w:val="20"/>
                <w:szCs w:val="20"/>
                <w:lang w:eastAsia="en-IN"/>
              </w:rPr>
              <w:t>80</w:t>
            </w:r>
            <w:r w:rsidRPr="00BA23DA">
              <w:rPr>
                <w:rFonts w:ascii="Courier New" w:eastAsia="Times New Roman" w:hAnsi="Courier New" w:cs="Courier New"/>
                <w:color w:val="6897BB"/>
                <w:sz w:val="20"/>
                <w:szCs w:val="20"/>
                <w:lang w:eastAsia="en-IN"/>
              </w:rPr>
              <w:br/>
            </w:r>
            <w:r w:rsidRPr="00BA23DA">
              <w:rPr>
                <w:rFonts w:ascii="Courier New" w:eastAsia="Times New Roman" w:hAnsi="Courier New" w:cs="Courier New"/>
                <w:color w:val="A9B7C6"/>
                <w:sz w:val="20"/>
                <w:szCs w:val="20"/>
                <w:lang w:eastAsia="en-IN"/>
              </w:rPr>
              <w:t>}</w:t>
            </w:r>
          </w:p>
          <w:p w14:paraId="2AEA8A11" w14:textId="77777777" w:rsidR="00EE55C4" w:rsidRDefault="00EE55C4" w:rsidP="00125572"/>
        </w:tc>
      </w:tr>
      <w:tr w:rsidR="00EE55C4" w14:paraId="7FBFA36D" w14:textId="77777777" w:rsidTr="00FB1C70">
        <w:tc>
          <w:tcPr>
            <w:tcW w:w="744" w:type="dxa"/>
          </w:tcPr>
          <w:p w14:paraId="089855B7" w14:textId="77777777" w:rsidR="00EE55C4" w:rsidRDefault="00EE55C4" w:rsidP="00125572">
            <w:r>
              <w:t>3</w:t>
            </w:r>
          </w:p>
        </w:tc>
        <w:tc>
          <w:tcPr>
            <w:tcW w:w="3141" w:type="dxa"/>
          </w:tcPr>
          <w:p w14:paraId="571D0634" w14:textId="77777777" w:rsidR="00EE55C4" w:rsidRDefault="00EE55C4" w:rsidP="00125572">
            <w:proofErr w:type="spellStart"/>
            <w:r>
              <w:t>clientSecret</w:t>
            </w:r>
            <w:proofErr w:type="spellEnd"/>
          </w:p>
          <w:p w14:paraId="0F83D69F" w14:textId="77777777" w:rsidR="00EE55C4" w:rsidRDefault="00EE55C4" w:rsidP="00125572"/>
          <w:p w14:paraId="4FCD3EDE" w14:textId="77777777" w:rsidR="00EE55C4" w:rsidRDefault="00EE55C4" w:rsidP="00125572">
            <w:r>
              <w:t xml:space="preserve">Get </w:t>
            </w:r>
            <w:proofErr w:type="spellStart"/>
            <w:r w:rsidRPr="00231A49">
              <w:t>clientSecret</w:t>
            </w:r>
            <w:proofErr w:type="spellEnd"/>
            <w:r>
              <w:t xml:space="preserve"> from </w:t>
            </w:r>
            <w:hyperlink w:anchor="_5._Collect_Azure" w:history="1">
              <w:r w:rsidRPr="00B81608">
                <w:rPr>
                  <w:rStyle w:val="Hyperlink"/>
                </w:rPr>
                <w:t>here</w:t>
              </w:r>
            </w:hyperlink>
            <w:r>
              <w:t>.  You can get while access key generation section.</w:t>
            </w:r>
          </w:p>
          <w:p w14:paraId="0FF1B1D4" w14:textId="77777777" w:rsidR="00EE55C4" w:rsidRDefault="00EE55C4" w:rsidP="00125572"/>
          <w:p w14:paraId="463FCA10" w14:textId="77777777" w:rsidR="00EE55C4" w:rsidRDefault="00EE55C4" w:rsidP="00125572"/>
        </w:tc>
        <w:tc>
          <w:tcPr>
            <w:tcW w:w="1443" w:type="dxa"/>
          </w:tcPr>
          <w:p w14:paraId="18379C8F" w14:textId="77777777" w:rsidR="00EE55C4" w:rsidRDefault="00EE55C4" w:rsidP="00125572">
            <w:r>
              <w:t>Yes</w:t>
            </w:r>
          </w:p>
        </w:tc>
        <w:tc>
          <w:tcPr>
            <w:tcW w:w="3817" w:type="dxa"/>
          </w:tcPr>
          <w:p w14:paraId="287DDE23" w14:textId="77777777" w:rsidR="00EE55C4" w:rsidRDefault="00EE55C4" w:rsidP="00125572">
            <w:r w:rsidRPr="00231A49">
              <w:t>"</w:t>
            </w:r>
            <w:proofErr w:type="spellStart"/>
            <w:r w:rsidRPr="00231A49">
              <w:t>clientSecret</w:t>
            </w:r>
            <w:proofErr w:type="spellEnd"/>
            <w:r w:rsidRPr="00231A49">
              <w:t>": "</w:t>
            </w:r>
            <w:r>
              <w:t>XXX”</w:t>
            </w:r>
          </w:p>
        </w:tc>
      </w:tr>
      <w:tr w:rsidR="00EE55C4" w14:paraId="54D0BBD2" w14:textId="77777777" w:rsidTr="00FB1C70">
        <w:tc>
          <w:tcPr>
            <w:tcW w:w="744" w:type="dxa"/>
          </w:tcPr>
          <w:p w14:paraId="75ED8E12" w14:textId="77777777" w:rsidR="00EE55C4" w:rsidRDefault="00EE55C4" w:rsidP="00125572">
            <w:r>
              <w:t>4</w:t>
            </w:r>
          </w:p>
        </w:tc>
        <w:tc>
          <w:tcPr>
            <w:tcW w:w="3141" w:type="dxa"/>
          </w:tcPr>
          <w:p w14:paraId="357043F2" w14:textId="77777777" w:rsidR="00EE55C4" w:rsidRDefault="00EE55C4" w:rsidP="00125572">
            <w:proofErr w:type="spellStart"/>
            <w:r>
              <w:t>glmParam</w:t>
            </w:r>
            <w:proofErr w:type="spellEnd"/>
          </w:p>
          <w:p w14:paraId="2EEB7B0C" w14:textId="77777777" w:rsidR="00EE55C4" w:rsidRDefault="00EE55C4" w:rsidP="00125572"/>
          <w:p w14:paraId="1ADC56ED" w14:textId="77777777" w:rsidR="00EE55C4" w:rsidRDefault="00EE55C4" w:rsidP="00125572">
            <w:r>
              <w:t xml:space="preserve">Get from </w:t>
            </w:r>
            <w:hyperlink r:id="rId125" w:history="1">
              <w:proofErr w:type="spellStart"/>
              <w:r w:rsidRPr="007C789E">
                <w:rPr>
                  <w:rStyle w:val="Hyperlink"/>
                </w:rPr>
                <w:t>glm</w:t>
              </w:r>
              <w:proofErr w:type="spellEnd"/>
              <w:r w:rsidRPr="007C789E">
                <w:rPr>
                  <w:rStyle w:val="Hyperlink"/>
                </w:rPr>
                <w:t xml:space="preserve"> account</w:t>
              </w:r>
            </w:hyperlink>
            <w:r>
              <w:t>.</w:t>
            </w:r>
          </w:p>
        </w:tc>
        <w:tc>
          <w:tcPr>
            <w:tcW w:w="1443" w:type="dxa"/>
          </w:tcPr>
          <w:p w14:paraId="11FF743A" w14:textId="77777777" w:rsidR="00EE55C4" w:rsidRPr="0064791C" w:rsidRDefault="00EE55C4" w:rsidP="00125572">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Yes</w:t>
            </w:r>
          </w:p>
        </w:tc>
        <w:tc>
          <w:tcPr>
            <w:tcW w:w="3817" w:type="dxa"/>
          </w:tcPr>
          <w:p w14:paraId="101A9C68" w14:textId="77777777" w:rsidR="00EE55C4" w:rsidRPr="000434EC" w:rsidRDefault="00EE55C4" w:rsidP="0012557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9B7C6"/>
                <w:sz w:val="20"/>
                <w:szCs w:val="20"/>
                <w:lang w:eastAsia="en-IN"/>
              </w:rPr>
            </w:pPr>
            <w:r w:rsidRPr="000434EC">
              <w:rPr>
                <w:rFonts w:ascii="Courier New" w:eastAsia="Times New Roman" w:hAnsi="Courier New" w:cs="Courier New"/>
                <w:color w:val="A9B7C6"/>
                <w:sz w:val="20"/>
                <w:szCs w:val="20"/>
                <w:lang w:eastAsia="en-IN"/>
              </w:rPr>
              <w:t>{</w:t>
            </w:r>
            <w:r w:rsidRPr="000434EC">
              <w:rPr>
                <w:rFonts w:ascii="Courier New" w:eastAsia="Times New Roman" w:hAnsi="Courier New" w:cs="Courier New"/>
                <w:color w:val="CC7832"/>
                <w:sz w:val="20"/>
                <w:szCs w:val="20"/>
                <w:lang w:eastAsia="en-IN"/>
              </w:rPr>
              <w:br/>
              <w:t xml:space="preserve">  </w:t>
            </w:r>
            <w:r w:rsidRPr="000434EC">
              <w:rPr>
                <w:rFonts w:ascii="Courier New" w:eastAsia="Times New Roman" w:hAnsi="Courier New" w:cs="Courier New"/>
                <w:color w:val="9876AA"/>
                <w:sz w:val="20"/>
                <w:szCs w:val="20"/>
                <w:lang w:eastAsia="en-IN"/>
              </w:rPr>
              <w:t>"</w:t>
            </w:r>
            <w:proofErr w:type="spellStart"/>
            <w:r w:rsidRPr="000434EC">
              <w:rPr>
                <w:rFonts w:ascii="Courier New" w:eastAsia="Times New Roman" w:hAnsi="Courier New" w:cs="Courier New"/>
                <w:color w:val="9876AA"/>
                <w:sz w:val="20"/>
                <w:szCs w:val="20"/>
                <w:lang w:eastAsia="en-IN"/>
              </w:rPr>
              <w:t>userName</w:t>
            </w:r>
            <w:proofErr w:type="spellEnd"/>
            <w:r w:rsidRPr="000434EC">
              <w:rPr>
                <w:rFonts w:ascii="Courier New" w:eastAsia="Times New Roman" w:hAnsi="Courier New" w:cs="Courier New"/>
                <w:color w:val="9876AA"/>
                <w:sz w:val="20"/>
                <w:szCs w:val="20"/>
                <w:lang w:eastAsia="en-IN"/>
              </w:rPr>
              <w:t>"</w:t>
            </w:r>
            <w:r w:rsidRPr="000434EC">
              <w:rPr>
                <w:rFonts w:ascii="Courier New" w:eastAsia="Times New Roman" w:hAnsi="Courier New" w:cs="Courier New"/>
                <w:color w:val="CC7832"/>
                <w:sz w:val="20"/>
                <w:szCs w:val="20"/>
                <w:lang w:eastAsia="en-IN"/>
              </w:rPr>
              <w:t xml:space="preserve">: </w:t>
            </w:r>
            <w:r w:rsidRPr="000434EC">
              <w:rPr>
                <w:rFonts w:ascii="Courier New" w:eastAsia="Times New Roman" w:hAnsi="Courier New" w:cs="Courier New"/>
                <w:color w:val="6A8759"/>
                <w:sz w:val="20"/>
                <w:szCs w:val="20"/>
                <w:lang w:eastAsia="en-IN"/>
              </w:rPr>
              <w:t>"&lt;</w:t>
            </w:r>
            <w:proofErr w:type="spellStart"/>
            <w:r w:rsidRPr="000434EC">
              <w:rPr>
                <w:rFonts w:ascii="Courier New" w:eastAsia="Times New Roman" w:hAnsi="Courier New" w:cs="Courier New"/>
                <w:color w:val="6A8759"/>
                <w:sz w:val="20"/>
                <w:szCs w:val="20"/>
                <w:lang w:eastAsia="en-IN"/>
              </w:rPr>
              <w:t>glm</w:t>
            </w:r>
            <w:proofErr w:type="spellEnd"/>
            <w:r w:rsidRPr="000434EC">
              <w:rPr>
                <w:rFonts w:ascii="Courier New" w:eastAsia="Times New Roman" w:hAnsi="Courier New" w:cs="Courier New"/>
                <w:color w:val="6A8759"/>
                <w:sz w:val="20"/>
                <w:szCs w:val="20"/>
                <w:lang w:eastAsia="en-IN"/>
              </w:rPr>
              <w:t>-portal-user-email&gt;"</w:t>
            </w:r>
            <w:r w:rsidRPr="000434EC">
              <w:rPr>
                <w:rFonts w:ascii="Courier New" w:eastAsia="Times New Roman" w:hAnsi="Courier New" w:cs="Courier New"/>
                <w:color w:val="CC7832"/>
                <w:sz w:val="20"/>
                <w:szCs w:val="20"/>
                <w:lang w:eastAsia="en-IN"/>
              </w:rPr>
              <w:t>,</w:t>
            </w:r>
            <w:r w:rsidRPr="000434EC">
              <w:rPr>
                <w:rFonts w:ascii="Courier New" w:eastAsia="Times New Roman" w:hAnsi="Courier New" w:cs="Courier New"/>
                <w:color w:val="CC7832"/>
                <w:sz w:val="20"/>
                <w:szCs w:val="20"/>
                <w:lang w:eastAsia="en-IN"/>
              </w:rPr>
              <w:br/>
              <w:t xml:space="preserve">  </w:t>
            </w:r>
            <w:r w:rsidRPr="000434EC">
              <w:rPr>
                <w:rFonts w:ascii="Courier New" w:eastAsia="Times New Roman" w:hAnsi="Courier New" w:cs="Courier New"/>
                <w:color w:val="9876AA"/>
                <w:sz w:val="20"/>
                <w:szCs w:val="20"/>
                <w:lang w:eastAsia="en-IN"/>
              </w:rPr>
              <w:t>"</w:t>
            </w:r>
            <w:proofErr w:type="spellStart"/>
            <w:r w:rsidRPr="000434EC">
              <w:rPr>
                <w:rFonts w:ascii="Courier New" w:eastAsia="Times New Roman" w:hAnsi="Courier New" w:cs="Courier New"/>
                <w:color w:val="9876AA"/>
                <w:sz w:val="20"/>
                <w:szCs w:val="20"/>
                <w:lang w:eastAsia="en-IN"/>
              </w:rPr>
              <w:t>userPassword</w:t>
            </w:r>
            <w:proofErr w:type="spellEnd"/>
            <w:r w:rsidRPr="000434EC">
              <w:rPr>
                <w:rFonts w:ascii="Courier New" w:eastAsia="Times New Roman" w:hAnsi="Courier New" w:cs="Courier New"/>
                <w:color w:val="9876AA"/>
                <w:sz w:val="20"/>
                <w:szCs w:val="20"/>
                <w:lang w:eastAsia="en-IN"/>
              </w:rPr>
              <w:t>"</w:t>
            </w:r>
            <w:r w:rsidRPr="000434EC">
              <w:rPr>
                <w:rFonts w:ascii="Courier New" w:eastAsia="Times New Roman" w:hAnsi="Courier New" w:cs="Courier New"/>
                <w:color w:val="CC7832"/>
                <w:sz w:val="20"/>
                <w:szCs w:val="20"/>
                <w:lang w:eastAsia="en-IN"/>
              </w:rPr>
              <w:t xml:space="preserve">: </w:t>
            </w:r>
            <w:r w:rsidRPr="000434EC">
              <w:rPr>
                <w:rFonts w:ascii="Courier New" w:eastAsia="Times New Roman" w:hAnsi="Courier New" w:cs="Courier New"/>
                <w:color w:val="6A8759"/>
                <w:sz w:val="20"/>
                <w:szCs w:val="20"/>
                <w:lang w:eastAsia="en-IN"/>
              </w:rPr>
              <w:t>"&lt;</w:t>
            </w:r>
            <w:proofErr w:type="spellStart"/>
            <w:r w:rsidRPr="000434EC">
              <w:rPr>
                <w:rFonts w:ascii="Courier New" w:eastAsia="Times New Roman" w:hAnsi="Courier New" w:cs="Courier New"/>
                <w:color w:val="6A8759"/>
                <w:sz w:val="20"/>
                <w:szCs w:val="20"/>
                <w:lang w:eastAsia="en-IN"/>
              </w:rPr>
              <w:t>glm</w:t>
            </w:r>
            <w:proofErr w:type="spellEnd"/>
            <w:r w:rsidRPr="000434EC">
              <w:rPr>
                <w:rFonts w:ascii="Courier New" w:eastAsia="Times New Roman" w:hAnsi="Courier New" w:cs="Courier New"/>
                <w:color w:val="6A8759"/>
                <w:sz w:val="20"/>
                <w:szCs w:val="20"/>
                <w:lang w:eastAsia="en-IN"/>
              </w:rPr>
              <w:t>-portal-password&gt;"</w:t>
            </w:r>
            <w:r w:rsidRPr="000434EC">
              <w:rPr>
                <w:rFonts w:ascii="Courier New" w:eastAsia="Times New Roman" w:hAnsi="Courier New" w:cs="Courier New"/>
                <w:color w:val="CC7832"/>
                <w:sz w:val="20"/>
                <w:szCs w:val="20"/>
                <w:lang w:eastAsia="en-IN"/>
              </w:rPr>
              <w:t>,</w:t>
            </w:r>
            <w:r w:rsidRPr="000434EC">
              <w:rPr>
                <w:rFonts w:ascii="Courier New" w:eastAsia="Times New Roman" w:hAnsi="Courier New" w:cs="Courier New"/>
                <w:color w:val="CC7832"/>
                <w:sz w:val="20"/>
                <w:szCs w:val="20"/>
                <w:lang w:eastAsia="en-IN"/>
              </w:rPr>
              <w:br/>
              <w:t xml:space="preserve">  </w:t>
            </w:r>
            <w:r w:rsidRPr="000434EC">
              <w:rPr>
                <w:rFonts w:ascii="Courier New" w:eastAsia="Times New Roman" w:hAnsi="Courier New" w:cs="Courier New"/>
                <w:color w:val="9876AA"/>
                <w:sz w:val="20"/>
                <w:szCs w:val="20"/>
                <w:lang w:eastAsia="en-IN"/>
              </w:rPr>
              <w:t>"</w:t>
            </w:r>
            <w:proofErr w:type="spellStart"/>
            <w:r w:rsidRPr="000434EC">
              <w:rPr>
                <w:rFonts w:ascii="Courier New" w:eastAsia="Times New Roman" w:hAnsi="Courier New" w:cs="Courier New"/>
                <w:color w:val="9876AA"/>
                <w:sz w:val="20"/>
                <w:szCs w:val="20"/>
                <w:lang w:eastAsia="en-IN"/>
              </w:rPr>
              <w:t>entitlementToken</w:t>
            </w:r>
            <w:proofErr w:type="spellEnd"/>
            <w:r w:rsidRPr="000434EC">
              <w:rPr>
                <w:rFonts w:ascii="Courier New" w:eastAsia="Times New Roman" w:hAnsi="Courier New" w:cs="Courier New"/>
                <w:color w:val="9876AA"/>
                <w:sz w:val="20"/>
                <w:szCs w:val="20"/>
                <w:lang w:eastAsia="en-IN"/>
              </w:rPr>
              <w:t>"</w:t>
            </w:r>
            <w:r w:rsidRPr="000434EC">
              <w:rPr>
                <w:rFonts w:ascii="Courier New" w:eastAsia="Times New Roman" w:hAnsi="Courier New" w:cs="Courier New"/>
                <w:color w:val="CC7832"/>
                <w:sz w:val="20"/>
                <w:szCs w:val="20"/>
                <w:lang w:eastAsia="en-IN"/>
              </w:rPr>
              <w:t xml:space="preserve">: </w:t>
            </w:r>
            <w:r w:rsidRPr="000434EC">
              <w:rPr>
                <w:rFonts w:ascii="Courier New" w:eastAsia="Times New Roman" w:hAnsi="Courier New" w:cs="Courier New"/>
                <w:color w:val="6A8759"/>
                <w:sz w:val="20"/>
                <w:szCs w:val="20"/>
                <w:lang w:eastAsia="en-IN"/>
              </w:rPr>
              <w:t>"&lt;</w:t>
            </w:r>
            <w:proofErr w:type="spellStart"/>
            <w:r w:rsidRPr="000434EC">
              <w:rPr>
                <w:rFonts w:ascii="Courier New" w:eastAsia="Times New Roman" w:hAnsi="Courier New" w:cs="Courier New"/>
                <w:color w:val="6A8759"/>
                <w:sz w:val="20"/>
                <w:szCs w:val="20"/>
                <w:lang w:eastAsia="en-IN"/>
              </w:rPr>
              <w:t>glm</w:t>
            </w:r>
            <w:proofErr w:type="spellEnd"/>
            <w:r w:rsidRPr="000434EC">
              <w:rPr>
                <w:rFonts w:ascii="Courier New" w:eastAsia="Times New Roman" w:hAnsi="Courier New" w:cs="Courier New"/>
                <w:color w:val="6A8759"/>
                <w:sz w:val="20"/>
                <w:szCs w:val="20"/>
                <w:lang w:eastAsia="en-IN"/>
              </w:rPr>
              <w:t>-license-entitlement-token&gt;"</w:t>
            </w:r>
            <w:r w:rsidRPr="000434EC">
              <w:rPr>
                <w:rFonts w:ascii="Courier New" w:eastAsia="Times New Roman" w:hAnsi="Courier New" w:cs="Courier New"/>
                <w:color w:val="CC7832"/>
                <w:sz w:val="20"/>
                <w:szCs w:val="20"/>
                <w:lang w:eastAsia="en-IN"/>
              </w:rPr>
              <w:t>,</w:t>
            </w:r>
            <w:r w:rsidRPr="000434EC">
              <w:rPr>
                <w:rFonts w:ascii="Courier New" w:eastAsia="Times New Roman" w:hAnsi="Courier New" w:cs="Courier New"/>
                <w:color w:val="CC7832"/>
                <w:sz w:val="20"/>
                <w:szCs w:val="20"/>
                <w:lang w:eastAsia="en-IN"/>
              </w:rPr>
              <w:br/>
              <w:t xml:space="preserve">  </w:t>
            </w:r>
            <w:r w:rsidRPr="000434EC">
              <w:rPr>
                <w:rFonts w:ascii="Courier New" w:eastAsia="Times New Roman" w:hAnsi="Courier New" w:cs="Courier New"/>
                <w:color w:val="9876AA"/>
                <w:sz w:val="20"/>
                <w:szCs w:val="20"/>
                <w:lang w:eastAsia="en-IN"/>
              </w:rPr>
              <w:t>"</w:t>
            </w:r>
            <w:proofErr w:type="spellStart"/>
            <w:r w:rsidRPr="000434EC">
              <w:rPr>
                <w:rFonts w:ascii="Courier New" w:eastAsia="Times New Roman" w:hAnsi="Courier New" w:cs="Courier New"/>
                <w:color w:val="9876AA"/>
                <w:sz w:val="20"/>
                <w:szCs w:val="20"/>
                <w:lang w:eastAsia="en-IN"/>
              </w:rPr>
              <w:t>licenseId</w:t>
            </w:r>
            <w:proofErr w:type="spellEnd"/>
            <w:r w:rsidRPr="000434EC">
              <w:rPr>
                <w:rFonts w:ascii="Courier New" w:eastAsia="Times New Roman" w:hAnsi="Courier New" w:cs="Courier New"/>
                <w:color w:val="9876AA"/>
                <w:sz w:val="20"/>
                <w:szCs w:val="20"/>
                <w:lang w:eastAsia="en-IN"/>
              </w:rPr>
              <w:t>"</w:t>
            </w:r>
            <w:r w:rsidRPr="000434EC">
              <w:rPr>
                <w:rFonts w:ascii="Courier New" w:eastAsia="Times New Roman" w:hAnsi="Courier New" w:cs="Courier New"/>
                <w:color w:val="CC7832"/>
                <w:sz w:val="20"/>
                <w:szCs w:val="20"/>
                <w:lang w:eastAsia="en-IN"/>
              </w:rPr>
              <w:t xml:space="preserve">: </w:t>
            </w:r>
            <w:r w:rsidRPr="000434EC">
              <w:rPr>
                <w:rFonts w:ascii="Courier New" w:eastAsia="Times New Roman" w:hAnsi="Courier New" w:cs="Courier New"/>
                <w:color w:val="6A8759"/>
                <w:sz w:val="20"/>
                <w:szCs w:val="20"/>
                <w:lang w:eastAsia="en-IN"/>
              </w:rPr>
              <w:t>"&lt;</w:t>
            </w:r>
            <w:proofErr w:type="spellStart"/>
            <w:r w:rsidRPr="000434EC">
              <w:rPr>
                <w:rFonts w:ascii="Courier New" w:eastAsia="Times New Roman" w:hAnsi="Courier New" w:cs="Courier New"/>
                <w:color w:val="6A8759"/>
                <w:sz w:val="20"/>
                <w:szCs w:val="20"/>
                <w:lang w:eastAsia="en-IN"/>
              </w:rPr>
              <w:t>glm</w:t>
            </w:r>
            <w:proofErr w:type="spellEnd"/>
            <w:r w:rsidRPr="000434EC">
              <w:rPr>
                <w:rFonts w:ascii="Courier New" w:eastAsia="Times New Roman" w:hAnsi="Courier New" w:cs="Courier New"/>
                <w:color w:val="6A8759"/>
                <w:sz w:val="20"/>
                <w:szCs w:val="20"/>
                <w:lang w:eastAsia="en-IN"/>
              </w:rPr>
              <w:t>-license-id&gt;"</w:t>
            </w:r>
            <w:r w:rsidRPr="000434EC">
              <w:rPr>
                <w:rFonts w:ascii="Courier New" w:eastAsia="Times New Roman" w:hAnsi="Courier New" w:cs="Courier New"/>
                <w:color w:val="6A8759"/>
                <w:sz w:val="20"/>
                <w:szCs w:val="20"/>
                <w:lang w:eastAsia="en-IN"/>
              </w:rPr>
              <w:br/>
            </w:r>
            <w:r w:rsidRPr="000434EC">
              <w:rPr>
                <w:rFonts w:ascii="Courier New" w:eastAsia="Times New Roman" w:hAnsi="Courier New" w:cs="Courier New"/>
                <w:color w:val="A9B7C6"/>
                <w:sz w:val="20"/>
                <w:szCs w:val="20"/>
                <w:lang w:eastAsia="en-IN"/>
              </w:rPr>
              <w:t>}</w:t>
            </w:r>
          </w:p>
          <w:p w14:paraId="67EEF242" w14:textId="77777777" w:rsidR="00EE55C4" w:rsidRDefault="00EE55C4" w:rsidP="00125572"/>
        </w:tc>
      </w:tr>
      <w:tr w:rsidR="00EE55C4" w14:paraId="16C6A4E6" w14:textId="77777777" w:rsidTr="00FB1C70">
        <w:tc>
          <w:tcPr>
            <w:tcW w:w="744" w:type="dxa"/>
          </w:tcPr>
          <w:p w14:paraId="66C24C11" w14:textId="77777777" w:rsidR="00EE55C4" w:rsidRDefault="00EE55C4" w:rsidP="00125572">
            <w:r>
              <w:t>5</w:t>
            </w:r>
          </w:p>
        </w:tc>
        <w:tc>
          <w:tcPr>
            <w:tcW w:w="3141" w:type="dxa"/>
          </w:tcPr>
          <w:p w14:paraId="46ED0DC7" w14:textId="77777777" w:rsidR="00EE55C4" w:rsidRDefault="00EE55C4" w:rsidP="00125572">
            <w:proofErr w:type="spellStart"/>
            <w:r>
              <w:t>slbParam</w:t>
            </w:r>
            <w:proofErr w:type="spellEnd"/>
          </w:p>
        </w:tc>
        <w:tc>
          <w:tcPr>
            <w:tcW w:w="1443" w:type="dxa"/>
          </w:tcPr>
          <w:p w14:paraId="0F3670D3" w14:textId="77777777" w:rsidR="00EE55C4" w:rsidRPr="00D60650" w:rsidRDefault="00EE55C4" w:rsidP="00125572">
            <w:pPr>
              <w:shd w:val="clear" w:color="auto" w:fill="1E1E1E"/>
              <w:spacing w:line="285" w:lineRule="atLeast"/>
              <w:rPr>
                <w:rFonts w:ascii="Consolas" w:eastAsia="Times New Roman" w:hAnsi="Consolas" w:cs="Times New Roman"/>
                <w:color w:val="D4D4D4"/>
                <w:sz w:val="21"/>
                <w:szCs w:val="21"/>
                <w:lang w:eastAsia="en-IN"/>
              </w:rPr>
            </w:pPr>
            <w:r>
              <w:rPr>
                <w:rFonts w:ascii="Courier New" w:eastAsia="Times New Roman" w:hAnsi="Courier New" w:cs="Courier New"/>
                <w:color w:val="A9B7C6"/>
                <w:sz w:val="20"/>
                <w:szCs w:val="20"/>
                <w:lang w:eastAsia="en-IN"/>
              </w:rPr>
              <w:t>No</w:t>
            </w:r>
          </w:p>
        </w:tc>
        <w:tc>
          <w:tcPr>
            <w:tcW w:w="3817" w:type="dxa"/>
          </w:tcPr>
          <w:p w14:paraId="369306D9" w14:textId="77777777" w:rsidR="00EE55C4" w:rsidRPr="00CA363B" w:rsidRDefault="00EE55C4" w:rsidP="0012557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9B7C6"/>
                <w:sz w:val="20"/>
                <w:szCs w:val="20"/>
                <w:lang w:eastAsia="en-IN"/>
              </w:rPr>
            </w:pPr>
            <w:r w:rsidRPr="079B40C8">
              <w:rPr>
                <w:rFonts w:ascii="Courier New" w:eastAsia="Times New Roman" w:hAnsi="Courier New" w:cs="Courier New"/>
                <w:color w:val="A9B7C6"/>
                <w:sz w:val="20"/>
                <w:szCs w:val="20"/>
                <w:lang w:eastAsia="en-IN"/>
              </w:rPr>
              <w:t>{</w:t>
            </w:r>
            <w:r>
              <w:br/>
            </w:r>
            <w:r w:rsidRPr="079B40C8">
              <w:rPr>
                <w:rFonts w:ascii="Courier New" w:eastAsia="Times New Roman" w:hAnsi="Courier New" w:cs="Courier New"/>
                <w:color w:val="A9B7C6"/>
                <w:sz w:val="20"/>
                <w:szCs w:val="20"/>
                <w:lang w:eastAsia="en-IN"/>
              </w:rPr>
              <w:t xml:space="preserve">  </w:t>
            </w:r>
            <w:r w:rsidRPr="079B40C8">
              <w:rPr>
                <w:rFonts w:ascii="Courier New" w:eastAsia="Times New Roman" w:hAnsi="Courier New" w:cs="Courier New"/>
                <w:color w:val="9876AA"/>
                <w:sz w:val="20"/>
                <w:szCs w:val="20"/>
                <w:lang w:eastAsia="en-IN"/>
              </w:rPr>
              <w:t>"</w:t>
            </w:r>
            <w:proofErr w:type="spellStart"/>
            <w:r w:rsidRPr="079B40C8">
              <w:rPr>
                <w:rFonts w:ascii="Courier New" w:eastAsia="Times New Roman" w:hAnsi="Courier New" w:cs="Courier New"/>
                <w:color w:val="9876AA"/>
                <w:sz w:val="20"/>
                <w:szCs w:val="20"/>
                <w:lang w:eastAsia="en-IN"/>
              </w:rPr>
              <w:t>slb_port</w:t>
            </w:r>
            <w:proofErr w:type="spellEnd"/>
            <w:r w:rsidRPr="079B40C8">
              <w:rPr>
                <w:rFonts w:ascii="Courier New" w:eastAsia="Times New Roman" w:hAnsi="Courier New" w:cs="Courier New"/>
                <w:color w:val="9876AA"/>
                <w:sz w:val="20"/>
                <w:szCs w:val="20"/>
                <w:lang w:eastAsia="en-IN"/>
              </w:rPr>
              <w:t>"</w:t>
            </w:r>
            <w:r w:rsidRPr="079B40C8">
              <w:rPr>
                <w:rFonts w:ascii="Courier New" w:eastAsia="Times New Roman" w:hAnsi="Courier New" w:cs="Courier New"/>
                <w:color w:val="CC7832"/>
                <w:sz w:val="20"/>
                <w:szCs w:val="20"/>
                <w:lang w:eastAsia="en-IN"/>
              </w:rPr>
              <w:t>:</w:t>
            </w:r>
            <w:r w:rsidRPr="079B40C8">
              <w:rPr>
                <w:rFonts w:ascii="Courier New" w:eastAsia="Times New Roman" w:hAnsi="Courier New" w:cs="Courier New"/>
                <w:color w:val="A9B7C6"/>
                <w:sz w:val="20"/>
                <w:szCs w:val="20"/>
                <w:lang w:eastAsia="en-IN"/>
              </w:rPr>
              <w:t>{</w:t>
            </w:r>
            <w:r>
              <w:br/>
            </w:r>
            <w:r w:rsidRPr="079B40C8">
              <w:rPr>
                <w:rFonts w:ascii="Courier New" w:eastAsia="Times New Roman" w:hAnsi="Courier New" w:cs="Courier New"/>
                <w:color w:val="A9B7C6"/>
                <w:sz w:val="20"/>
                <w:szCs w:val="20"/>
                <w:lang w:eastAsia="en-IN"/>
              </w:rPr>
              <w:t xml:space="preserve">    </w:t>
            </w:r>
            <w:r w:rsidRPr="079B40C8">
              <w:rPr>
                <w:rFonts w:ascii="Courier New" w:eastAsia="Times New Roman" w:hAnsi="Courier New" w:cs="Courier New"/>
                <w:color w:val="9876AA"/>
                <w:sz w:val="20"/>
                <w:szCs w:val="20"/>
                <w:lang w:eastAsia="en-IN"/>
              </w:rPr>
              <w:t>"value</w:t>
            </w:r>
            <w:bookmarkStart w:id="246" w:name="_Int_EEM0uOkH"/>
            <w:r w:rsidRPr="079B40C8">
              <w:rPr>
                <w:rFonts w:ascii="Courier New" w:eastAsia="Times New Roman" w:hAnsi="Courier New" w:cs="Courier New"/>
                <w:color w:val="9876AA"/>
                <w:sz w:val="20"/>
                <w:szCs w:val="20"/>
                <w:lang w:eastAsia="en-IN"/>
              </w:rPr>
              <w:t>"</w:t>
            </w:r>
            <w:r w:rsidRPr="079B40C8">
              <w:rPr>
                <w:rFonts w:ascii="Courier New" w:eastAsia="Times New Roman" w:hAnsi="Courier New" w:cs="Courier New"/>
                <w:color w:val="CC7832"/>
                <w:sz w:val="20"/>
                <w:szCs w:val="20"/>
                <w:lang w:eastAsia="en-IN"/>
              </w:rPr>
              <w:t>:</w:t>
            </w:r>
            <w:r w:rsidRPr="079B40C8">
              <w:rPr>
                <w:rFonts w:ascii="Courier New" w:eastAsia="Times New Roman" w:hAnsi="Courier New" w:cs="Courier New"/>
                <w:color w:val="A9B7C6"/>
                <w:sz w:val="20"/>
                <w:szCs w:val="20"/>
                <w:lang w:eastAsia="en-IN"/>
              </w:rPr>
              <w:t>[</w:t>
            </w:r>
            <w:bookmarkEnd w:id="246"/>
            <w:r>
              <w:br/>
            </w:r>
            <w:r w:rsidRPr="079B40C8">
              <w:rPr>
                <w:rFonts w:ascii="Courier New" w:eastAsia="Times New Roman" w:hAnsi="Courier New" w:cs="Courier New"/>
                <w:color w:val="A9B7C6"/>
                <w:sz w:val="20"/>
                <w:szCs w:val="20"/>
                <w:lang w:eastAsia="en-IN"/>
              </w:rPr>
              <w:t xml:space="preserve">      {</w:t>
            </w:r>
            <w:r>
              <w:br/>
            </w:r>
            <w:r w:rsidRPr="079B40C8">
              <w:rPr>
                <w:rFonts w:ascii="Courier New" w:eastAsia="Times New Roman" w:hAnsi="Courier New" w:cs="Courier New"/>
                <w:color w:val="A9B7C6"/>
                <w:sz w:val="20"/>
                <w:szCs w:val="20"/>
                <w:lang w:eastAsia="en-IN"/>
              </w:rPr>
              <w:t xml:space="preserve">        </w:t>
            </w:r>
            <w:r w:rsidRPr="079B40C8">
              <w:rPr>
                <w:rFonts w:ascii="Courier New" w:eastAsia="Times New Roman" w:hAnsi="Courier New" w:cs="Courier New"/>
                <w:color w:val="9876AA"/>
                <w:sz w:val="20"/>
                <w:szCs w:val="20"/>
                <w:lang w:eastAsia="en-IN"/>
              </w:rPr>
              <w:t>"</w:t>
            </w:r>
            <w:bookmarkStart w:id="247" w:name="_Int_0PWZkEaD"/>
            <w:r w:rsidRPr="079B40C8">
              <w:rPr>
                <w:rFonts w:ascii="Courier New" w:eastAsia="Times New Roman" w:hAnsi="Courier New" w:cs="Courier New"/>
                <w:color w:val="9876AA"/>
                <w:sz w:val="20"/>
                <w:szCs w:val="20"/>
                <w:lang w:eastAsia="en-IN"/>
              </w:rPr>
              <w:t>port</w:t>
            </w:r>
            <w:bookmarkEnd w:id="247"/>
            <w:r w:rsidRPr="079B40C8">
              <w:rPr>
                <w:rFonts w:ascii="Courier New" w:eastAsia="Times New Roman" w:hAnsi="Courier New" w:cs="Courier New"/>
                <w:color w:val="9876AA"/>
                <w:sz w:val="20"/>
                <w:szCs w:val="20"/>
                <w:lang w:eastAsia="en-IN"/>
              </w:rPr>
              <w:t>-number"</w:t>
            </w:r>
            <w:r w:rsidRPr="079B40C8">
              <w:rPr>
                <w:rFonts w:ascii="Courier New" w:eastAsia="Times New Roman" w:hAnsi="Courier New" w:cs="Courier New"/>
                <w:color w:val="CC7832"/>
                <w:sz w:val="20"/>
                <w:szCs w:val="20"/>
                <w:lang w:eastAsia="en-IN"/>
              </w:rPr>
              <w:t xml:space="preserve">: </w:t>
            </w:r>
            <w:r w:rsidRPr="079B40C8">
              <w:rPr>
                <w:rFonts w:ascii="Courier New" w:eastAsia="Times New Roman" w:hAnsi="Courier New" w:cs="Courier New"/>
                <w:color w:val="6897BB"/>
                <w:sz w:val="20"/>
                <w:szCs w:val="20"/>
                <w:lang w:eastAsia="en-IN"/>
              </w:rPr>
              <w:t>53</w:t>
            </w:r>
            <w:r w:rsidRPr="079B40C8">
              <w:rPr>
                <w:rFonts w:ascii="Courier New" w:eastAsia="Times New Roman" w:hAnsi="Courier New" w:cs="Courier New"/>
                <w:color w:val="CC7832"/>
                <w:sz w:val="20"/>
                <w:szCs w:val="20"/>
                <w:lang w:eastAsia="en-IN"/>
              </w:rPr>
              <w:t>,</w:t>
            </w:r>
            <w:r>
              <w:br/>
            </w:r>
            <w:r w:rsidRPr="079B40C8">
              <w:rPr>
                <w:rFonts w:ascii="Courier New" w:eastAsia="Times New Roman" w:hAnsi="Courier New" w:cs="Courier New"/>
                <w:color w:val="CC7832"/>
                <w:sz w:val="20"/>
                <w:szCs w:val="20"/>
                <w:lang w:eastAsia="en-IN"/>
              </w:rPr>
              <w:t xml:space="preserve">        </w:t>
            </w:r>
            <w:r w:rsidRPr="079B40C8">
              <w:rPr>
                <w:rFonts w:ascii="Courier New" w:eastAsia="Times New Roman" w:hAnsi="Courier New" w:cs="Courier New"/>
                <w:color w:val="9876AA"/>
                <w:sz w:val="20"/>
                <w:szCs w:val="20"/>
                <w:lang w:eastAsia="en-IN"/>
              </w:rPr>
              <w:t>"protocol"</w:t>
            </w:r>
            <w:r w:rsidRPr="079B40C8">
              <w:rPr>
                <w:rFonts w:ascii="Courier New" w:eastAsia="Times New Roman" w:hAnsi="Courier New" w:cs="Courier New"/>
                <w:color w:val="CC7832"/>
                <w:sz w:val="20"/>
                <w:szCs w:val="20"/>
                <w:lang w:eastAsia="en-IN"/>
              </w:rPr>
              <w:t xml:space="preserve">: </w:t>
            </w:r>
            <w:r w:rsidRPr="079B40C8">
              <w:rPr>
                <w:rFonts w:ascii="Courier New" w:eastAsia="Times New Roman" w:hAnsi="Courier New" w:cs="Courier New"/>
                <w:color w:val="6A8759"/>
                <w:sz w:val="20"/>
                <w:szCs w:val="20"/>
                <w:lang w:eastAsia="en-IN"/>
              </w:rPr>
              <w:t>"</w:t>
            </w:r>
            <w:proofErr w:type="spellStart"/>
            <w:r w:rsidRPr="079B40C8">
              <w:rPr>
                <w:rFonts w:ascii="Courier New" w:eastAsia="Times New Roman" w:hAnsi="Courier New" w:cs="Courier New"/>
                <w:color w:val="6A8759"/>
                <w:sz w:val="20"/>
                <w:szCs w:val="20"/>
                <w:lang w:eastAsia="en-IN"/>
              </w:rPr>
              <w:t>udp</w:t>
            </w:r>
            <w:proofErr w:type="spellEnd"/>
            <w:r w:rsidRPr="079B40C8">
              <w:rPr>
                <w:rFonts w:ascii="Courier New" w:eastAsia="Times New Roman" w:hAnsi="Courier New" w:cs="Courier New"/>
                <w:color w:val="6A8759"/>
                <w:sz w:val="20"/>
                <w:szCs w:val="20"/>
                <w:lang w:eastAsia="en-IN"/>
              </w:rPr>
              <w:t>"</w:t>
            </w:r>
            <w:r w:rsidRPr="079B40C8">
              <w:rPr>
                <w:rFonts w:ascii="Courier New" w:eastAsia="Times New Roman" w:hAnsi="Courier New" w:cs="Courier New"/>
                <w:color w:val="CC7832"/>
                <w:sz w:val="20"/>
                <w:szCs w:val="20"/>
                <w:lang w:eastAsia="en-IN"/>
              </w:rPr>
              <w:t>,</w:t>
            </w:r>
            <w:r>
              <w:br/>
            </w:r>
            <w:r w:rsidRPr="079B40C8">
              <w:rPr>
                <w:rFonts w:ascii="Courier New" w:eastAsia="Times New Roman" w:hAnsi="Courier New" w:cs="Courier New"/>
                <w:color w:val="CC7832"/>
                <w:sz w:val="20"/>
                <w:szCs w:val="20"/>
                <w:lang w:eastAsia="en-IN"/>
              </w:rPr>
              <w:t xml:space="preserve">        </w:t>
            </w:r>
            <w:r w:rsidRPr="079B40C8">
              <w:rPr>
                <w:rFonts w:ascii="Courier New" w:eastAsia="Times New Roman" w:hAnsi="Courier New" w:cs="Courier New"/>
                <w:color w:val="9876AA"/>
                <w:sz w:val="20"/>
                <w:szCs w:val="20"/>
                <w:lang w:eastAsia="en-IN"/>
              </w:rPr>
              <w:t>"</w:t>
            </w:r>
            <w:bookmarkStart w:id="248" w:name="_Int_BsJXrdPI"/>
            <w:r w:rsidRPr="079B40C8">
              <w:rPr>
                <w:rFonts w:ascii="Courier New" w:eastAsia="Times New Roman" w:hAnsi="Courier New" w:cs="Courier New"/>
                <w:color w:val="9876AA"/>
                <w:sz w:val="20"/>
                <w:szCs w:val="20"/>
                <w:lang w:eastAsia="en-IN"/>
              </w:rPr>
              <w:t>health</w:t>
            </w:r>
            <w:bookmarkEnd w:id="248"/>
            <w:r w:rsidRPr="079B40C8">
              <w:rPr>
                <w:rFonts w:ascii="Courier New" w:eastAsia="Times New Roman" w:hAnsi="Courier New" w:cs="Courier New"/>
                <w:color w:val="9876AA"/>
                <w:sz w:val="20"/>
                <w:szCs w:val="20"/>
                <w:lang w:eastAsia="en-IN"/>
              </w:rPr>
              <w:t>-check-disable"</w:t>
            </w:r>
            <w:r w:rsidRPr="079B40C8">
              <w:rPr>
                <w:rFonts w:ascii="Courier New" w:eastAsia="Times New Roman" w:hAnsi="Courier New" w:cs="Courier New"/>
                <w:color w:val="CC7832"/>
                <w:sz w:val="20"/>
                <w:szCs w:val="20"/>
                <w:lang w:eastAsia="en-IN"/>
              </w:rPr>
              <w:t>:</w:t>
            </w:r>
            <w:r w:rsidRPr="079B40C8">
              <w:rPr>
                <w:rFonts w:ascii="Courier New" w:eastAsia="Times New Roman" w:hAnsi="Courier New" w:cs="Courier New"/>
                <w:color w:val="6897BB"/>
                <w:sz w:val="20"/>
                <w:szCs w:val="20"/>
                <w:lang w:eastAsia="en-IN"/>
              </w:rPr>
              <w:t>1</w:t>
            </w:r>
            <w:r>
              <w:br/>
            </w:r>
            <w:r w:rsidRPr="079B40C8">
              <w:rPr>
                <w:rFonts w:ascii="Courier New" w:eastAsia="Times New Roman" w:hAnsi="Courier New" w:cs="Courier New"/>
                <w:color w:val="6897BB"/>
                <w:sz w:val="20"/>
                <w:szCs w:val="20"/>
                <w:lang w:eastAsia="en-IN"/>
              </w:rPr>
              <w:t xml:space="preserve">      </w:t>
            </w:r>
            <w:r w:rsidRPr="079B40C8">
              <w:rPr>
                <w:rFonts w:ascii="Courier New" w:eastAsia="Times New Roman" w:hAnsi="Courier New" w:cs="Courier New"/>
                <w:color w:val="A9B7C6"/>
                <w:sz w:val="20"/>
                <w:szCs w:val="20"/>
                <w:lang w:eastAsia="en-IN"/>
              </w:rPr>
              <w:t>}</w:t>
            </w:r>
            <w:r w:rsidRPr="079B40C8">
              <w:rPr>
                <w:rFonts w:ascii="Courier New" w:eastAsia="Times New Roman" w:hAnsi="Courier New" w:cs="Courier New"/>
                <w:color w:val="CC7832"/>
                <w:sz w:val="20"/>
                <w:szCs w:val="20"/>
                <w:lang w:eastAsia="en-IN"/>
              </w:rPr>
              <w:t>,</w:t>
            </w:r>
            <w:r>
              <w:br/>
            </w:r>
            <w:r w:rsidRPr="079B40C8">
              <w:rPr>
                <w:rFonts w:ascii="Courier New" w:eastAsia="Times New Roman" w:hAnsi="Courier New" w:cs="Courier New"/>
                <w:color w:val="CC7832"/>
                <w:sz w:val="20"/>
                <w:szCs w:val="20"/>
                <w:lang w:eastAsia="en-IN"/>
              </w:rPr>
              <w:t xml:space="preserve">      </w:t>
            </w:r>
            <w:r w:rsidRPr="079B40C8">
              <w:rPr>
                <w:rFonts w:ascii="Courier New" w:eastAsia="Times New Roman" w:hAnsi="Courier New" w:cs="Courier New"/>
                <w:color w:val="A9B7C6"/>
                <w:sz w:val="20"/>
                <w:szCs w:val="20"/>
                <w:lang w:eastAsia="en-IN"/>
              </w:rPr>
              <w:t>{</w:t>
            </w:r>
            <w:r>
              <w:br/>
            </w:r>
            <w:r w:rsidRPr="079B40C8">
              <w:rPr>
                <w:rFonts w:ascii="Courier New" w:eastAsia="Times New Roman" w:hAnsi="Courier New" w:cs="Courier New"/>
                <w:color w:val="A9B7C6"/>
                <w:sz w:val="20"/>
                <w:szCs w:val="20"/>
                <w:lang w:eastAsia="en-IN"/>
              </w:rPr>
              <w:t xml:space="preserve">        </w:t>
            </w:r>
            <w:r w:rsidRPr="079B40C8">
              <w:rPr>
                <w:rFonts w:ascii="Courier New" w:eastAsia="Times New Roman" w:hAnsi="Courier New" w:cs="Courier New"/>
                <w:color w:val="9876AA"/>
                <w:sz w:val="20"/>
                <w:szCs w:val="20"/>
                <w:lang w:eastAsia="en-IN"/>
              </w:rPr>
              <w:t>"</w:t>
            </w:r>
            <w:bookmarkStart w:id="249" w:name="_Int_R1YNjpYL"/>
            <w:r w:rsidRPr="079B40C8">
              <w:rPr>
                <w:rFonts w:ascii="Courier New" w:eastAsia="Times New Roman" w:hAnsi="Courier New" w:cs="Courier New"/>
                <w:color w:val="9876AA"/>
                <w:sz w:val="20"/>
                <w:szCs w:val="20"/>
                <w:lang w:eastAsia="en-IN"/>
              </w:rPr>
              <w:t>port</w:t>
            </w:r>
            <w:bookmarkEnd w:id="249"/>
            <w:r w:rsidRPr="079B40C8">
              <w:rPr>
                <w:rFonts w:ascii="Courier New" w:eastAsia="Times New Roman" w:hAnsi="Courier New" w:cs="Courier New"/>
                <w:color w:val="9876AA"/>
                <w:sz w:val="20"/>
                <w:szCs w:val="20"/>
                <w:lang w:eastAsia="en-IN"/>
              </w:rPr>
              <w:t>-number"</w:t>
            </w:r>
            <w:r w:rsidRPr="079B40C8">
              <w:rPr>
                <w:rFonts w:ascii="Courier New" w:eastAsia="Times New Roman" w:hAnsi="Courier New" w:cs="Courier New"/>
                <w:color w:val="CC7832"/>
                <w:sz w:val="20"/>
                <w:szCs w:val="20"/>
                <w:lang w:eastAsia="en-IN"/>
              </w:rPr>
              <w:t xml:space="preserve">: </w:t>
            </w:r>
            <w:r w:rsidRPr="079B40C8">
              <w:rPr>
                <w:rFonts w:ascii="Courier New" w:eastAsia="Times New Roman" w:hAnsi="Courier New" w:cs="Courier New"/>
                <w:color w:val="6897BB"/>
                <w:sz w:val="20"/>
                <w:szCs w:val="20"/>
                <w:lang w:eastAsia="en-IN"/>
              </w:rPr>
              <w:t>80</w:t>
            </w:r>
            <w:r w:rsidRPr="079B40C8">
              <w:rPr>
                <w:rFonts w:ascii="Courier New" w:eastAsia="Times New Roman" w:hAnsi="Courier New" w:cs="Courier New"/>
                <w:color w:val="CC7832"/>
                <w:sz w:val="20"/>
                <w:szCs w:val="20"/>
                <w:lang w:eastAsia="en-IN"/>
              </w:rPr>
              <w:t>,</w:t>
            </w:r>
            <w:r>
              <w:br/>
            </w:r>
            <w:r w:rsidRPr="079B40C8">
              <w:rPr>
                <w:rFonts w:ascii="Courier New" w:eastAsia="Times New Roman" w:hAnsi="Courier New" w:cs="Courier New"/>
                <w:color w:val="CC7832"/>
                <w:sz w:val="20"/>
                <w:szCs w:val="20"/>
                <w:lang w:eastAsia="en-IN"/>
              </w:rPr>
              <w:t xml:space="preserve">        </w:t>
            </w:r>
            <w:r w:rsidRPr="079B40C8">
              <w:rPr>
                <w:rFonts w:ascii="Courier New" w:eastAsia="Times New Roman" w:hAnsi="Courier New" w:cs="Courier New"/>
                <w:color w:val="9876AA"/>
                <w:sz w:val="20"/>
                <w:szCs w:val="20"/>
                <w:lang w:eastAsia="en-IN"/>
              </w:rPr>
              <w:t>"protocol"</w:t>
            </w:r>
            <w:r w:rsidRPr="079B40C8">
              <w:rPr>
                <w:rFonts w:ascii="Courier New" w:eastAsia="Times New Roman" w:hAnsi="Courier New" w:cs="Courier New"/>
                <w:color w:val="CC7832"/>
                <w:sz w:val="20"/>
                <w:szCs w:val="20"/>
                <w:lang w:eastAsia="en-IN"/>
              </w:rPr>
              <w:t xml:space="preserve">: </w:t>
            </w:r>
            <w:r w:rsidRPr="079B40C8">
              <w:rPr>
                <w:rFonts w:ascii="Courier New" w:eastAsia="Times New Roman" w:hAnsi="Courier New" w:cs="Courier New"/>
                <w:color w:val="6A8759"/>
                <w:sz w:val="20"/>
                <w:szCs w:val="20"/>
                <w:lang w:eastAsia="en-IN"/>
              </w:rPr>
              <w:t>"</w:t>
            </w:r>
            <w:proofErr w:type="spellStart"/>
            <w:r w:rsidRPr="079B40C8">
              <w:rPr>
                <w:rFonts w:ascii="Courier New" w:eastAsia="Times New Roman" w:hAnsi="Courier New" w:cs="Courier New"/>
                <w:color w:val="6A8759"/>
                <w:sz w:val="20"/>
                <w:szCs w:val="20"/>
                <w:lang w:eastAsia="en-IN"/>
              </w:rPr>
              <w:t>tcp</w:t>
            </w:r>
            <w:proofErr w:type="spellEnd"/>
            <w:r w:rsidRPr="079B40C8">
              <w:rPr>
                <w:rFonts w:ascii="Courier New" w:eastAsia="Times New Roman" w:hAnsi="Courier New" w:cs="Courier New"/>
                <w:color w:val="6A8759"/>
                <w:sz w:val="20"/>
                <w:szCs w:val="20"/>
                <w:lang w:eastAsia="en-IN"/>
              </w:rPr>
              <w:t>"</w:t>
            </w:r>
            <w:r w:rsidRPr="079B40C8">
              <w:rPr>
                <w:rFonts w:ascii="Courier New" w:eastAsia="Times New Roman" w:hAnsi="Courier New" w:cs="Courier New"/>
                <w:color w:val="CC7832"/>
                <w:sz w:val="20"/>
                <w:szCs w:val="20"/>
                <w:lang w:eastAsia="en-IN"/>
              </w:rPr>
              <w:t>,</w:t>
            </w:r>
            <w:r>
              <w:br/>
            </w:r>
            <w:r w:rsidRPr="079B40C8">
              <w:rPr>
                <w:rFonts w:ascii="Courier New" w:eastAsia="Times New Roman" w:hAnsi="Courier New" w:cs="Courier New"/>
                <w:color w:val="CC7832"/>
                <w:sz w:val="20"/>
                <w:szCs w:val="20"/>
                <w:lang w:eastAsia="en-IN"/>
              </w:rPr>
              <w:t xml:space="preserve">        </w:t>
            </w:r>
            <w:r w:rsidRPr="079B40C8">
              <w:rPr>
                <w:rFonts w:ascii="Courier New" w:eastAsia="Times New Roman" w:hAnsi="Courier New" w:cs="Courier New"/>
                <w:color w:val="9876AA"/>
                <w:sz w:val="20"/>
                <w:szCs w:val="20"/>
                <w:lang w:eastAsia="en-IN"/>
              </w:rPr>
              <w:t>"</w:t>
            </w:r>
            <w:bookmarkStart w:id="250" w:name="_Int_cuZbUnGc"/>
            <w:r w:rsidRPr="079B40C8">
              <w:rPr>
                <w:rFonts w:ascii="Courier New" w:eastAsia="Times New Roman" w:hAnsi="Courier New" w:cs="Courier New"/>
                <w:color w:val="9876AA"/>
                <w:sz w:val="20"/>
                <w:szCs w:val="20"/>
                <w:lang w:eastAsia="en-IN"/>
              </w:rPr>
              <w:t>health</w:t>
            </w:r>
            <w:bookmarkEnd w:id="250"/>
            <w:r w:rsidRPr="079B40C8">
              <w:rPr>
                <w:rFonts w:ascii="Courier New" w:eastAsia="Times New Roman" w:hAnsi="Courier New" w:cs="Courier New"/>
                <w:color w:val="9876AA"/>
                <w:sz w:val="20"/>
                <w:szCs w:val="20"/>
                <w:lang w:eastAsia="en-IN"/>
              </w:rPr>
              <w:t>-check-disable"</w:t>
            </w:r>
            <w:r w:rsidRPr="079B40C8">
              <w:rPr>
                <w:rFonts w:ascii="Courier New" w:eastAsia="Times New Roman" w:hAnsi="Courier New" w:cs="Courier New"/>
                <w:color w:val="CC7832"/>
                <w:sz w:val="20"/>
                <w:szCs w:val="20"/>
                <w:lang w:eastAsia="en-IN"/>
              </w:rPr>
              <w:t>:</w:t>
            </w:r>
            <w:r w:rsidRPr="079B40C8">
              <w:rPr>
                <w:rFonts w:ascii="Courier New" w:eastAsia="Times New Roman" w:hAnsi="Courier New" w:cs="Courier New"/>
                <w:color w:val="6897BB"/>
                <w:sz w:val="20"/>
                <w:szCs w:val="20"/>
                <w:lang w:eastAsia="en-IN"/>
              </w:rPr>
              <w:t>1</w:t>
            </w:r>
            <w:r>
              <w:br/>
            </w:r>
            <w:r w:rsidRPr="079B40C8">
              <w:rPr>
                <w:rFonts w:ascii="Courier New" w:eastAsia="Times New Roman" w:hAnsi="Courier New" w:cs="Courier New"/>
                <w:color w:val="6897BB"/>
                <w:sz w:val="20"/>
                <w:szCs w:val="20"/>
                <w:lang w:eastAsia="en-IN"/>
              </w:rPr>
              <w:lastRenderedPageBreak/>
              <w:t xml:space="preserve">      </w:t>
            </w:r>
            <w:r w:rsidRPr="079B40C8">
              <w:rPr>
                <w:rFonts w:ascii="Courier New" w:eastAsia="Times New Roman" w:hAnsi="Courier New" w:cs="Courier New"/>
                <w:color w:val="A9B7C6"/>
                <w:sz w:val="20"/>
                <w:szCs w:val="20"/>
                <w:lang w:eastAsia="en-IN"/>
              </w:rPr>
              <w:t>}</w:t>
            </w:r>
            <w:r w:rsidRPr="079B40C8">
              <w:rPr>
                <w:rFonts w:ascii="Courier New" w:eastAsia="Times New Roman" w:hAnsi="Courier New" w:cs="Courier New"/>
                <w:color w:val="CC7832"/>
                <w:sz w:val="20"/>
                <w:szCs w:val="20"/>
                <w:lang w:eastAsia="en-IN"/>
              </w:rPr>
              <w:t>,</w:t>
            </w:r>
            <w:r>
              <w:br/>
            </w:r>
            <w:r w:rsidRPr="079B40C8">
              <w:rPr>
                <w:rFonts w:ascii="Courier New" w:eastAsia="Times New Roman" w:hAnsi="Courier New" w:cs="Courier New"/>
                <w:color w:val="CC7832"/>
                <w:sz w:val="20"/>
                <w:szCs w:val="20"/>
                <w:lang w:eastAsia="en-IN"/>
              </w:rPr>
              <w:t xml:space="preserve">      </w:t>
            </w:r>
            <w:r w:rsidRPr="079B40C8">
              <w:rPr>
                <w:rFonts w:ascii="Courier New" w:eastAsia="Times New Roman" w:hAnsi="Courier New" w:cs="Courier New"/>
                <w:color w:val="A9B7C6"/>
                <w:sz w:val="20"/>
                <w:szCs w:val="20"/>
                <w:lang w:eastAsia="en-IN"/>
              </w:rPr>
              <w:t>{</w:t>
            </w:r>
            <w:r>
              <w:br/>
            </w:r>
            <w:r w:rsidRPr="079B40C8">
              <w:rPr>
                <w:rFonts w:ascii="Courier New" w:eastAsia="Times New Roman" w:hAnsi="Courier New" w:cs="Courier New"/>
                <w:color w:val="A9B7C6"/>
                <w:sz w:val="20"/>
                <w:szCs w:val="20"/>
                <w:lang w:eastAsia="en-IN"/>
              </w:rPr>
              <w:t xml:space="preserve">        </w:t>
            </w:r>
            <w:r w:rsidRPr="079B40C8">
              <w:rPr>
                <w:rFonts w:ascii="Courier New" w:eastAsia="Times New Roman" w:hAnsi="Courier New" w:cs="Courier New"/>
                <w:color w:val="9876AA"/>
                <w:sz w:val="20"/>
                <w:szCs w:val="20"/>
                <w:lang w:eastAsia="en-IN"/>
              </w:rPr>
              <w:t>"</w:t>
            </w:r>
            <w:bookmarkStart w:id="251" w:name="_Int_KuFcFybT"/>
            <w:r w:rsidRPr="079B40C8">
              <w:rPr>
                <w:rFonts w:ascii="Courier New" w:eastAsia="Times New Roman" w:hAnsi="Courier New" w:cs="Courier New"/>
                <w:color w:val="9876AA"/>
                <w:sz w:val="20"/>
                <w:szCs w:val="20"/>
                <w:lang w:eastAsia="en-IN"/>
              </w:rPr>
              <w:t>port</w:t>
            </w:r>
            <w:bookmarkEnd w:id="251"/>
            <w:r w:rsidRPr="079B40C8">
              <w:rPr>
                <w:rFonts w:ascii="Courier New" w:eastAsia="Times New Roman" w:hAnsi="Courier New" w:cs="Courier New"/>
                <w:color w:val="9876AA"/>
                <w:sz w:val="20"/>
                <w:szCs w:val="20"/>
                <w:lang w:eastAsia="en-IN"/>
              </w:rPr>
              <w:t>-number"</w:t>
            </w:r>
            <w:r w:rsidRPr="079B40C8">
              <w:rPr>
                <w:rFonts w:ascii="Courier New" w:eastAsia="Times New Roman" w:hAnsi="Courier New" w:cs="Courier New"/>
                <w:color w:val="CC7832"/>
                <w:sz w:val="20"/>
                <w:szCs w:val="20"/>
                <w:lang w:eastAsia="en-IN"/>
              </w:rPr>
              <w:t xml:space="preserve">: </w:t>
            </w:r>
            <w:r w:rsidRPr="079B40C8">
              <w:rPr>
                <w:rFonts w:ascii="Courier New" w:eastAsia="Times New Roman" w:hAnsi="Courier New" w:cs="Courier New"/>
                <w:color w:val="6897BB"/>
                <w:sz w:val="20"/>
                <w:szCs w:val="20"/>
                <w:lang w:eastAsia="en-IN"/>
              </w:rPr>
              <w:t>443</w:t>
            </w:r>
            <w:r w:rsidRPr="079B40C8">
              <w:rPr>
                <w:rFonts w:ascii="Courier New" w:eastAsia="Times New Roman" w:hAnsi="Courier New" w:cs="Courier New"/>
                <w:color w:val="CC7832"/>
                <w:sz w:val="20"/>
                <w:szCs w:val="20"/>
                <w:lang w:eastAsia="en-IN"/>
              </w:rPr>
              <w:t>,</w:t>
            </w:r>
            <w:r>
              <w:br/>
            </w:r>
            <w:r w:rsidRPr="079B40C8">
              <w:rPr>
                <w:rFonts w:ascii="Courier New" w:eastAsia="Times New Roman" w:hAnsi="Courier New" w:cs="Courier New"/>
                <w:color w:val="CC7832"/>
                <w:sz w:val="20"/>
                <w:szCs w:val="20"/>
                <w:lang w:eastAsia="en-IN"/>
              </w:rPr>
              <w:t xml:space="preserve">        </w:t>
            </w:r>
            <w:r w:rsidRPr="079B40C8">
              <w:rPr>
                <w:rFonts w:ascii="Courier New" w:eastAsia="Times New Roman" w:hAnsi="Courier New" w:cs="Courier New"/>
                <w:color w:val="9876AA"/>
                <w:sz w:val="20"/>
                <w:szCs w:val="20"/>
                <w:lang w:eastAsia="en-IN"/>
              </w:rPr>
              <w:t>"protocol"</w:t>
            </w:r>
            <w:r w:rsidRPr="079B40C8">
              <w:rPr>
                <w:rFonts w:ascii="Courier New" w:eastAsia="Times New Roman" w:hAnsi="Courier New" w:cs="Courier New"/>
                <w:color w:val="CC7832"/>
                <w:sz w:val="20"/>
                <w:szCs w:val="20"/>
                <w:lang w:eastAsia="en-IN"/>
              </w:rPr>
              <w:t xml:space="preserve">: </w:t>
            </w:r>
            <w:r w:rsidRPr="079B40C8">
              <w:rPr>
                <w:rFonts w:ascii="Courier New" w:eastAsia="Times New Roman" w:hAnsi="Courier New" w:cs="Courier New"/>
                <w:color w:val="6A8759"/>
                <w:sz w:val="20"/>
                <w:szCs w:val="20"/>
                <w:lang w:eastAsia="en-IN"/>
              </w:rPr>
              <w:t>"</w:t>
            </w:r>
            <w:proofErr w:type="spellStart"/>
            <w:r w:rsidRPr="079B40C8">
              <w:rPr>
                <w:rFonts w:ascii="Courier New" w:eastAsia="Times New Roman" w:hAnsi="Courier New" w:cs="Courier New"/>
                <w:color w:val="6A8759"/>
                <w:sz w:val="20"/>
                <w:szCs w:val="20"/>
                <w:lang w:eastAsia="en-IN"/>
              </w:rPr>
              <w:t>tcp</w:t>
            </w:r>
            <w:proofErr w:type="spellEnd"/>
            <w:r w:rsidRPr="079B40C8">
              <w:rPr>
                <w:rFonts w:ascii="Courier New" w:eastAsia="Times New Roman" w:hAnsi="Courier New" w:cs="Courier New"/>
                <w:color w:val="6A8759"/>
                <w:sz w:val="20"/>
                <w:szCs w:val="20"/>
                <w:lang w:eastAsia="en-IN"/>
              </w:rPr>
              <w:t>"</w:t>
            </w:r>
            <w:r w:rsidRPr="079B40C8">
              <w:rPr>
                <w:rFonts w:ascii="Courier New" w:eastAsia="Times New Roman" w:hAnsi="Courier New" w:cs="Courier New"/>
                <w:color w:val="CC7832"/>
                <w:sz w:val="20"/>
                <w:szCs w:val="20"/>
                <w:lang w:eastAsia="en-IN"/>
              </w:rPr>
              <w:t>,</w:t>
            </w:r>
            <w:r>
              <w:br/>
            </w:r>
            <w:r w:rsidRPr="079B40C8">
              <w:rPr>
                <w:rFonts w:ascii="Courier New" w:eastAsia="Times New Roman" w:hAnsi="Courier New" w:cs="Courier New"/>
                <w:color w:val="CC7832"/>
                <w:sz w:val="20"/>
                <w:szCs w:val="20"/>
                <w:lang w:eastAsia="en-IN"/>
              </w:rPr>
              <w:t xml:space="preserve">        </w:t>
            </w:r>
            <w:r w:rsidRPr="079B40C8">
              <w:rPr>
                <w:rFonts w:ascii="Courier New" w:eastAsia="Times New Roman" w:hAnsi="Courier New" w:cs="Courier New"/>
                <w:color w:val="9876AA"/>
                <w:sz w:val="20"/>
                <w:szCs w:val="20"/>
                <w:lang w:eastAsia="en-IN"/>
              </w:rPr>
              <w:t>"</w:t>
            </w:r>
            <w:bookmarkStart w:id="252" w:name="_Int_USZTlJEK"/>
            <w:r w:rsidRPr="079B40C8">
              <w:rPr>
                <w:rFonts w:ascii="Courier New" w:eastAsia="Times New Roman" w:hAnsi="Courier New" w:cs="Courier New"/>
                <w:color w:val="9876AA"/>
                <w:sz w:val="20"/>
                <w:szCs w:val="20"/>
                <w:lang w:eastAsia="en-IN"/>
              </w:rPr>
              <w:t>health</w:t>
            </w:r>
            <w:bookmarkEnd w:id="252"/>
            <w:r w:rsidRPr="079B40C8">
              <w:rPr>
                <w:rFonts w:ascii="Courier New" w:eastAsia="Times New Roman" w:hAnsi="Courier New" w:cs="Courier New"/>
                <w:color w:val="9876AA"/>
                <w:sz w:val="20"/>
                <w:szCs w:val="20"/>
                <w:lang w:eastAsia="en-IN"/>
              </w:rPr>
              <w:t>-check-disable"</w:t>
            </w:r>
            <w:r w:rsidRPr="079B40C8">
              <w:rPr>
                <w:rFonts w:ascii="Courier New" w:eastAsia="Times New Roman" w:hAnsi="Courier New" w:cs="Courier New"/>
                <w:color w:val="CC7832"/>
                <w:sz w:val="20"/>
                <w:szCs w:val="20"/>
                <w:lang w:eastAsia="en-IN"/>
              </w:rPr>
              <w:t>:</w:t>
            </w:r>
            <w:r w:rsidRPr="079B40C8">
              <w:rPr>
                <w:rFonts w:ascii="Courier New" w:eastAsia="Times New Roman" w:hAnsi="Courier New" w:cs="Courier New"/>
                <w:color w:val="6897BB"/>
                <w:sz w:val="20"/>
                <w:szCs w:val="20"/>
                <w:lang w:eastAsia="en-IN"/>
              </w:rPr>
              <w:t>1</w:t>
            </w:r>
            <w:r>
              <w:br/>
            </w:r>
            <w:r w:rsidRPr="079B40C8">
              <w:rPr>
                <w:rFonts w:ascii="Courier New" w:eastAsia="Times New Roman" w:hAnsi="Courier New" w:cs="Courier New"/>
                <w:color w:val="6897BB"/>
                <w:sz w:val="20"/>
                <w:szCs w:val="20"/>
                <w:lang w:eastAsia="en-IN"/>
              </w:rPr>
              <w:t xml:space="preserve">      </w:t>
            </w:r>
            <w:r w:rsidRPr="079B40C8">
              <w:rPr>
                <w:rFonts w:ascii="Courier New" w:eastAsia="Times New Roman" w:hAnsi="Courier New" w:cs="Courier New"/>
                <w:color w:val="A9B7C6"/>
                <w:sz w:val="20"/>
                <w:szCs w:val="20"/>
                <w:lang w:eastAsia="en-IN"/>
              </w:rPr>
              <w:t>}</w:t>
            </w:r>
            <w:r>
              <w:br/>
            </w:r>
            <w:r w:rsidRPr="079B40C8">
              <w:rPr>
                <w:rFonts w:ascii="Courier New" w:eastAsia="Times New Roman" w:hAnsi="Courier New" w:cs="Courier New"/>
                <w:color w:val="A9B7C6"/>
                <w:sz w:val="20"/>
                <w:szCs w:val="20"/>
                <w:lang w:eastAsia="en-IN"/>
              </w:rPr>
              <w:t xml:space="preserve">    ]</w:t>
            </w:r>
            <w:r>
              <w:br/>
            </w:r>
            <w:r w:rsidRPr="079B40C8">
              <w:rPr>
                <w:rFonts w:ascii="Courier New" w:eastAsia="Times New Roman" w:hAnsi="Courier New" w:cs="Courier New"/>
                <w:color w:val="A9B7C6"/>
                <w:sz w:val="20"/>
                <w:szCs w:val="20"/>
                <w:lang w:eastAsia="en-IN"/>
              </w:rPr>
              <w:t xml:space="preserve">  }</w:t>
            </w:r>
            <w:r w:rsidRPr="079B40C8">
              <w:rPr>
                <w:rFonts w:ascii="Courier New" w:eastAsia="Times New Roman" w:hAnsi="Courier New" w:cs="Courier New"/>
                <w:color w:val="CC7832"/>
                <w:sz w:val="20"/>
                <w:szCs w:val="20"/>
                <w:lang w:eastAsia="en-IN"/>
              </w:rPr>
              <w:t>,</w:t>
            </w:r>
            <w:r>
              <w:br/>
            </w:r>
            <w:r w:rsidRPr="079B40C8">
              <w:rPr>
                <w:rFonts w:ascii="Courier New" w:eastAsia="Times New Roman" w:hAnsi="Courier New" w:cs="Courier New"/>
                <w:color w:val="CC7832"/>
                <w:sz w:val="20"/>
                <w:szCs w:val="20"/>
                <w:lang w:eastAsia="en-IN"/>
              </w:rPr>
              <w:t xml:space="preserve">  </w:t>
            </w:r>
            <w:r w:rsidRPr="079B40C8">
              <w:rPr>
                <w:rFonts w:ascii="Courier New" w:eastAsia="Times New Roman" w:hAnsi="Courier New" w:cs="Courier New"/>
                <w:color w:val="9876AA"/>
                <w:sz w:val="20"/>
                <w:szCs w:val="20"/>
                <w:lang w:eastAsia="en-IN"/>
              </w:rPr>
              <w:t>"</w:t>
            </w:r>
            <w:proofErr w:type="spellStart"/>
            <w:r w:rsidRPr="079B40C8">
              <w:rPr>
                <w:rFonts w:ascii="Courier New" w:eastAsia="Times New Roman" w:hAnsi="Courier New" w:cs="Courier New"/>
                <w:color w:val="9876AA"/>
                <w:sz w:val="20"/>
                <w:szCs w:val="20"/>
                <w:lang w:eastAsia="en-IN"/>
              </w:rPr>
              <w:t>vip_port</w:t>
            </w:r>
            <w:proofErr w:type="spellEnd"/>
            <w:r w:rsidRPr="079B40C8">
              <w:rPr>
                <w:rFonts w:ascii="Courier New" w:eastAsia="Times New Roman" w:hAnsi="Courier New" w:cs="Courier New"/>
                <w:color w:val="9876AA"/>
                <w:sz w:val="20"/>
                <w:szCs w:val="20"/>
                <w:lang w:eastAsia="en-IN"/>
              </w:rPr>
              <w:t>"</w:t>
            </w:r>
            <w:r w:rsidRPr="079B40C8">
              <w:rPr>
                <w:rFonts w:ascii="Courier New" w:eastAsia="Times New Roman" w:hAnsi="Courier New" w:cs="Courier New"/>
                <w:color w:val="CC7832"/>
                <w:sz w:val="20"/>
                <w:szCs w:val="20"/>
                <w:lang w:eastAsia="en-IN"/>
              </w:rPr>
              <w:t>:</w:t>
            </w:r>
            <w:r w:rsidRPr="079B40C8">
              <w:rPr>
                <w:rFonts w:ascii="Courier New" w:eastAsia="Times New Roman" w:hAnsi="Courier New" w:cs="Courier New"/>
                <w:color w:val="A9B7C6"/>
                <w:sz w:val="20"/>
                <w:szCs w:val="20"/>
                <w:lang w:eastAsia="en-IN"/>
              </w:rPr>
              <w:t>{</w:t>
            </w:r>
            <w:r>
              <w:br/>
            </w:r>
            <w:r w:rsidRPr="079B40C8">
              <w:rPr>
                <w:rFonts w:ascii="Courier New" w:eastAsia="Times New Roman" w:hAnsi="Courier New" w:cs="Courier New"/>
                <w:color w:val="A9B7C6"/>
                <w:sz w:val="20"/>
                <w:szCs w:val="20"/>
                <w:lang w:eastAsia="en-IN"/>
              </w:rPr>
              <w:t xml:space="preserve">    </w:t>
            </w:r>
            <w:r w:rsidRPr="079B40C8">
              <w:rPr>
                <w:rFonts w:ascii="Courier New" w:eastAsia="Times New Roman" w:hAnsi="Courier New" w:cs="Courier New"/>
                <w:color w:val="9876AA"/>
                <w:sz w:val="20"/>
                <w:szCs w:val="20"/>
                <w:lang w:eastAsia="en-IN"/>
              </w:rPr>
              <w:t>"value"</w:t>
            </w:r>
            <w:r w:rsidRPr="079B40C8">
              <w:rPr>
                <w:rFonts w:ascii="Courier New" w:eastAsia="Times New Roman" w:hAnsi="Courier New" w:cs="Courier New"/>
                <w:color w:val="CC7832"/>
                <w:sz w:val="20"/>
                <w:szCs w:val="20"/>
                <w:lang w:eastAsia="en-IN"/>
              </w:rPr>
              <w:t xml:space="preserve">: </w:t>
            </w:r>
            <w:r w:rsidRPr="079B40C8">
              <w:rPr>
                <w:rFonts w:ascii="Courier New" w:eastAsia="Times New Roman" w:hAnsi="Courier New" w:cs="Courier New"/>
                <w:color w:val="A9B7C6"/>
                <w:sz w:val="20"/>
                <w:szCs w:val="20"/>
                <w:lang w:eastAsia="en-IN"/>
              </w:rPr>
              <w:t>[</w:t>
            </w:r>
            <w:r>
              <w:br/>
            </w:r>
            <w:r w:rsidRPr="079B40C8">
              <w:rPr>
                <w:rFonts w:ascii="Courier New" w:eastAsia="Times New Roman" w:hAnsi="Courier New" w:cs="Courier New"/>
                <w:color w:val="A9B7C6"/>
                <w:sz w:val="20"/>
                <w:szCs w:val="20"/>
                <w:lang w:eastAsia="en-IN"/>
              </w:rPr>
              <w:t xml:space="preserve">      {</w:t>
            </w:r>
            <w:r>
              <w:br/>
            </w:r>
            <w:r w:rsidRPr="079B40C8">
              <w:rPr>
                <w:rFonts w:ascii="Courier New" w:eastAsia="Times New Roman" w:hAnsi="Courier New" w:cs="Courier New"/>
                <w:color w:val="A9B7C6"/>
                <w:sz w:val="20"/>
                <w:szCs w:val="20"/>
                <w:lang w:eastAsia="en-IN"/>
              </w:rPr>
              <w:t xml:space="preserve">        </w:t>
            </w:r>
            <w:r w:rsidRPr="079B40C8">
              <w:rPr>
                <w:rFonts w:ascii="Courier New" w:eastAsia="Times New Roman" w:hAnsi="Courier New" w:cs="Courier New"/>
                <w:color w:val="9876AA"/>
                <w:sz w:val="20"/>
                <w:szCs w:val="20"/>
                <w:lang w:eastAsia="en-IN"/>
              </w:rPr>
              <w:t>"</w:t>
            </w:r>
            <w:bookmarkStart w:id="253" w:name="_Int_kXVTvcEq"/>
            <w:r w:rsidRPr="079B40C8">
              <w:rPr>
                <w:rFonts w:ascii="Courier New" w:eastAsia="Times New Roman" w:hAnsi="Courier New" w:cs="Courier New"/>
                <w:color w:val="9876AA"/>
                <w:sz w:val="20"/>
                <w:szCs w:val="20"/>
                <w:lang w:eastAsia="en-IN"/>
              </w:rPr>
              <w:t>port</w:t>
            </w:r>
            <w:bookmarkEnd w:id="253"/>
            <w:r w:rsidRPr="079B40C8">
              <w:rPr>
                <w:rFonts w:ascii="Courier New" w:eastAsia="Times New Roman" w:hAnsi="Courier New" w:cs="Courier New"/>
                <w:color w:val="9876AA"/>
                <w:sz w:val="20"/>
                <w:szCs w:val="20"/>
                <w:lang w:eastAsia="en-IN"/>
              </w:rPr>
              <w:t>-number"</w:t>
            </w:r>
            <w:r w:rsidRPr="079B40C8">
              <w:rPr>
                <w:rFonts w:ascii="Courier New" w:eastAsia="Times New Roman" w:hAnsi="Courier New" w:cs="Courier New"/>
                <w:color w:val="CC7832"/>
                <w:sz w:val="20"/>
                <w:szCs w:val="20"/>
                <w:lang w:eastAsia="en-IN"/>
              </w:rPr>
              <w:t>:</w:t>
            </w:r>
            <w:r w:rsidRPr="079B40C8">
              <w:rPr>
                <w:rFonts w:ascii="Courier New" w:eastAsia="Times New Roman" w:hAnsi="Courier New" w:cs="Courier New"/>
                <w:color w:val="6897BB"/>
                <w:sz w:val="20"/>
                <w:szCs w:val="20"/>
                <w:lang w:eastAsia="en-IN"/>
              </w:rPr>
              <w:t>53</w:t>
            </w:r>
            <w:r w:rsidRPr="079B40C8">
              <w:rPr>
                <w:rFonts w:ascii="Courier New" w:eastAsia="Times New Roman" w:hAnsi="Courier New" w:cs="Courier New"/>
                <w:color w:val="CC7832"/>
                <w:sz w:val="20"/>
                <w:szCs w:val="20"/>
                <w:lang w:eastAsia="en-IN"/>
              </w:rPr>
              <w:t>,</w:t>
            </w:r>
            <w:r>
              <w:br/>
            </w:r>
            <w:r w:rsidRPr="079B40C8">
              <w:rPr>
                <w:rFonts w:ascii="Courier New" w:eastAsia="Times New Roman" w:hAnsi="Courier New" w:cs="Courier New"/>
                <w:color w:val="CC7832"/>
                <w:sz w:val="20"/>
                <w:szCs w:val="20"/>
                <w:lang w:eastAsia="en-IN"/>
              </w:rPr>
              <w:t xml:space="preserve">        </w:t>
            </w:r>
            <w:r w:rsidRPr="079B40C8">
              <w:rPr>
                <w:rFonts w:ascii="Courier New" w:eastAsia="Times New Roman" w:hAnsi="Courier New" w:cs="Courier New"/>
                <w:color w:val="9876AA"/>
                <w:sz w:val="20"/>
                <w:szCs w:val="20"/>
                <w:lang w:eastAsia="en-IN"/>
              </w:rPr>
              <w:t>"protocol"</w:t>
            </w:r>
            <w:r w:rsidRPr="079B40C8">
              <w:rPr>
                <w:rFonts w:ascii="Courier New" w:eastAsia="Times New Roman" w:hAnsi="Courier New" w:cs="Courier New"/>
                <w:color w:val="CC7832"/>
                <w:sz w:val="20"/>
                <w:szCs w:val="20"/>
                <w:lang w:eastAsia="en-IN"/>
              </w:rPr>
              <w:t>:</w:t>
            </w:r>
            <w:r w:rsidRPr="079B40C8">
              <w:rPr>
                <w:rFonts w:ascii="Courier New" w:eastAsia="Times New Roman" w:hAnsi="Courier New" w:cs="Courier New"/>
                <w:color w:val="6A8759"/>
                <w:sz w:val="20"/>
                <w:szCs w:val="20"/>
                <w:lang w:eastAsia="en-IN"/>
              </w:rPr>
              <w:t>"</w:t>
            </w:r>
            <w:proofErr w:type="spellStart"/>
            <w:r w:rsidRPr="079B40C8">
              <w:rPr>
                <w:rFonts w:ascii="Courier New" w:eastAsia="Times New Roman" w:hAnsi="Courier New" w:cs="Courier New"/>
                <w:color w:val="6A8759"/>
                <w:sz w:val="20"/>
                <w:szCs w:val="20"/>
                <w:lang w:eastAsia="en-IN"/>
              </w:rPr>
              <w:t>udp</w:t>
            </w:r>
            <w:proofErr w:type="spellEnd"/>
            <w:r w:rsidRPr="079B40C8">
              <w:rPr>
                <w:rFonts w:ascii="Courier New" w:eastAsia="Times New Roman" w:hAnsi="Courier New" w:cs="Courier New"/>
                <w:color w:val="6A8759"/>
                <w:sz w:val="20"/>
                <w:szCs w:val="20"/>
                <w:lang w:eastAsia="en-IN"/>
              </w:rPr>
              <w:t>"</w:t>
            </w:r>
            <w:r w:rsidRPr="079B40C8">
              <w:rPr>
                <w:rFonts w:ascii="Courier New" w:eastAsia="Times New Roman" w:hAnsi="Courier New" w:cs="Courier New"/>
                <w:color w:val="CC7832"/>
                <w:sz w:val="20"/>
                <w:szCs w:val="20"/>
                <w:lang w:eastAsia="en-IN"/>
              </w:rPr>
              <w:t>,</w:t>
            </w:r>
            <w:r>
              <w:br/>
            </w:r>
            <w:r w:rsidRPr="079B40C8">
              <w:rPr>
                <w:rFonts w:ascii="Courier New" w:eastAsia="Times New Roman" w:hAnsi="Courier New" w:cs="Courier New"/>
                <w:color w:val="CC7832"/>
                <w:sz w:val="20"/>
                <w:szCs w:val="20"/>
                <w:lang w:eastAsia="en-IN"/>
              </w:rPr>
              <w:t xml:space="preserve">        </w:t>
            </w:r>
            <w:r w:rsidRPr="079B40C8">
              <w:rPr>
                <w:rFonts w:ascii="Courier New" w:eastAsia="Times New Roman" w:hAnsi="Courier New" w:cs="Courier New"/>
                <w:color w:val="9876AA"/>
                <w:sz w:val="20"/>
                <w:szCs w:val="20"/>
                <w:lang w:eastAsia="en-IN"/>
              </w:rPr>
              <w:t>"</w:t>
            </w:r>
            <w:bookmarkStart w:id="254" w:name="_Int_mwI4vDRa"/>
            <w:r w:rsidRPr="079B40C8">
              <w:rPr>
                <w:rFonts w:ascii="Courier New" w:eastAsia="Times New Roman" w:hAnsi="Courier New" w:cs="Courier New"/>
                <w:color w:val="9876AA"/>
                <w:sz w:val="20"/>
                <w:szCs w:val="20"/>
                <w:lang w:eastAsia="en-IN"/>
              </w:rPr>
              <w:t>ha</w:t>
            </w:r>
            <w:bookmarkEnd w:id="254"/>
            <w:r w:rsidRPr="079B40C8">
              <w:rPr>
                <w:rFonts w:ascii="Courier New" w:eastAsia="Times New Roman" w:hAnsi="Courier New" w:cs="Courier New"/>
                <w:color w:val="9876AA"/>
                <w:sz w:val="20"/>
                <w:szCs w:val="20"/>
                <w:lang w:eastAsia="en-IN"/>
              </w:rPr>
              <w:t>-conn-mirror"</w:t>
            </w:r>
            <w:r w:rsidRPr="079B40C8">
              <w:rPr>
                <w:rFonts w:ascii="Courier New" w:eastAsia="Times New Roman" w:hAnsi="Courier New" w:cs="Courier New"/>
                <w:color w:val="CC7832"/>
                <w:sz w:val="20"/>
                <w:szCs w:val="20"/>
                <w:lang w:eastAsia="en-IN"/>
              </w:rPr>
              <w:t>:</w:t>
            </w:r>
            <w:r w:rsidRPr="079B40C8">
              <w:rPr>
                <w:rFonts w:ascii="Courier New" w:eastAsia="Times New Roman" w:hAnsi="Courier New" w:cs="Courier New"/>
                <w:color w:val="6897BB"/>
                <w:sz w:val="20"/>
                <w:szCs w:val="20"/>
                <w:lang w:eastAsia="en-IN"/>
              </w:rPr>
              <w:t>1</w:t>
            </w:r>
            <w:r w:rsidRPr="079B40C8">
              <w:rPr>
                <w:rFonts w:ascii="Courier New" w:eastAsia="Times New Roman" w:hAnsi="Courier New" w:cs="Courier New"/>
                <w:color w:val="CC7832"/>
                <w:sz w:val="20"/>
                <w:szCs w:val="20"/>
                <w:lang w:eastAsia="en-IN"/>
              </w:rPr>
              <w:t>,</w:t>
            </w:r>
            <w:r>
              <w:br/>
            </w:r>
            <w:r w:rsidRPr="079B40C8">
              <w:rPr>
                <w:rFonts w:ascii="Courier New" w:eastAsia="Times New Roman" w:hAnsi="Courier New" w:cs="Courier New"/>
                <w:color w:val="CC7832"/>
                <w:sz w:val="20"/>
                <w:szCs w:val="20"/>
                <w:lang w:eastAsia="en-IN"/>
              </w:rPr>
              <w:t xml:space="preserve">        </w:t>
            </w:r>
            <w:r w:rsidRPr="079B40C8">
              <w:rPr>
                <w:rFonts w:ascii="Courier New" w:eastAsia="Times New Roman" w:hAnsi="Courier New" w:cs="Courier New"/>
                <w:color w:val="9876AA"/>
                <w:sz w:val="20"/>
                <w:szCs w:val="20"/>
                <w:lang w:eastAsia="en-IN"/>
              </w:rPr>
              <w:t>"auto"</w:t>
            </w:r>
            <w:r w:rsidRPr="079B40C8">
              <w:rPr>
                <w:rFonts w:ascii="Courier New" w:eastAsia="Times New Roman" w:hAnsi="Courier New" w:cs="Courier New"/>
                <w:color w:val="CC7832"/>
                <w:sz w:val="20"/>
                <w:szCs w:val="20"/>
                <w:lang w:eastAsia="en-IN"/>
              </w:rPr>
              <w:t>:</w:t>
            </w:r>
            <w:r w:rsidRPr="079B40C8">
              <w:rPr>
                <w:rFonts w:ascii="Courier New" w:eastAsia="Times New Roman" w:hAnsi="Courier New" w:cs="Courier New"/>
                <w:color w:val="6897BB"/>
                <w:sz w:val="20"/>
                <w:szCs w:val="20"/>
                <w:lang w:eastAsia="en-IN"/>
              </w:rPr>
              <w:t>1</w:t>
            </w:r>
            <w:r w:rsidRPr="079B40C8">
              <w:rPr>
                <w:rFonts w:ascii="Courier New" w:eastAsia="Times New Roman" w:hAnsi="Courier New" w:cs="Courier New"/>
                <w:color w:val="CC7832"/>
                <w:sz w:val="20"/>
                <w:szCs w:val="20"/>
                <w:lang w:eastAsia="en-IN"/>
              </w:rPr>
              <w:t>,</w:t>
            </w:r>
            <w:r>
              <w:br/>
            </w:r>
            <w:r w:rsidRPr="079B40C8">
              <w:rPr>
                <w:rFonts w:ascii="Courier New" w:eastAsia="Times New Roman" w:hAnsi="Courier New" w:cs="Courier New"/>
                <w:color w:val="CC7832"/>
                <w:sz w:val="20"/>
                <w:szCs w:val="20"/>
                <w:lang w:eastAsia="en-IN"/>
              </w:rPr>
              <w:t xml:space="preserve">        </w:t>
            </w:r>
            <w:r w:rsidRPr="079B40C8">
              <w:rPr>
                <w:rFonts w:ascii="Courier New" w:eastAsia="Times New Roman" w:hAnsi="Courier New" w:cs="Courier New"/>
                <w:color w:val="9876AA"/>
                <w:sz w:val="20"/>
                <w:szCs w:val="20"/>
                <w:lang w:eastAsia="en-IN"/>
              </w:rPr>
              <w:t>"</w:t>
            </w:r>
            <w:bookmarkStart w:id="255" w:name="_Int_Rn723QLq"/>
            <w:r w:rsidRPr="079B40C8">
              <w:rPr>
                <w:rFonts w:ascii="Courier New" w:eastAsia="Times New Roman" w:hAnsi="Courier New" w:cs="Courier New"/>
                <w:color w:val="9876AA"/>
                <w:sz w:val="20"/>
                <w:szCs w:val="20"/>
                <w:lang w:eastAsia="en-IN"/>
              </w:rPr>
              <w:t>service</w:t>
            </w:r>
            <w:bookmarkEnd w:id="255"/>
            <w:r w:rsidRPr="079B40C8">
              <w:rPr>
                <w:rFonts w:ascii="Courier New" w:eastAsia="Times New Roman" w:hAnsi="Courier New" w:cs="Courier New"/>
                <w:color w:val="9876AA"/>
                <w:sz w:val="20"/>
                <w:szCs w:val="20"/>
                <w:lang w:eastAsia="en-IN"/>
              </w:rPr>
              <w:t>-group"</w:t>
            </w:r>
            <w:r w:rsidRPr="079B40C8">
              <w:rPr>
                <w:rFonts w:ascii="Courier New" w:eastAsia="Times New Roman" w:hAnsi="Courier New" w:cs="Courier New"/>
                <w:color w:val="CC7832"/>
                <w:sz w:val="20"/>
                <w:szCs w:val="20"/>
                <w:lang w:eastAsia="en-IN"/>
              </w:rPr>
              <w:t>:</w:t>
            </w:r>
            <w:r w:rsidRPr="079B40C8">
              <w:rPr>
                <w:rFonts w:ascii="Courier New" w:eastAsia="Times New Roman" w:hAnsi="Courier New" w:cs="Courier New"/>
                <w:color w:val="6A8759"/>
                <w:sz w:val="20"/>
                <w:szCs w:val="20"/>
                <w:lang w:eastAsia="en-IN"/>
              </w:rPr>
              <w:t>"sg53"</w:t>
            </w:r>
            <w:r>
              <w:br/>
            </w:r>
            <w:r w:rsidRPr="079B40C8">
              <w:rPr>
                <w:rFonts w:ascii="Courier New" w:eastAsia="Times New Roman" w:hAnsi="Courier New" w:cs="Courier New"/>
                <w:color w:val="6A8759"/>
                <w:sz w:val="20"/>
                <w:szCs w:val="20"/>
                <w:lang w:eastAsia="en-IN"/>
              </w:rPr>
              <w:t xml:space="preserve">      </w:t>
            </w:r>
            <w:r w:rsidRPr="079B40C8">
              <w:rPr>
                <w:rFonts w:ascii="Courier New" w:eastAsia="Times New Roman" w:hAnsi="Courier New" w:cs="Courier New"/>
                <w:color w:val="A9B7C6"/>
                <w:sz w:val="20"/>
                <w:szCs w:val="20"/>
                <w:lang w:eastAsia="en-IN"/>
              </w:rPr>
              <w:t>}</w:t>
            </w:r>
            <w:r w:rsidRPr="079B40C8">
              <w:rPr>
                <w:rFonts w:ascii="Courier New" w:eastAsia="Times New Roman" w:hAnsi="Courier New" w:cs="Courier New"/>
                <w:color w:val="CC7832"/>
                <w:sz w:val="20"/>
                <w:szCs w:val="20"/>
                <w:lang w:eastAsia="en-IN"/>
              </w:rPr>
              <w:t>,</w:t>
            </w:r>
            <w:r>
              <w:br/>
            </w:r>
            <w:r w:rsidRPr="079B40C8">
              <w:rPr>
                <w:rFonts w:ascii="Courier New" w:eastAsia="Times New Roman" w:hAnsi="Courier New" w:cs="Courier New"/>
                <w:color w:val="CC7832"/>
                <w:sz w:val="20"/>
                <w:szCs w:val="20"/>
                <w:lang w:eastAsia="en-IN"/>
              </w:rPr>
              <w:t xml:space="preserve">      </w:t>
            </w:r>
            <w:r w:rsidRPr="079B40C8">
              <w:rPr>
                <w:rFonts w:ascii="Courier New" w:eastAsia="Times New Roman" w:hAnsi="Courier New" w:cs="Courier New"/>
                <w:color w:val="A9B7C6"/>
                <w:sz w:val="20"/>
                <w:szCs w:val="20"/>
                <w:lang w:eastAsia="en-IN"/>
              </w:rPr>
              <w:t>{</w:t>
            </w:r>
            <w:r>
              <w:br/>
            </w:r>
            <w:r w:rsidRPr="079B40C8">
              <w:rPr>
                <w:rFonts w:ascii="Courier New" w:eastAsia="Times New Roman" w:hAnsi="Courier New" w:cs="Courier New"/>
                <w:color w:val="A9B7C6"/>
                <w:sz w:val="20"/>
                <w:szCs w:val="20"/>
                <w:lang w:eastAsia="en-IN"/>
              </w:rPr>
              <w:t xml:space="preserve">        </w:t>
            </w:r>
            <w:r w:rsidRPr="079B40C8">
              <w:rPr>
                <w:rFonts w:ascii="Courier New" w:eastAsia="Times New Roman" w:hAnsi="Courier New" w:cs="Courier New"/>
                <w:color w:val="9876AA"/>
                <w:sz w:val="20"/>
                <w:szCs w:val="20"/>
                <w:lang w:eastAsia="en-IN"/>
              </w:rPr>
              <w:t>"</w:t>
            </w:r>
            <w:bookmarkStart w:id="256" w:name="_Int_uavemQap"/>
            <w:r w:rsidRPr="079B40C8">
              <w:rPr>
                <w:rFonts w:ascii="Courier New" w:eastAsia="Times New Roman" w:hAnsi="Courier New" w:cs="Courier New"/>
                <w:color w:val="9876AA"/>
                <w:sz w:val="20"/>
                <w:szCs w:val="20"/>
                <w:lang w:eastAsia="en-IN"/>
              </w:rPr>
              <w:t>port</w:t>
            </w:r>
            <w:bookmarkEnd w:id="256"/>
            <w:r w:rsidRPr="079B40C8">
              <w:rPr>
                <w:rFonts w:ascii="Courier New" w:eastAsia="Times New Roman" w:hAnsi="Courier New" w:cs="Courier New"/>
                <w:color w:val="9876AA"/>
                <w:sz w:val="20"/>
                <w:szCs w:val="20"/>
                <w:lang w:eastAsia="en-IN"/>
              </w:rPr>
              <w:t>-number"</w:t>
            </w:r>
            <w:r w:rsidRPr="079B40C8">
              <w:rPr>
                <w:rFonts w:ascii="Courier New" w:eastAsia="Times New Roman" w:hAnsi="Courier New" w:cs="Courier New"/>
                <w:color w:val="CC7832"/>
                <w:sz w:val="20"/>
                <w:szCs w:val="20"/>
                <w:lang w:eastAsia="en-IN"/>
              </w:rPr>
              <w:t>:</w:t>
            </w:r>
            <w:r w:rsidRPr="079B40C8">
              <w:rPr>
                <w:rFonts w:ascii="Courier New" w:eastAsia="Times New Roman" w:hAnsi="Courier New" w:cs="Courier New"/>
                <w:color w:val="6897BB"/>
                <w:sz w:val="20"/>
                <w:szCs w:val="20"/>
                <w:lang w:eastAsia="en-IN"/>
              </w:rPr>
              <w:t>80</w:t>
            </w:r>
            <w:r w:rsidRPr="079B40C8">
              <w:rPr>
                <w:rFonts w:ascii="Courier New" w:eastAsia="Times New Roman" w:hAnsi="Courier New" w:cs="Courier New"/>
                <w:color w:val="CC7832"/>
                <w:sz w:val="20"/>
                <w:szCs w:val="20"/>
                <w:lang w:eastAsia="en-IN"/>
              </w:rPr>
              <w:t>,</w:t>
            </w:r>
            <w:r>
              <w:br/>
            </w:r>
            <w:r w:rsidRPr="079B40C8">
              <w:rPr>
                <w:rFonts w:ascii="Courier New" w:eastAsia="Times New Roman" w:hAnsi="Courier New" w:cs="Courier New"/>
                <w:color w:val="CC7832"/>
                <w:sz w:val="20"/>
                <w:szCs w:val="20"/>
                <w:lang w:eastAsia="en-IN"/>
              </w:rPr>
              <w:t xml:space="preserve">        </w:t>
            </w:r>
            <w:r w:rsidRPr="079B40C8">
              <w:rPr>
                <w:rFonts w:ascii="Courier New" w:eastAsia="Times New Roman" w:hAnsi="Courier New" w:cs="Courier New"/>
                <w:color w:val="9876AA"/>
                <w:sz w:val="20"/>
                <w:szCs w:val="20"/>
                <w:lang w:eastAsia="en-IN"/>
              </w:rPr>
              <w:t>"</w:t>
            </w:r>
            <w:proofErr w:type="spellStart"/>
            <w:r w:rsidRPr="079B40C8">
              <w:rPr>
                <w:rFonts w:ascii="Courier New" w:eastAsia="Times New Roman" w:hAnsi="Courier New" w:cs="Courier New"/>
                <w:color w:val="9876AA"/>
                <w:sz w:val="20"/>
                <w:szCs w:val="20"/>
                <w:lang w:eastAsia="en-IN"/>
              </w:rPr>
              <w:t>protocol"</w:t>
            </w:r>
            <w:r w:rsidRPr="079B40C8">
              <w:rPr>
                <w:rFonts w:ascii="Courier New" w:eastAsia="Times New Roman" w:hAnsi="Courier New" w:cs="Courier New"/>
                <w:color w:val="CC7832"/>
                <w:sz w:val="20"/>
                <w:szCs w:val="20"/>
                <w:lang w:eastAsia="en-IN"/>
              </w:rPr>
              <w:t>:</w:t>
            </w:r>
            <w:r w:rsidRPr="079B40C8">
              <w:rPr>
                <w:rFonts w:ascii="Courier New" w:eastAsia="Times New Roman" w:hAnsi="Courier New" w:cs="Courier New"/>
                <w:color w:val="6A8759"/>
                <w:sz w:val="20"/>
                <w:szCs w:val="20"/>
                <w:lang w:eastAsia="en-IN"/>
              </w:rPr>
              <w:t>"http</w:t>
            </w:r>
            <w:proofErr w:type="spellEnd"/>
            <w:r w:rsidRPr="079B40C8">
              <w:rPr>
                <w:rFonts w:ascii="Courier New" w:eastAsia="Times New Roman" w:hAnsi="Courier New" w:cs="Courier New"/>
                <w:color w:val="6A8759"/>
                <w:sz w:val="20"/>
                <w:szCs w:val="20"/>
                <w:lang w:eastAsia="en-IN"/>
              </w:rPr>
              <w:t>"</w:t>
            </w:r>
            <w:r w:rsidRPr="079B40C8">
              <w:rPr>
                <w:rFonts w:ascii="Courier New" w:eastAsia="Times New Roman" w:hAnsi="Courier New" w:cs="Courier New"/>
                <w:color w:val="CC7832"/>
                <w:sz w:val="20"/>
                <w:szCs w:val="20"/>
                <w:lang w:eastAsia="en-IN"/>
              </w:rPr>
              <w:t>,</w:t>
            </w:r>
            <w:r>
              <w:br/>
            </w:r>
            <w:r w:rsidRPr="079B40C8">
              <w:rPr>
                <w:rFonts w:ascii="Courier New" w:eastAsia="Times New Roman" w:hAnsi="Courier New" w:cs="Courier New"/>
                <w:color w:val="CC7832"/>
                <w:sz w:val="20"/>
                <w:szCs w:val="20"/>
                <w:lang w:eastAsia="en-IN"/>
              </w:rPr>
              <w:t xml:space="preserve">        </w:t>
            </w:r>
            <w:r w:rsidRPr="079B40C8">
              <w:rPr>
                <w:rFonts w:ascii="Courier New" w:eastAsia="Times New Roman" w:hAnsi="Courier New" w:cs="Courier New"/>
                <w:color w:val="9876AA"/>
                <w:sz w:val="20"/>
                <w:szCs w:val="20"/>
                <w:lang w:eastAsia="en-IN"/>
              </w:rPr>
              <w:t>"auto"</w:t>
            </w:r>
            <w:r w:rsidRPr="079B40C8">
              <w:rPr>
                <w:rFonts w:ascii="Courier New" w:eastAsia="Times New Roman" w:hAnsi="Courier New" w:cs="Courier New"/>
                <w:color w:val="CC7832"/>
                <w:sz w:val="20"/>
                <w:szCs w:val="20"/>
                <w:lang w:eastAsia="en-IN"/>
              </w:rPr>
              <w:t>:</w:t>
            </w:r>
            <w:r w:rsidRPr="079B40C8">
              <w:rPr>
                <w:rFonts w:ascii="Courier New" w:eastAsia="Times New Roman" w:hAnsi="Courier New" w:cs="Courier New"/>
                <w:color w:val="6897BB"/>
                <w:sz w:val="20"/>
                <w:szCs w:val="20"/>
                <w:lang w:eastAsia="en-IN"/>
              </w:rPr>
              <w:t>1</w:t>
            </w:r>
            <w:r w:rsidRPr="079B40C8">
              <w:rPr>
                <w:rFonts w:ascii="Courier New" w:eastAsia="Times New Roman" w:hAnsi="Courier New" w:cs="Courier New"/>
                <w:color w:val="CC7832"/>
                <w:sz w:val="20"/>
                <w:szCs w:val="20"/>
                <w:lang w:eastAsia="en-IN"/>
              </w:rPr>
              <w:t>,</w:t>
            </w:r>
            <w:r>
              <w:br/>
            </w:r>
            <w:r w:rsidRPr="079B40C8">
              <w:rPr>
                <w:rFonts w:ascii="Courier New" w:eastAsia="Times New Roman" w:hAnsi="Courier New" w:cs="Courier New"/>
                <w:color w:val="CC7832"/>
                <w:sz w:val="20"/>
                <w:szCs w:val="20"/>
                <w:lang w:eastAsia="en-IN"/>
              </w:rPr>
              <w:t xml:space="preserve">        </w:t>
            </w:r>
            <w:r w:rsidRPr="079B40C8">
              <w:rPr>
                <w:rFonts w:ascii="Courier New" w:eastAsia="Times New Roman" w:hAnsi="Courier New" w:cs="Courier New"/>
                <w:color w:val="9876AA"/>
                <w:sz w:val="20"/>
                <w:szCs w:val="20"/>
                <w:lang w:eastAsia="en-IN"/>
              </w:rPr>
              <w:t>"</w:t>
            </w:r>
            <w:bookmarkStart w:id="257" w:name="_Int_uyIkoMf5"/>
            <w:r w:rsidRPr="079B40C8">
              <w:rPr>
                <w:rFonts w:ascii="Courier New" w:eastAsia="Times New Roman" w:hAnsi="Courier New" w:cs="Courier New"/>
                <w:color w:val="9876AA"/>
                <w:sz w:val="20"/>
                <w:szCs w:val="20"/>
                <w:lang w:eastAsia="en-IN"/>
              </w:rPr>
              <w:t>service</w:t>
            </w:r>
            <w:bookmarkEnd w:id="257"/>
            <w:r w:rsidRPr="079B40C8">
              <w:rPr>
                <w:rFonts w:ascii="Courier New" w:eastAsia="Times New Roman" w:hAnsi="Courier New" w:cs="Courier New"/>
                <w:color w:val="9876AA"/>
                <w:sz w:val="20"/>
                <w:szCs w:val="20"/>
                <w:lang w:eastAsia="en-IN"/>
              </w:rPr>
              <w:t>-group"</w:t>
            </w:r>
            <w:r w:rsidRPr="079B40C8">
              <w:rPr>
                <w:rFonts w:ascii="Courier New" w:eastAsia="Times New Roman" w:hAnsi="Courier New" w:cs="Courier New"/>
                <w:color w:val="CC7832"/>
                <w:sz w:val="20"/>
                <w:szCs w:val="20"/>
                <w:lang w:eastAsia="en-IN"/>
              </w:rPr>
              <w:t>:</w:t>
            </w:r>
            <w:r w:rsidRPr="079B40C8">
              <w:rPr>
                <w:rFonts w:ascii="Courier New" w:eastAsia="Times New Roman" w:hAnsi="Courier New" w:cs="Courier New"/>
                <w:color w:val="6A8759"/>
                <w:sz w:val="20"/>
                <w:szCs w:val="20"/>
                <w:lang w:eastAsia="en-IN"/>
              </w:rPr>
              <w:t>"sg80"</w:t>
            </w:r>
            <w:r>
              <w:br/>
            </w:r>
            <w:r w:rsidRPr="079B40C8">
              <w:rPr>
                <w:rFonts w:ascii="Courier New" w:eastAsia="Times New Roman" w:hAnsi="Courier New" w:cs="Courier New"/>
                <w:color w:val="6A8759"/>
                <w:sz w:val="20"/>
                <w:szCs w:val="20"/>
                <w:lang w:eastAsia="en-IN"/>
              </w:rPr>
              <w:t xml:space="preserve">      </w:t>
            </w:r>
            <w:r w:rsidRPr="079B40C8">
              <w:rPr>
                <w:rFonts w:ascii="Courier New" w:eastAsia="Times New Roman" w:hAnsi="Courier New" w:cs="Courier New"/>
                <w:color w:val="A9B7C6"/>
                <w:sz w:val="20"/>
                <w:szCs w:val="20"/>
                <w:lang w:eastAsia="en-IN"/>
              </w:rPr>
              <w:t>}</w:t>
            </w:r>
            <w:r w:rsidRPr="079B40C8">
              <w:rPr>
                <w:rFonts w:ascii="Courier New" w:eastAsia="Times New Roman" w:hAnsi="Courier New" w:cs="Courier New"/>
                <w:color w:val="CC7832"/>
                <w:sz w:val="20"/>
                <w:szCs w:val="20"/>
                <w:lang w:eastAsia="en-IN"/>
              </w:rPr>
              <w:t>,</w:t>
            </w:r>
            <w:r>
              <w:br/>
            </w:r>
            <w:r w:rsidRPr="079B40C8">
              <w:rPr>
                <w:rFonts w:ascii="Courier New" w:eastAsia="Times New Roman" w:hAnsi="Courier New" w:cs="Courier New"/>
                <w:color w:val="CC7832"/>
                <w:sz w:val="20"/>
                <w:szCs w:val="20"/>
                <w:lang w:eastAsia="en-IN"/>
              </w:rPr>
              <w:t xml:space="preserve">      </w:t>
            </w:r>
            <w:r w:rsidRPr="079B40C8">
              <w:rPr>
                <w:rFonts w:ascii="Courier New" w:eastAsia="Times New Roman" w:hAnsi="Courier New" w:cs="Courier New"/>
                <w:color w:val="A9B7C6"/>
                <w:sz w:val="20"/>
                <w:szCs w:val="20"/>
                <w:lang w:eastAsia="en-IN"/>
              </w:rPr>
              <w:t>{</w:t>
            </w:r>
            <w:r>
              <w:br/>
            </w:r>
            <w:r w:rsidRPr="079B40C8">
              <w:rPr>
                <w:rFonts w:ascii="Courier New" w:eastAsia="Times New Roman" w:hAnsi="Courier New" w:cs="Courier New"/>
                <w:color w:val="A9B7C6"/>
                <w:sz w:val="20"/>
                <w:szCs w:val="20"/>
                <w:lang w:eastAsia="en-IN"/>
              </w:rPr>
              <w:t xml:space="preserve">        </w:t>
            </w:r>
            <w:r w:rsidRPr="079B40C8">
              <w:rPr>
                <w:rFonts w:ascii="Courier New" w:eastAsia="Times New Roman" w:hAnsi="Courier New" w:cs="Courier New"/>
                <w:color w:val="9876AA"/>
                <w:sz w:val="20"/>
                <w:szCs w:val="20"/>
                <w:lang w:eastAsia="en-IN"/>
              </w:rPr>
              <w:t>"</w:t>
            </w:r>
            <w:bookmarkStart w:id="258" w:name="_Int_fSpMGSTO"/>
            <w:r w:rsidRPr="079B40C8">
              <w:rPr>
                <w:rFonts w:ascii="Courier New" w:eastAsia="Times New Roman" w:hAnsi="Courier New" w:cs="Courier New"/>
                <w:color w:val="9876AA"/>
                <w:sz w:val="20"/>
                <w:szCs w:val="20"/>
                <w:lang w:eastAsia="en-IN"/>
              </w:rPr>
              <w:t>port</w:t>
            </w:r>
            <w:bookmarkEnd w:id="258"/>
            <w:r w:rsidRPr="079B40C8">
              <w:rPr>
                <w:rFonts w:ascii="Courier New" w:eastAsia="Times New Roman" w:hAnsi="Courier New" w:cs="Courier New"/>
                <w:color w:val="9876AA"/>
                <w:sz w:val="20"/>
                <w:szCs w:val="20"/>
                <w:lang w:eastAsia="en-IN"/>
              </w:rPr>
              <w:t>-number"</w:t>
            </w:r>
            <w:r w:rsidRPr="079B40C8">
              <w:rPr>
                <w:rFonts w:ascii="Courier New" w:eastAsia="Times New Roman" w:hAnsi="Courier New" w:cs="Courier New"/>
                <w:color w:val="CC7832"/>
                <w:sz w:val="20"/>
                <w:szCs w:val="20"/>
                <w:lang w:eastAsia="en-IN"/>
              </w:rPr>
              <w:t>:</w:t>
            </w:r>
            <w:r w:rsidRPr="079B40C8">
              <w:rPr>
                <w:rFonts w:ascii="Courier New" w:eastAsia="Times New Roman" w:hAnsi="Courier New" w:cs="Courier New"/>
                <w:color w:val="6897BB"/>
                <w:sz w:val="20"/>
                <w:szCs w:val="20"/>
                <w:lang w:eastAsia="en-IN"/>
              </w:rPr>
              <w:t>443</w:t>
            </w:r>
            <w:r w:rsidRPr="079B40C8">
              <w:rPr>
                <w:rFonts w:ascii="Courier New" w:eastAsia="Times New Roman" w:hAnsi="Courier New" w:cs="Courier New"/>
                <w:color w:val="CC7832"/>
                <w:sz w:val="20"/>
                <w:szCs w:val="20"/>
                <w:lang w:eastAsia="en-IN"/>
              </w:rPr>
              <w:t>,</w:t>
            </w:r>
            <w:r>
              <w:br/>
            </w:r>
            <w:r w:rsidRPr="079B40C8">
              <w:rPr>
                <w:rFonts w:ascii="Courier New" w:eastAsia="Times New Roman" w:hAnsi="Courier New" w:cs="Courier New"/>
                <w:color w:val="CC7832"/>
                <w:sz w:val="20"/>
                <w:szCs w:val="20"/>
                <w:lang w:eastAsia="en-IN"/>
              </w:rPr>
              <w:t xml:space="preserve">        </w:t>
            </w:r>
            <w:r w:rsidRPr="079B40C8">
              <w:rPr>
                <w:rFonts w:ascii="Courier New" w:eastAsia="Times New Roman" w:hAnsi="Courier New" w:cs="Courier New"/>
                <w:color w:val="9876AA"/>
                <w:sz w:val="20"/>
                <w:szCs w:val="20"/>
                <w:lang w:eastAsia="en-IN"/>
              </w:rPr>
              <w:t>"</w:t>
            </w:r>
            <w:proofErr w:type="spellStart"/>
            <w:r w:rsidRPr="079B40C8">
              <w:rPr>
                <w:rFonts w:ascii="Courier New" w:eastAsia="Times New Roman" w:hAnsi="Courier New" w:cs="Courier New"/>
                <w:color w:val="9876AA"/>
                <w:sz w:val="20"/>
                <w:szCs w:val="20"/>
                <w:lang w:eastAsia="en-IN"/>
              </w:rPr>
              <w:t>protocol"</w:t>
            </w:r>
            <w:r w:rsidRPr="079B40C8">
              <w:rPr>
                <w:rFonts w:ascii="Courier New" w:eastAsia="Times New Roman" w:hAnsi="Courier New" w:cs="Courier New"/>
                <w:color w:val="CC7832"/>
                <w:sz w:val="20"/>
                <w:szCs w:val="20"/>
                <w:lang w:eastAsia="en-IN"/>
              </w:rPr>
              <w:t>:</w:t>
            </w:r>
            <w:r w:rsidRPr="079B40C8">
              <w:rPr>
                <w:rFonts w:ascii="Courier New" w:eastAsia="Times New Roman" w:hAnsi="Courier New" w:cs="Courier New"/>
                <w:color w:val="6A8759"/>
                <w:sz w:val="20"/>
                <w:szCs w:val="20"/>
                <w:lang w:eastAsia="en-IN"/>
              </w:rPr>
              <w:t>"https</w:t>
            </w:r>
            <w:proofErr w:type="spellEnd"/>
            <w:r w:rsidRPr="079B40C8">
              <w:rPr>
                <w:rFonts w:ascii="Courier New" w:eastAsia="Times New Roman" w:hAnsi="Courier New" w:cs="Courier New"/>
                <w:color w:val="6A8759"/>
                <w:sz w:val="20"/>
                <w:szCs w:val="20"/>
                <w:lang w:eastAsia="en-IN"/>
              </w:rPr>
              <w:t>"</w:t>
            </w:r>
            <w:r w:rsidRPr="079B40C8">
              <w:rPr>
                <w:rFonts w:ascii="Courier New" w:eastAsia="Times New Roman" w:hAnsi="Courier New" w:cs="Courier New"/>
                <w:color w:val="CC7832"/>
                <w:sz w:val="20"/>
                <w:szCs w:val="20"/>
                <w:lang w:eastAsia="en-IN"/>
              </w:rPr>
              <w:t>,</w:t>
            </w:r>
            <w:r>
              <w:br/>
            </w:r>
            <w:r w:rsidRPr="079B40C8">
              <w:rPr>
                <w:rFonts w:ascii="Courier New" w:eastAsia="Times New Roman" w:hAnsi="Courier New" w:cs="Courier New"/>
                <w:color w:val="CC7832"/>
                <w:sz w:val="20"/>
                <w:szCs w:val="20"/>
                <w:lang w:eastAsia="en-IN"/>
              </w:rPr>
              <w:t xml:space="preserve">        </w:t>
            </w:r>
            <w:r w:rsidRPr="079B40C8">
              <w:rPr>
                <w:rFonts w:ascii="Courier New" w:eastAsia="Times New Roman" w:hAnsi="Courier New" w:cs="Courier New"/>
                <w:color w:val="9876AA"/>
                <w:sz w:val="20"/>
                <w:szCs w:val="20"/>
                <w:lang w:eastAsia="en-IN"/>
              </w:rPr>
              <w:t>"auto"</w:t>
            </w:r>
            <w:r w:rsidRPr="079B40C8">
              <w:rPr>
                <w:rFonts w:ascii="Courier New" w:eastAsia="Times New Roman" w:hAnsi="Courier New" w:cs="Courier New"/>
                <w:color w:val="CC7832"/>
                <w:sz w:val="20"/>
                <w:szCs w:val="20"/>
                <w:lang w:eastAsia="en-IN"/>
              </w:rPr>
              <w:t>:</w:t>
            </w:r>
            <w:r w:rsidRPr="079B40C8">
              <w:rPr>
                <w:rFonts w:ascii="Courier New" w:eastAsia="Times New Roman" w:hAnsi="Courier New" w:cs="Courier New"/>
                <w:color w:val="6897BB"/>
                <w:sz w:val="20"/>
                <w:szCs w:val="20"/>
                <w:lang w:eastAsia="en-IN"/>
              </w:rPr>
              <w:t>1</w:t>
            </w:r>
            <w:r w:rsidRPr="079B40C8">
              <w:rPr>
                <w:rFonts w:ascii="Courier New" w:eastAsia="Times New Roman" w:hAnsi="Courier New" w:cs="Courier New"/>
                <w:color w:val="CC7832"/>
                <w:sz w:val="20"/>
                <w:szCs w:val="20"/>
                <w:lang w:eastAsia="en-IN"/>
              </w:rPr>
              <w:t>,</w:t>
            </w:r>
            <w:r>
              <w:br/>
            </w:r>
            <w:r w:rsidRPr="079B40C8">
              <w:rPr>
                <w:rFonts w:ascii="Courier New" w:eastAsia="Times New Roman" w:hAnsi="Courier New" w:cs="Courier New"/>
                <w:color w:val="CC7832"/>
                <w:sz w:val="20"/>
                <w:szCs w:val="20"/>
                <w:lang w:eastAsia="en-IN"/>
              </w:rPr>
              <w:t xml:space="preserve">        </w:t>
            </w:r>
            <w:r w:rsidRPr="079B40C8">
              <w:rPr>
                <w:rFonts w:ascii="Courier New" w:eastAsia="Times New Roman" w:hAnsi="Courier New" w:cs="Courier New"/>
                <w:color w:val="9876AA"/>
                <w:sz w:val="20"/>
                <w:szCs w:val="20"/>
                <w:lang w:eastAsia="en-IN"/>
              </w:rPr>
              <w:t>"</w:t>
            </w:r>
            <w:bookmarkStart w:id="259" w:name="_Int_zsozUCIM"/>
            <w:r w:rsidRPr="079B40C8">
              <w:rPr>
                <w:rFonts w:ascii="Courier New" w:eastAsia="Times New Roman" w:hAnsi="Courier New" w:cs="Courier New"/>
                <w:color w:val="9876AA"/>
                <w:sz w:val="20"/>
                <w:szCs w:val="20"/>
                <w:lang w:eastAsia="en-IN"/>
              </w:rPr>
              <w:t>service</w:t>
            </w:r>
            <w:bookmarkEnd w:id="259"/>
            <w:r w:rsidRPr="079B40C8">
              <w:rPr>
                <w:rFonts w:ascii="Courier New" w:eastAsia="Times New Roman" w:hAnsi="Courier New" w:cs="Courier New"/>
                <w:color w:val="9876AA"/>
                <w:sz w:val="20"/>
                <w:szCs w:val="20"/>
                <w:lang w:eastAsia="en-IN"/>
              </w:rPr>
              <w:t>-group"</w:t>
            </w:r>
            <w:r w:rsidRPr="079B40C8">
              <w:rPr>
                <w:rFonts w:ascii="Courier New" w:eastAsia="Times New Roman" w:hAnsi="Courier New" w:cs="Courier New"/>
                <w:color w:val="CC7832"/>
                <w:sz w:val="20"/>
                <w:szCs w:val="20"/>
                <w:lang w:eastAsia="en-IN"/>
              </w:rPr>
              <w:t>:</w:t>
            </w:r>
            <w:r w:rsidRPr="079B40C8">
              <w:rPr>
                <w:rFonts w:ascii="Courier New" w:eastAsia="Times New Roman" w:hAnsi="Courier New" w:cs="Courier New"/>
                <w:color w:val="6A8759"/>
                <w:sz w:val="20"/>
                <w:szCs w:val="20"/>
                <w:lang w:eastAsia="en-IN"/>
              </w:rPr>
              <w:t>"sg443"</w:t>
            </w:r>
            <w:r>
              <w:br/>
            </w:r>
            <w:r w:rsidRPr="079B40C8">
              <w:rPr>
                <w:rFonts w:ascii="Courier New" w:eastAsia="Times New Roman" w:hAnsi="Courier New" w:cs="Courier New"/>
                <w:color w:val="6A8759"/>
                <w:sz w:val="20"/>
                <w:szCs w:val="20"/>
                <w:lang w:eastAsia="en-IN"/>
              </w:rPr>
              <w:t xml:space="preserve">      </w:t>
            </w:r>
            <w:r w:rsidRPr="079B40C8">
              <w:rPr>
                <w:rFonts w:ascii="Courier New" w:eastAsia="Times New Roman" w:hAnsi="Courier New" w:cs="Courier New"/>
                <w:color w:val="A9B7C6"/>
                <w:sz w:val="20"/>
                <w:szCs w:val="20"/>
                <w:lang w:eastAsia="en-IN"/>
              </w:rPr>
              <w:t>}</w:t>
            </w:r>
            <w:r>
              <w:br/>
            </w:r>
            <w:r w:rsidRPr="079B40C8">
              <w:rPr>
                <w:rFonts w:ascii="Courier New" w:eastAsia="Times New Roman" w:hAnsi="Courier New" w:cs="Courier New"/>
                <w:color w:val="A9B7C6"/>
                <w:sz w:val="20"/>
                <w:szCs w:val="20"/>
                <w:lang w:eastAsia="en-IN"/>
              </w:rPr>
              <w:t xml:space="preserve">    ]</w:t>
            </w:r>
            <w:r>
              <w:br/>
            </w:r>
            <w:r w:rsidRPr="079B40C8">
              <w:rPr>
                <w:rFonts w:ascii="Courier New" w:eastAsia="Times New Roman" w:hAnsi="Courier New" w:cs="Courier New"/>
                <w:color w:val="A9B7C6"/>
                <w:sz w:val="20"/>
                <w:szCs w:val="20"/>
                <w:lang w:eastAsia="en-IN"/>
              </w:rPr>
              <w:t xml:space="preserve">  }</w:t>
            </w:r>
            <w:r w:rsidRPr="079B40C8">
              <w:rPr>
                <w:rFonts w:ascii="Courier New" w:eastAsia="Times New Roman" w:hAnsi="Courier New" w:cs="Courier New"/>
                <w:color w:val="CC7832"/>
                <w:sz w:val="20"/>
                <w:szCs w:val="20"/>
                <w:lang w:eastAsia="en-IN"/>
              </w:rPr>
              <w:t>,</w:t>
            </w:r>
            <w:r>
              <w:br/>
            </w:r>
            <w:r w:rsidRPr="079B40C8">
              <w:rPr>
                <w:rFonts w:ascii="Courier New" w:eastAsia="Times New Roman" w:hAnsi="Courier New" w:cs="Courier New"/>
                <w:color w:val="CC7832"/>
                <w:sz w:val="20"/>
                <w:szCs w:val="20"/>
                <w:lang w:eastAsia="en-IN"/>
              </w:rPr>
              <w:t xml:space="preserve">  </w:t>
            </w:r>
            <w:r w:rsidRPr="079B40C8">
              <w:rPr>
                <w:rFonts w:ascii="Courier New" w:eastAsia="Times New Roman" w:hAnsi="Courier New" w:cs="Courier New"/>
                <w:color w:val="9876AA"/>
                <w:sz w:val="20"/>
                <w:szCs w:val="20"/>
                <w:lang w:eastAsia="en-IN"/>
              </w:rPr>
              <w:t>"</w:t>
            </w:r>
            <w:proofErr w:type="spellStart"/>
            <w:r w:rsidRPr="079B40C8">
              <w:rPr>
                <w:rFonts w:ascii="Courier New" w:eastAsia="Times New Roman" w:hAnsi="Courier New" w:cs="Courier New"/>
                <w:color w:val="9876AA"/>
                <w:sz w:val="20"/>
                <w:szCs w:val="20"/>
                <w:lang w:eastAsia="en-IN"/>
              </w:rPr>
              <w:t>rib_list</w:t>
            </w:r>
            <w:proofErr w:type="spellEnd"/>
            <w:r w:rsidRPr="079B40C8">
              <w:rPr>
                <w:rFonts w:ascii="Courier New" w:eastAsia="Times New Roman" w:hAnsi="Courier New" w:cs="Courier New"/>
                <w:color w:val="9876AA"/>
                <w:sz w:val="20"/>
                <w:szCs w:val="20"/>
                <w:lang w:eastAsia="en-IN"/>
              </w:rPr>
              <w:t>"</w:t>
            </w:r>
            <w:r w:rsidRPr="079B40C8">
              <w:rPr>
                <w:rFonts w:ascii="Courier New" w:eastAsia="Times New Roman" w:hAnsi="Courier New" w:cs="Courier New"/>
                <w:color w:val="CC7832"/>
                <w:sz w:val="20"/>
                <w:szCs w:val="20"/>
                <w:lang w:eastAsia="en-IN"/>
              </w:rPr>
              <w:t xml:space="preserve">: </w:t>
            </w:r>
            <w:r w:rsidRPr="079B40C8">
              <w:rPr>
                <w:rFonts w:ascii="Courier New" w:eastAsia="Times New Roman" w:hAnsi="Courier New" w:cs="Courier New"/>
                <w:color w:val="A9B7C6"/>
                <w:sz w:val="20"/>
                <w:szCs w:val="20"/>
                <w:lang w:eastAsia="en-IN"/>
              </w:rPr>
              <w:t>[</w:t>
            </w:r>
            <w:r>
              <w:br/>
            </w:r>
            <w:r w:rsidRPr="079B40C8">
              <w:rPr>
                <w:rFonts w:ascii="Courier New" w:eastAsia="Times New Roman" w:hAnsi="Courier New" w:cs="Courier New"/>
                <w:color w:val="A9B7C6"/>
                <w:sz w:val="20"/>
                <w:szCs w:val="20"/>
                <w:lang w:eastAsia="en-IN"/>
              </w:rPr>
              <w:t xml:space="preserve">    {</w:t>
            </w:r>
            <w:r>
              <w:br/>
            </w:r>
            <w:r w:rsidRPr="079B40C8">
              <w:rPr>
                <w:rFonts w:ascii="Courier New" w:eastAsia="Times New Roman" w:hAnsi="Courier New" w:cs="Courier New"/>
                <w:color w:val="A9B7C6"/>
                <w:sz w:val="20"/>
                <w:szCs w:val="20"/>
                <w:lang w:eastAsia="en-IN"/>
              </w:rPr>
              <w:t xml:space="preserve">    </w:t>
            </w:r>
            <w:r w:rsidRPr="079B40C8">
              <w:rPr>
                <w:rFonts w:ascii="Courier New" w:eastAsia="Times New Roman" w:hAnsi="Courier New" w:cs="Courier New"/>
                <w:color w:val="9876AA"/>
                <w:sz w:val="20"/>
                <w:szCs w:val="20"/>
                <w:lang w:eastAsia="en-IN"/>
              </w:rPr>
              <w:t>"ip-dest-addr"</w:t>
            </w:r>
            <w:r w:rsidRPr="079B40C8">
              <w:rPr>
                <w:rFonts w:ascii="Courier New" w:eastAsia="Times New Roman" w:hAnsi="Courier New" w:cs="Courier New"/>
                <w:color w:val="CC7832"/>
                <w:sz w:val="20"/>
                <w:szCs w:val="20"/>
                <w:lang w:eastAsia="en-IN"/>
              </w:rPr>
              <w:t>:</w:t>
            </w:r>
            <w:r w:rsidRPr="079B40C8">
              <w:rPr>
                <w:rFonts w:ascii="Courier New" w:eastAsia="Times New Roman" w:hAnsi="Courier New" w:cs="Courier New"/>
                <w:color w:val="6A8759"/>
                <w:sz w:val="20"/>
                <w:szCs w:val="20"/>
                <w:lang w:eastAsia="en-IN"/>
              </w:rPr>
              <w:t>"0.0.0.0"</w:t>
            </w:r>
            <w:r w:rsidRPr="079B40C8">
              <w:rPr>
                <w:rFonts w:ascii="Courier New" w:eastAsia="Times New Roman" w:hAnsi="Courier New" w:cs="Courier New"/>
                <w:color w:val="CC7832"/>
                <w:sz w:val="20"/>
                <w:szCs w:val="20"/>
                <w:lang w:eastAsia="en-IN"/>
              </w:rPr>
              <w:t>,</w:t>
            </w:r>
            <w:r>
              <w:br/>
            </w:r>
            <w:r w:rsidRPr="079B40C8">
              <w:rPr>
                <w:rFonts w:ascii="Courier New" w:eastAsia="Times New Roman" w:hAnsi="Courier New" w:cs="Courier New"/>
                <w:color w:val="CC7832"/>
                <w:sz w:val="20"/>
                <w:szCs w:val="20"/>
                <w:lang w:eastAsia="en-IN"/>
              </w:rPr>
              <w:t xml:space="preserve">    </w:t>
            </w:r>
            <w:r w:rsidRPr="079B40C8">
              <w:rPr>
                <w:rFonts w:ascii="Courier New" w:eastAsia="Times New Roman" w:hAnsi="Courier New" w:cs="Courier New"/>
                <w:color w:val="9876AA"/>
                <w:sz w:val="20"/>
                <w:szCs w:val="20"/>
                <w:lang w:eastAsia="en-IN"/>
              </w:rPr>
              <w:t>"</w:t>
            </w:r>
            <w:proofErr w:type="spellStart"/>
            <w:r w:rsidRPr="079B40C8">
              <w:rPr>
                <w:rFonts w:ascii="Courier New" w:eastAsia="Times New Roman" w:hAnsi="Courier New" w:cs="Courier New"/>
                <w:color w:val="9876AA"/>
                <w:sz w:val="20"/>
                <w:szCs w:val="20"/>
                <w:lang w:eastAsia="en-IN"/>
              </w:rPr>
              <w:t>ip</w:t>
            </w:r>
            <w:proofErr w:type="spellEnd"/>
            <w:r w:rsidRPr="079B40C8">
              <w:rPr>
                <w:rFonts w:ascii="Courier New" w:eastAsia="Times New Roman" w:hAnsi="Courier New" w:cs="Courier New"/>
                <w:color w:val="9876AA"/>
                <w:sz w:val="20"/>
                <w:szCs w:val="20"/>
                <w:lang w:eastAsia="en-IN"/>
              </w:rPr>
              <w:t>-mask"</w:t>
            </w:r>
            <w:r w:rsidRPr="079B40C8">
              <w:rPr>
                <w:rFonts w:ascii="Courier New" w:eastAsia="Times New Roman" w:hAnsi="Courier New" w:cs="Courier New"/>
                <w:color w:val="CC7832"/>
                <w:sz w:val="20"/>
                <w:szCs w:val="20"/>
                <w:lang w:eastAsia="en-IN"/>
              </w:rPr>
              <w:t>:</w:t>
            </w:r>
            <w:r w:rsidRPr="079B40C8">
              <w:rPr>
                <w:rFonts w:ascii="Courier New" w:eastAsia="Times New Roman" w:hAnsi="Courier New" w:cs="Courier New"/>
                <w:color w:val="6A8759"/>
                <w:sz w:val="20"/>
                <w:szCs w:val="20"/>
                <w:lang w:eastAsia="en-IN"/>
              </w:rPr>
              <w:t>"/0"</w:t>
            </w:r>
            <w:r w:rsidRPr="079B40C8">
              <w:rPr>
                <w:rFonts w:ascii="Courier New" w:eastAsia="Times New Roman" w:hAnsi="Courier New" w:cs="Courier New"/>
                <w:color w:val="CC7832"/>
                <w:sz w:val="20"/>
                <w:szCs w:val="20"/>
                <w:lang w:eastAsia="en-IN"/>
              </w:rPr>
              <w:t>,</w:t>
            </w:r>
            <w:r>
              <w:br/>
            </w:r>
            <w:r w:rsidRPr="079B40C8">
              <w:rPr>
                <w:rFonts w:ascii="Courier New" w:eastAsia="Times New Roman" w:hAnsi="Courier New" w:cs="Courier New"/>
                <w:color w:val="CC7832"/>
                <w:sz w:val="20"/>
                <w:szCs w:val="20"/>
                <w:lang w:eastAsia="en-IN"/>
              </w:rPr>
              <w:t xml:space="preserve">    </w:t>
            </w:r>
            <w:r w:rsidRPr="079B40C8">
              <w:rPr>
                <w:rFonts w:ascii="Courier New" w:eastAsia="Times New Roman" w:hAnsi="Courier New" w:cs="Courier New"/>
                <w:color w:val="9876AA"/>
                <w:sz w:val="20"/>
                <w:szCs w:val="20"/>
                <w:lang w:eastAsia="en-IN"/>
              </w:rPr>
              <w:t>"ip-nexthop-ipv4"</w:t>
            </w:r>
            <w:r w:rsidRPr="079B40C8">
              <w:rPr>
                <w:rFonts w:ascii="Courier New" w:eastAsia="Times New Roman" w:hAnsi="Courier New" w:cs="Courier New"/>
                <w:color w:val="CC7832"/>
                <w:sz w:val="20"/>
                <w:szCs w:val="20"/>
                <w:lang w:eastAsia="en-IN"/>
              </w:rPr>
              <w:t xml:space="preserve">: </w:t>
            </w:r>
            <w:r w:rsidRPr="079B40C8">
              <w:rPr>
                <w:rFonts w:ascii="Courier New" w:eastAsia="Times New Roman" w:hAnsi="Courier New" w:cs="Courier New"/>
                <w:color w:val="A9B7C6"/>
                <w:sz w:val="20"/>
                <w:szCs w:val="20"/>
                <w:lang w:eastAsia="en-IN"/>
              </w:rPr>
              <w:t>[</w:t>
            </w:r>
            <w:r>
              <w:br/>
            </w:r>
            <w:r w:rsidRPr="079B40C8">
              <w:rPr>
                <w:rFonts w:ascii="Courier New" w:eastAsia="Times New Roman" w:hAnsi="Courier New" w:cs="Courier New"/>
                <w:color w:val="A9B7C6"/>
                <w:sz w:val="20"/>
                <w:szCs w:val="20"/>
                <w:lang w:eastAsia="en-IN"/>
              </w:rPr>
              <w:t xml:space="preserve">        {</w:t>
            </w:r>
            <w:r>
              <w:br/>
            </w:r>
            <w:r w:rsidRPr="079B40C8">
              <w:rPr>
                <w:rFonts w:ascii="Courier New" w:eastAsia="Times New Roman" w:hAnsi="Courier New" w:cs="Courier New"/>
                <w:color w:val="A9B7C6"/>
                <w:sz w:val="20"/>
                <w:szCs w:val="20"/>
                <w:lang w:eastAsia="en-IN"/>
              </w:rPr>
              <w:t xml:space="preserve">        </w:t>
            </w:r>
            <w:r w:rsidRPr="079B40C8">
              <w:rPr>
                <w:rFonts w:ascii="Courier New" w:eastAsia="Times New Roman" w:hAnsi="Courier New" w:cs="Courier New"/>
                <w:color w:val="9876AA"/>
                <w:sz w:val="20"/>
                <w:szCs w:val="20"/>
                <w:lang w:eastAsia="en-IN"/>
              </w:rPr>
              <w:t>"ip-next-hop"</w:t>
            </w:r>
            <w:r w:rsidRPr="079B40C8">
              <w:rPr>
                <w:rFonts w:ascii="Courier New" w:eastAsia="Times New Roman" w:hAnsi="Courier New" w:cs="Courier New"/>
                <w:color w:val="CC7832"/>
                <w:sz w:val="20"/>
                <w:szCs w:val="20"/>
                <w:lang w:eastAsia="en-IN"/>
              </w:rPr>
              <w:t>:</w:t>
            </w:r>
            <w:r w:rsidRPr="079B40C8">
              <w:rPr>
                <w:rFonts w:ascii="Courier New" w:eastAsia="Times New Roman" w:hAnsi="Courier New" w:cs="Courier New"/>
                <w:color w:val="6A8759"/>
                <w:sz w:val="20"/>
                <w:szCs w:val="20"/>
                <w:lang w:eastAsia="en-IN"/>
              </w:rPr>
              <w:t>"10.0.2.1"</w:t>
            </w:r>
            <w:r>
              <w:br/>
            </w:r>
            <w:r w:rsidRPr="079B40C8">
              <w:rPr>
                <w:rFonts w:ascii="Courier New" w:eastAsia="Times New Roman" w:hAnsi="Courier New" w:cs="Courier New"/>
                <w:color w:val="6A8759"/>
                <w:sz w:val="20"/>
                <w:szCs w:val="20"/>
                <w:lang w:eastAsia="en-IN"/>
              </w:rPr>
              <w:t xml:space="preserve">        </w:t>
            </w:r>
            <w:r w:rsidRPr="079B40C8">
              <w:rPr>
                <w:rFonts w:ascii="Courier New" w:eastAsia="Times New Roman" w:hAnsi="Courier New" w:cs="Courier New"/>
                <w:color w:val="A9B7C6"/>
                <w:sz w:val="20"/>
                <w:szCs w:val="20"/>
                <w:lang w:eastAsia="en-IN"/>
              </w:rPr>
              <w:t>}</w:t>
            </w:r>
            <w:r>
              <w:br/>
            </w:r>
            <w:r w:rsidRPr="079B40C8">
              <w:rPr>
                <w:rFonts w:ascii="Courier New" w:eastAsia="Times New Roman" w:hAnsi="Courier New" w:cs="Courier New"/>
                <w:color w:val="A9B7C6"/>
                <w:sz w:val="20"/>
                <w:szCs w:val="20"/>
                <w:lang w:eastAsia="en-IN"/>
              </w:rPr>
              <w:t xml:space="preserve">    ]</w:t>
            </w:r>
            <w:r>
              <w:br/>
            </w:r>
            <w:r w:rsidRPr="079B40C8">
              <w:rPr>
                <w:rFonts w:ascii="Courier New" w:eastAsia="Times New Roman" w:hAnsi="Courier New" w:cs="Courier New"/>
                <w:color w:val="A9B7C6"/>
                <w:sz w:val="20"/>
                <w:szCs w:val="20"/>
                <w:lang w:eastAsia="en-IN"/>
              </w:rPr>
              <w:t xml:space="preserve">    }</w:t>
            </w:r>
            <w:r>
              <w:br/>
            </w:r>
            <w:r w:rsidRPr="079B40C8">
              <w:rPr>
                <w:rFonts w:ascii="Courier New" w:eastAsia="Times New Roman" w:hAnsi="Courier New" w:cs="Courier New"/>
                <w:color w:val="A9B7C6"/>
                <w:sz w:val="20"/>
                <w:szCs w:val="20"/>
                <w:lang w:eastAsia="en-IN"/>
              </w:rPr>
              <w:t xml:space="preserve">  ]</w:t>
            </w:r>
            <w:r>
              <w:br/>
            </w:r>
            <w:r w:rsidRPr="079B40C8">
              <w:rPr>
                <w:rFonts w:ascii="Courier New" w:eastAsia="Times New Roman" w:hAnsi="Courier New" w:cs="Courier New"/>
                <w:color w:val="A9B7C6"/>
                <w:sz w:val="20"/>
                <w:szCs w:val="20"/>
                <w:lang w:eastAsia="en-IN"/>
              </w:rPr>
              <w:t>}</w:t>
            </w:r>
          </w:p>
          <w:p w14:paraId="417A9583" w14:textId="77777777" w:rsidR="00EE55C4" w:rsidRDefault="00EE55C4" w:rsidP="00125572"/>
        </w:tc>
      </w:tr>
      <w:tr w:rsidR="00EE55C4" w14:paraId="796C48BD" w14:textId="77777777" w:rsidTr="00FB1C70">
        <w:tc>
          <w:tcPr>
            <w:tcW w:w="744" w:type="dxa"/>
          </w:tcPr>
          <w:p w14:paraId="5DB0CB04" w14:textId="77777777" w:rsidR="00EE55C4" w:rsidRDefault="00EE55C4" w:rsidP="00125572">
            <w:r>
              <w:lastRenderedPageBreak/>
              <w:t>6</w:t>
            </w:r>
          </w:p>
        </w:tc>
        <w:tc>
          <w:tcPr>
            <w:tcW w:w="3141" w:type="dxa"/>
          </w:tcPr>
          <w:p w14:paraId="626952E2" w14:textId="77777777" w:rsidR="00EE55C4" w:rsidRDefault="00EE55C4" w:rsidP="00125572">
            <w:proofErr w:type="spellStart"/>
            <w:r>
              <w:t>sslParam</w:t>
            </w:r>
            <w:proofErr w:type="spellEnd"/>
          </w:p>
          <w:p w14:paraId="7D9DA0A8" w14:textId="77777777" w:rsidR="00EE55C4" w:rsidRDefault="00EE55C4" w:rsidP="00125572">
            <w:r>
              <w:t xml:space="preserve">Path: Absolute path of SSL Certificate in </w:t>
            </w:r>
            <w:proofErr w:type="spellStart"/>
            <w:r>
              <w:t>pem</w:t>
            </w:r>
            <w:proofErr w:type="spellEnd"/>
            <w:r>
              <w:t xml:space="preserve"> format.</w:t>
            </w:r>
          </w:p>
        </w:tc>
        <w:tc>
          <w:tcPr>
            <w:tcW w:w="1443" w:type="dxa"/>
          </w:tcPr>
          <w:p w14:paraId="23295733" w14:textId="77777777" w:rsidR="00EE55C4" w:rsidRPr="00D60650" w:rsidRDefault="00EE55C4" w:rsidP="00125572">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Yes</w:t>
            </w:r>
          </w:p>
        </w:tc>
        <w:tc>
          <w:tcPr>
            <w:tcW w:w="3817" w:type="dxa"/>
          </w:tcPr>
          <w:p w14:paraId="04031746" w14:textId="77777777" w:rsidR="00EE55C4" w:rsidRPr="00C756FE" w:rsidRDefault="00EE55C4" w:rsidP="0012557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9B7C6"/>
                <w:sz w:val="20"/>
                <w:szCs w:val="20"/>
                <w:lang w:eastAsia="en-IN"/>
              </w:rPr>
            </w:pPr>
            <w:r w:rsidRPr="00C756FE">
              <w:rPr>
                <w:rFonts w:ascii="Courier New" w:eastAsia="Times New Roman" w:hAnsi="Courier New" w:cs="Courier New"/>
                <w:color w:val="A9B7C6"/>
                <w:sz w:val="20"/>
                <w:szCs w:val="20"/>
                <w:lang w:eastAsia="en-IN"/>
              </w:rPr>
              <w:t>{</w:t>
            </w:r>
            <w:r w:rsidRPr="00C756FE">
              <w:rPr>
                <w:rFonts w:ascii="Courier New" w:eastAsia="Times New Roman" w:hAnsi="Courier New" w:cs="Courier New"/>
                <w:color w:val="A9B7C6"/>
                <w:sz w:val="20"/>
                <w:szCs w:val="20"/>
                <w:lang w:eastAsia="en-IN"/>
              </w:rPr>
              <w:br/>
              <w:t xml:space="preserve">  </w:t>
            </w:r>
            <w:r w:rsidRPr="00C756FE">
              <w:rPr>
                <w:rFonts w:ascii="Courier New" w:eastAsia="Times New Roman" w:hAnsi="Courier New" w:cs="Courier New"/>
                <w:color w:val="9876AA"/>
                <w:sz w:val="20"/>
                <w:szCs w:val="20"/>
                <w:lang w:eastAsia="en-IN"/>
              </w:rPr>
              <w:t>"</w:t>
            </w:r>
            <w:proofErr w:type="spellStart"/>
            <w:r w:rsidRPr="00C756FE">
              <w:rPr>
                <w:rFonts w:ascii="Courier New" w:eastAsia="Times New Roman" w:hAnsi="Courier New" w:cs="Courier New"/>
                <w:color w:val="9876AA"/>
                <w:sz w:val="20"/>
                <w:szCs w:val="20"/>
                <w:lang w:eastAsia="en-IN"/>
              </w:rPr>
              <w:t>requestTimeout</w:t>
            </w:r>
            <w:proofErr w:type="spellEnd"/>
            <w:r w:rsidRPr="00C756FE">
              <w:rPr>
                <w:rFonts w:ascii="Courier New" w:eastAsia="Times New Roman" w:hAnsi="Courier New" w:cs="Courier New"/>
                <w:color w:val="9876AA"/>
                <w:sz w:val="20"/>
                <w:szCs w:val="20"/>
                <w:lang w:eastAsia="en-IN"/>
              </w:rPr>
              <w:t>"</w:t>
            </w:r>
            <w:r w:rsidRPr="00C756FE">
              <w:rPr>
                <w:rFonts w:ascii="Courier New" w:eastAsia="Times New Roman" w:hAnsi="Courier New" w:cs="Courier New"/>
                <w:color w:val="CC7832"/>
                <w:sz w:val="20"/>
                <w:szCs w:val="20"/>
                <w:lang w:eastAsia="en-IN"/>
              </w:rPr>
              <w:t xml:space="preserve">: </w:t>
            </w:r>
            <w:r w:rsidRPr="00C756FE">
              <w:rPr>
                <w:rFonts w:ascii="Courier New" w:eastAsia="Times New Roman" w:hAnsi="Courier New" w:cs="Courier New"/>
                <w:color w:val="6897BB"/>
                <w:sz w:val="20"/>
                <w:szCs w:val="20"/>
                <w:lang w:eastAsia="en-IN"/>
              </w:rPr>
              <w:t>40</w:t>
            </w:r>
            <w:r w:rsidRPr="00C756FE">
              <w:rPr>
                <w:rFonts w:ascii="Courier New" w:eastAsia="Times New Roman" w:hAnsi="Courier New" w:cs="Courier New"/>
                <w:color w:val="CC7832"/>
                <w:sz w:val="20"/>
                <w:szCs w:val="20"/>
                <w:lang w:eastAsia="en-IN"/>
              </w:rPr>
              <w:t>,</w:t>
            </w:r>
            <w:r w:rsidRPr="00C756FE">
              <w:rPr>
                <w:rFonts w:ascii="Courier New" w:eastAsia="Times New Roman" w:hAnsi="Courier New" w:cs="Courier New"/>
                <w:color w:val="CC7832"/>
                <w:sz w:val="20"/>
                <w:szCs w:val="20"/>
                <w:lang w:eastAsia="en-IN"/>
              </w:rPr>
              <w:br/>
              <w:t xml:space="preserve">  </w:t>
            </w:r>
            <w:r w:rsidRPr="00C756FE">
              <w:rPr>
                <w:rFonts w:ascii="Courier New" w:eastAsia="Times New Roman" w:hAnsi="Courier New" w:cs="Courier New"/>
                <w:color w:val="9876AA"/>
                <w:sz w:val="20"/>
                <w:szCs w:val="20"/>
                <w:lang w:eastAsia="en-IN"/>
              </w:rPr>
              <w:t>"path"</w:t>
            </w:r>
            <w:r w:rsidRPr="00C756FE">
              <w:rPr>
                <w:rFonts w:ascii="Courier New" w:eastAsia="Times New Roman" w:hAnsi="Courier New" w:cs="Courier New"/>
                <w:color w:val="CC7832"/>
                <w:sz w:val="20"/>
                <w:szCs w:val="20"/>
                <w:lang w:eastAsia="en-IN"/>
              </w:rPr>
              <w:t xml:space="preserve">: </w:t>
            </w:r>
            <w:r w:rsidRPr="00C756FE">
              <w:rPr>
                <w:rFonts w:ascii="Courier New" w:eastAsia="Times New Roman" w:hAnsi="Courier New" w:cs="Courier New"/>
                <w:color w:val="6A8759"/>
                <w:sz w:val="20"/>
                <w:szCs w:val="20"/>
                <w:lang w:eastAsia="en-IN"/>
              </w:rPr>
              <w:t>"</w:t>
            </w:r>
            <w:proofErr w:type="spellStart"/>
            <w:r w:rsidRPr="00773829">
              <w:rPr>
                <w:rFonts w:ascii="Courier New" w:eastAsia="Times New Roman" w:hAnsi="Courier New" w:cs="Courier New"/>
                <w:i/>
                <w:iCs/>
                <w:color w:val="4472C4" w:themeColor="accent1"/>
                <w:sz w:val="20"/>
                <w:szCs w:val="20"/>
                <w:lang w:eastAsia="en-IN"/>
              </w:rPr>
              <w:t>server.pem</w:t>
            </w:r>
            <w:proofErr w:type="spellEnd"/>
            <w:r w:rsidRPr="00C756FE">
              <w:rPr>
                <w:rFonts w:ascii="Courier New" w:eastAsia="Times New Roman" w:hAnsi="Courier New" w:cs="Courier New"/>
                <w:color w:val="6A8759"/>
                <w:sz w:val="20"/>
                <w:szCs w:val="20"/>
                <w:lang w:eastAsia="en-IN"/>
              </w:rPr>
              <w:t>"</w:t>
            </w:r>
            <w:r w:rsidRPr="00C756FE">
              <w:rPr>
                <w:rFonts w:ascii="Courier New" w:eastAsia="Times New Roman" w:hAnsi="Courier New" w:cs="Courier New"/>
                <w:color w:val="CC7832"/>
                <w:sz w:val="20"/>
                <w:szCs w:val="20"/>
                <w:lang w:eastAsia="en-IN"/>
              </w:rPr>
              <w:t>,</w:t>
            </w:r>
            <w:r w:rsidRPr="00C756FE">
              <w:rPr>
                <w:rFonts w:ascii="Courier New" w:eastAsia="Times New Roman" w:hAnsi="Courier New" w:cs="Courier New"/>
                <w:color w:val="CC7832"/>
                <w:sz w:val="20"/>
                <w:szCs w:val="20"/>
                <w:lang w:eastAsia="en-IN"/>
              </w:rPr>
              <w:br/>
              <w:t xml:space="preserve">  </w:t>
            </w:r>
            <w:r w:rsidRPr="00C756FE">
              <w:rPr>
                <w:rFonts w:ascii="Courier New" w:eastAsia="Times New Roman" w:hAnsi="Courier New" w:cs="Courier New"/>
                <w:color w:val="9876AA"/>
                <w:sz w:val="20"/>
                <w:szCs w:val="20"/>
                <w:lang w:eastAsia="en-IN"/>
              </w:rPr>
              <w:t>"file"</w:t>
            </w:r>
            <w:r w:rsidRPr="00C756FE">
              <w:rPr>
                <w:rFonts w:ascii="Courier New" w:eastAsia="Times New Roman" w:hAnsi="Courier New" w:cs="Courier New"/>
                <w:color w:val="CC7832"/>
                <w:sz w:val="20"/>
                <w:szCs w:val="20"/>
                <w:lang w:eastAsia="en-IN"/>
              </w:rPr>
              <w:t xml:space="preserve">: </w:t>
            </w:r>
            <w:r w:rsidRPr="00C756FE">
              <w:rPr>
                <w:rFonts w:ascii="Courier New" w:eastAsia="Times New Roman" w:hAnsi="Courier New" w:cs="Courier New"/>
                <w:color w:val="6A8759"/>
                <w:sz w:val="20"/>
                <w:szCs w:val="20"/>
                <w:lang w:eastAsia="en-IN"/>
              </w:rPr>
              <w:t>"server"</w:t>
            </w:r>
            <w:r w:rsidRPr="00C756FE">
              <w:rPr>
                <w:rFonts w:ascii="Courier New" w:eastAsia="Times New Roman" w:hAnsi="Courier New" w:cs="Courier New"/>
                <w:color w:val="CC7832"/>
                <w:sz w:val="20"/>
                <w:szCs w:val="20"/>
                <w:lang w:eastAsia="en-IN"/>
              </w:rPr>
              <w:t>,</w:t>
            </w:r>
            <w:r w:rsidRPr="00C756FE">
              <w:rPr>
                <w:rFonts w:ascii="Courier New" w:eastAsia="Times New Roman" w:hAnsi="Courier New" w:cs="Courier New"/>
                <w:color w:val="CC7832"/>
                <w:sz w:val="20"/>
                <w:szCs w:val="20"/>
                <w:lang w:eastAsia="en-IN"/>
              </w:rPr>
              <w:br/>
              <w:t xml:space="preserve">  </w:t>
            </w:r>
            <w:r w:rsidRPr="00C756FE">
              <w:rPr>
                <w:rFonts w:ascii="Courier New" w:eastAsia="Times New Roman" w:hAnsi="Courier New" w:cs="Courier New"/>
                <w:color w:val="9876AA"/>
                <w:sz w:val="20"/>
                <w:szCs w:val="20"/>
                <w:lang w:eastAsia="en-IN"/>
              </w:rPr>
              <w:t>"</w:t>
            </w:r>
            <w:proofErr w:type="spellStart"/>
            <w:r w:rsidRPr="00C756FE">
              <w:rPr>
                <w:rFonts w:ascii="Courier New" w:eastAsia="Times New Roman" w:hAnsi="Courier New" w:cs="Courier New"/>
                <w:color w:val="9876AA"/>
                <w:sz w:val="20"/>
                <w:szCs w:val="20"/>
                <w:lang w:eastAsia="en-IN"/>
              </w:rPr>
              <w:t>certificationType</w:t>
            </w:r>
            <w:proofErr w:type="spellEnd"/>
            <w:r w:rsidRPr="00C756FE">
              <w:rPr>
                <w:rFonts w:ascii="Courier New" w:eastAsia="Times New Roman" w:hAnsi="Courier New" w:cs="Courier New"/>
                <w:color w:val="9876AA"/>
                <w:sz w:val="20"/>
                <w:szCs w:val="20"/>
                <w:lang w:eastAsia="en-IN"/>
              </w:rPr>
              <w:t>"</w:t>
            </w:r>
            <w:r w:rsidRPr="00C756FE">
              <w:rPr>
                <w:rFonts w:ascii="Courier New" w:eastAsia="Times New Roman" w:hAnsi="Courier New" w:cs="Courier New"/>
                <w:color w:val="CC7832"/>
                <w:sz w:val="20"/>
                <w:szCs w:val="20"/>
                <w:lang w:eastAsia="en-IN"/>
              </w:rPr>
              <w:t xml:space="preserve">: </w:t>
            </w:r>
            <w:r w:rsidRPr="00C756FE">
              <w:rPr>
                <w:rFonts w:ascii="Courier New" w:eastAsia="Times New Roman" w:hAnsi="Courier New" w:cs="Courier New"/>
                <w:color w:val="6A8759"/>
                <w:sz w:val="20"/>
                <w:szCs w:val="20"/>
                <w:lang w:eastAsia="en-IN"/>
              </w:rPr>
              <w:t>"</w:t>
            </w:r>
            <w:proofErr w:type="spellStart"/>
            <w:r w:rsidRPr="00C756FE">
              <w:rPr>
                <w:rFonts w:ascii="Courier New" w:eastAsia="Times New Roman" w:hAnsi="Courier New" w:cs="Courier New"/>
                <w:color w:val="6A8759"/>
                <w:sz w:val="20"/>
                <w:szCs w:val="20"/>
                <w:lang w:eastAsia="en-IN"/>
              </w:rPr>
              <w:t>pem</w:t>
            </w:r>
            <w:proofErr w:type="spellEnd"/>
            <w:r w:rsidRPr="00C756FE">
              <w:rPr>
                <w:rFonts w:ascii="Courier New" w:eastAsia="Times New Roman" w:hAnsi="Courier New" w:cs="Courier New"/>
                <w:color w:val="6A8759"/>
                <w:sz w:val="20"/>
                <w:szCs w:val="20"/>
                <w:lang w:eastAsia="en-IN"/>
              </w:rPr>
              <w:t>"</w:t>
            </w:r>
            <w:r w:rsidRPr="00C756FE">
              <w:rPr>
                <w:rFonts w:ascii="Courier New" w:eastAsia="Times New Roman" w:hAnsi="Courier New" w:cs="Courier New"/>
                <w:color w:val="CC7832"/>
                <w:sz w:val="20"/>
                <w:szCs w:val="20"/>
                <w:lang w:eastAsia="en-IN"/>
              </w:rPr>
              <w:t>,</w:t>
            </w:r>
            <w:r w:rsidRPr="00C756FE">
              <w:rPr>
                <w:rFonts w:ascii="Courier New" w:eastAsia="Times New Roman" w:hAnsi="Courier New" w:cs="Courier New"/>
                <w:color w:val="CC7832"/>
                <w:sz w:val="20"/>
                <w:szCs w:val="20"/>
                <w:lang w:eastAsia="en-IN"/>
              </w:rPr>
              <w:br/>
              <w:t xml:space="preserve">  </w:t>
            </w:r>
            <w:r w:rsidRPr="00C756FE">
              <w:rPr>
                <w:rFonts w:ascii="Courier New" w:eastAsia="Times New Roman" w:hAnsi="Courier New" w:cs="Courier New"/>
                <w:color w:val="9876AA"/>
                <w:sz w:val="20"/>
                <w:szCs w:val="20"/>
                <w:lang w:eastAsia="en-IN"/>
              </w:rPr>
              <w:t>"</w:t>
            </w:r>
            <w:proofErr w:type="spellStart"/>
            <w:r w:rsidRPr="00C756FE">
              <w:rPr>
                <w:rFonts w:ascii="Courier New" w:eastAsia="Times New Roman" w:hAnsi="Courier New" w:cs="Courier New"/>
                <w:color w:val="9876AA"/>
                <w:sz w:val="20"/>
                <w:szCs w:val="20"/>
                <w:lang w:eastAsia="en-IN"/>
              </w:rPr>
              <w:t>containerName</w:t>
            </w:r>
            <w:proofErr w:type="spellEnd"/>
            <w:r w:rsidRPr="00C756FE">
              <w:rPr>
                <w:rFonts w:ascii="Courier New" w:eastAsia="Times New Roman" w:hAnsi="Courier New" w:cs="Courier New"/>
                <w:color w:val="9876AA"/>
                <w:sz w:val="20"/>
                <w:szCs w:val="20"/>
                <w:lang w:eastAsia="en-IN"/>
              </w:rPr>
              <w:t>"</w:t>
            </w:r>
            <w:r w:rsidRPr="00C756FE">
              <w:rPr>
                <w:rFonts w:ascii="Courier New" w:eastAsia="Times New Roman" w:hAnsi="Courier New" w:cs="Courier New"/>
                <w:color w:val="CC7832"/>
                <w:sz w:val="20"/>
                <w:szCs w:val="20"/>
                <w:lang w:eastAsia="en-IN"/>
              </w:rPr>
              <w:t xml:space="preserve">: </w:t>
            </w:r>
            <w:r w:rsidRPr="00C756FE">
              <w:rPr>
                <w:rFonts w:ascii="Courier New" w:eastAsia="Times New Roman" w:hAnsi="Courier New" w:cs="Courier New"/>
                <w:color w:val="6A8759"/>
                <w:sz w:val="20"/>
                <w:szCs w:val="20"/>
                <w:lang w:eastAsia="en-IN"/>
              </w:rPr>
              <w:t>"</w:t>
            </w:r>
            <w:proofErr w:type="spellStart"/>
            <w:r w:rsidRPr="00C756FE">
              <w:rPr>
                <w:rFonts w:ascii="Courier New" w:eastAsia="Times New Roman" w:hAnsi="Courier New" w:cs="Courier New"/>
                <w:color w:val="6A8759"/>
                <w:sz w:val="20"/>
                <w:szCs w:val="20"/>
                <w:lang w:eastAsia="en-IN"/>
              </w:rPr>
              <w:t>ssl</w:t>
            </w:r>
            <w:proofErr w:type="spellEnd"/>
            <w:r w:rsidRPr="00C756FE">
              <w:rPr>
                <w:rFonts w:ascii="Courier New" w:eastAsia="Times New Roman" w:hAnsi="Courier New" w:cs="Courier New"/>
                <w:color w:val="6A8759"/>
                <w:sz w:val="20"/>
                <w:szCs w:val="20"/>
                <w:lang w:eastAsia="en-IN"/>
              </w:rPr>
              <w:t>"</w:t>
            </w:r>
            <w:r w:rsidRPr="00C756FE">
              <w:rPr>
                <w:rFonts w:ascii="Courier New" w:eastAsia="Times New Roman" w:hAnsi="Courier New" w:cs="Courier New"/>
                <w:color w:val="CC7832"/>
                <w:sz w:val="20"/>
                <w:szCs w:val="20"/>
                <w:lang w:eastAsia="en-IN"/>
              </w:rPr>
              <w:t>,</w:t>
            </w:r>
            <w:r w:rsidRPr="00C756FE">
              <w:rPr>
                <w:rFonts w:ascii="Courier New" w:eastAsia="Times New Roman" w:hAnsi="Courier New" w:cs="Courier New"/>
                <w:color w:val="CC7832"/>
                <w:sz w:val="20"/>
                <w:szCs w:val="20"/>
                <w:lang w:eastAsia="en-IN"/>
              </w:rPr>
              <w:br/>
              <w:t xml:space="preserve">  </w:t>
            </w:r>
            <w:r w:rsidRPr="00C756FE">
              <w:rPr>
                <w:rFonts w:ascii="Courier New" w:eastAsia="Times New Roman" w:hAnsi="Courier New" w:cs="Courier New"/>
                <w:color w:val="9876AA"/>
                <w:sz w:val="20"/>
                <w:szCs w:val="20"/>
                <w:lang w:eastAsia="en-IN"/>
              </w:rPr>
              <w:t>"</w:t>
            </w:r>
            <w:proofErr w:type="spellStart"/>
            <w:r w:rsidRPr="00C756FE">
              <w:rPr>
                <w:rFonts w:ascii="Courier New" w:eastAsia="Times New Roman" w:hAnsi="Courier New" w:cs="Courier New"/>
                <w:color w:val="9876AA"/>
                <w:sz w:val="20"/>
                <w:szCs w:val="20"/>
                <w:lang w:eastAsia="en-IN"/>
              </w:rPr>
              <w:t>storageAccountKey</w:t>
            </w:r>
            <w:proofErr w:type="spellEnd"/>
            <w:r w:rsidRPr="00C756FE">
              <w:rPr>
                <w:rFonts w:ascii="Courier New" w:eastAsia="Times New Roman" w:hAnsi="Courier New" w:cs="Courier New"/>
                <w:color w:val="9876AA"/>
                <w:sz w:val="20"/>
                <w:szCs w:val="20"/>
                <w:lang w:eastAsia="en-IN"/>
              </w:rPr>
              <w:t>"</w:t>
            </w:r>
            <w:r w:rsidRPr="00C756FE">
              <w:rPr>
                <w:rFonts w:ascii="Courier New" w:eastAsia="Times New Roman" w:hAnsi="Courier New" w:cs="Courier New"/>
                <w:color w:val="CC7832"/>
                <w:sz w:val="20"/>
                <w:szCs w:val="20"/>
                <w:lang w:eastAsia="en-IN"/>
              </w:rPr>
              <w:t>:</w:t>
            </w:r>
            <w:r w:rsidRPr="00C756FE">
              <w:rPr>
                <w:rFonts w:ascii="Courier New" w:eastAsia="Times New Roman" w:hAnsi="Courier New" w:cs="Courier New"/>
                <w:color w:val="6A8759"/>
                <w:sz w:val="20"/>
                <w:szCs w:val="20"/>
                <w:lang w:eastAsia="en-IN"/>
              </w:rPr>
              <w:t>"&lt;storage-account-access-key&gt;"</w:t>
            </w:r>
            <w:r w:rsidRPr="00C756FE">
              <w:rPr>
                <w:rFonts w:ascii="Courier New" w:eastAsia="Times New Roman" w:hAnsi="Courier New" w:cs="Courier New"/>
                <w:color w:val="6A8759"/>
                <w:sz w:val="20"/>
                <w:szCs w:val="20"/>
                <w:lang w:eastAsia="en-IN"/>
              </w:rPr>
              <w:br/>
            </w:r>
            <w:r w:rsidRPr="00C756FE">
              <w:rPr>
                <w:rFonts w:ascii="Courier New" w:eastAsia="Times New Roman" w:hAnsi="Courier New" w:cs="Courier New"/>
                <w:color w:val="A9B7C6"/>
                <w:sz w:val="20"/>
                <w:szCs w:val="20"/>
                <w:lang w:eastAsia="en-IN"/>
              </w:rPr>
              <w:t>}</w:t>
            </w:r>
          </w:p>
          <w:p w14:paraId="05A08072" w14:textId="77777777" w:rsidR="00EE55C4" w:rsidRDefault="00EE55C4" w:rsidP="00125572"/>
        </w:tc>
      </w:tr>
      <w:tr w:rsidR="00EE55C4" w14:paraId="2A4E5A46" w14:textId="77777777" w:rsidTr="00FB1C70">
        <w:tc>
          <w:tcPr>
            <w:tcW w:w="744" w:type="dxa"/>
          </w:tcPr>
          <w:p w14:paraId="4A2F64C2" w14:textId="77777777" w:rsidR="00EE55C4" w:rsidRDefault="00EE55C4" w:rsidP="00125572">
            <w:r>
              <w:t>7</w:t>
            </w:r>
          </w:p>
        </w:tc>
        <w:tc>
          <w:tcPr>
            <w:tcW w:w="3141" w:type="dxa"/>
          </w:tcPr>
          <w:p w14:paraId="1739481C" w14:textId="77777777" w:rsidR="00EE55C4" w:rsidRDefault="00EE55C4" w:rsidP="00125572">
            <w:proofErr w:type="spellStart"/>
            <w:r>
              <w:t>vCPUUsage</w:t>
            </w:r>
            <w:proofErr w:type="spellEnd"/>
          </w:p>
        </w:tc>
        <w:tc>
          <w:tcPr>
            <w:tcW w:w="1443" w:type="dxa"/>
          </w:tcPr>
          <w:p w14:paraId="0B9027A7" w14:textId="77777777" w:rsidR="00EE55C4" w:rsidRDefault="00EE55C4" w:rsidP="00125572">
            <w:r>
              <w:t>No</w:t>
            </w:r>
          </w:p>
        </w:tc>
        <w:tc>
          <w:tcPr>
            <w:tcW w:w="3817" w:type="dxa"/>
          </w:tcPr>
          <w:p w14:paraId="344DDE1A" w14:textId="77777777" w:rsidR="00EE55C4" w:rsidRDefault="00EE55C4" w:rsidP="00125572">
            <w:r>
              <w:t>{}</w:t>
            </w:r>
          </w:p>
        </w:tc>
      </w:tr>
      <w:tr w:rsidR="00EE55C4" w14:paraId="6836EA56" w14:textId="77777777" w:rsidTr="00FB1C70">
        <w:tc>
          <w:tcPr>
            <w:tcW w:w="744" w:type="dxa"/>
          </w:tcPr>
          <w:p w14:paraId="1AE9E634" w14:textId="77777777" w:rsidR="00EE55C4" w:rsidRDefault="00EE55C4" w:rsidP="00125572">
            <w:r>
              <w:lastRenderedPageBreak/>
              <w:t>8</w:t>
            </w:r>
          </w:p>
        </w:tc>
        <w:tc>
          <w:tcPr>
            <w:tcW w:w="3141" w:type="dxa"/>
          </w:tcPr>
          <w:p w14:paraId="1A312A44" w14:textId="77777777" w:rsidR="00EE55C4" w:rsidRDefault="00EE55C4" w:rsidP="00125572">
            <w:proofErr w:type="spellStart"/>
            <w:r>
              <w:t>vThunderIP</w:t>
            </w:r>
            <w:proofErr w:type="spellEnd"/>
          </w:p>
        </w:tc>
        <w:tc>
          <w:tcPr>
            <w:tcW w:w="1443" w:type="dxa"/>
          </w:tcPr>
          <w:p w14:paraId="6B2F3038" w14:textId="77777777" w:rsidR="00EE55C4" w:rsidRDefault="00EE55C4" w:rsidP="00125572">
            <w:r>
              <w:t>No</w:t>
            </w:r>
          </w:p>
        </w:tc>
        <w:tc>
          <w:tcPr>
            <w:tcW w:w="3817" w:type="dxa"/>
          </w:tcPr>
          <w:p w14:paraId="0C59B30E" w14:textId="77777777" w:rsidR="00EE55C4" w:rsidRDefault="00EE55C4" w:rsidP="00125572">
            <w:r>
              <w:t>{}</w:t>
            </w:r>
          </w:p>
        </w:tc>
      </w:tr>
      <w:tr w:rsidR="00EE55C4" w14:paraId="70CB04DF" w14:textId="77777777" w:rsidTr="00FB1C70">
        <w:tc>
          <w:tcPr>
            <w:tcW w:w="744" w:type="dxa"/>
          </w:tcPr>
          <w:p w14:paraId="1DC8E5AC" w14:textId="77777777" w:rsidR="00EE55C4" w:rsidRDefault="00EE55C4" w:rsidP="00125572">
            <w:r>
              <w:t>9</w:t>
            </w:r>
          </w:p>
        </w:tc>
        <w:tc>
          <w:tcPr>
            <w:tcW w:w="3141" w:type="dxa"/>
          </w:tcPr>
          <w:p w14:paraId="3F1FB7B3" w14:textId="77777777" w:rsidR="00EE55C4" w:rsidRDefault="00EE55C4" w:rsidP="00125572">
            <w:proofErr w:type="spellStart"/>
            <w:r w:rsidRPr="00753971">
              <w:t>agentPrivateIP</w:t>
            </w:r>
            <w:proofErr w:type="spellEnd"/>
          </w:p>
        </w:tc>
        <w:tc>
          <w:tcPr>
            <w:tcW w:w="1443" w:type="dxa"/>
          </w:tcPr>
          <w:p w14:paraId="3ED71B0E" w14:textId="77777777" w:rsidR="00EE55C4" w:rsidRDefault="00EE55C4" w:rsidP="00125572">
            <w:r>
              <w:t>No</w:t>
            </w:r>
          </w:p>
        </w:tc>
        <w:tc>
          <w:tcPr>
            <w:tcW w:w="3817" w:type="dxa"/>
          </w:tcPr>
          <w:p w14:paraId="5D35B76F" w14:textId="77777777" w:rsidR="00EE55C4" w:rsidRDefault="00EE55C4" w:rsidP="00125572">
            <w:r w:rsidRPr="00753971">
              <w:t>"&lt;agent-machine-private-</w:t>
            </w:r>
            <w:proofErr w:type="spellStart"/>
            <w:r w:rsidRPr="00753971">
              <w:t>ip</w:t>
            </w:r>
            <w:proofErr w:type="spellEnd"/>
            <w:r w:rsidRPr="00753971">
              <w:t>&gt;"</w:t>
            </w:r>
          </w:p>
        </w:tc>
      </w:tr>
      <w:tr w:rsidR="00EE55C4" w14:paraId="43B7C2F8" w14:textId="77777777" w:rsidTr="00FB1C70">
        <w:tc>
          <w:tcPr>
            <w:tcW w:w="744" w:type="dxa"/>
          </w:tcPr>
          <w:p w14:paraId="3786E044" w14:textId="77777777" w:rsidR="00EE55C4" w:rsidRDefault="00EE55C4" w:rsidP="00125572">
            <w:r>
              <w:t>10</w:t>
            </w:r>
          </w:p>
        </w:tc>
        <w:tc>
          <w:tcPr>
            <w:tcW w:w="3141" w:type="dxa"/>
          </w:tcPr>
          <w:p w14:paraId="4C5650EB" w14:textId="77777777" w:rsidR="00EE55C4" w:rsidRPr="00753971" w:rsidRDefault="00EE55C4" w:rsidP="00125572">
            <w:proofErr w:type="spellStart"/>
            <w:r>
              <w:t>vThUsername</w:t>
            </w:r>
            <w:proofErr w:type="spellEnd"/>
          </w:p>
        </w:tc>
        <w:tc>
          <w:tcPr>
            <w:tcW w:w="1443" w:type="dxa"/>
          </w:tcPr>
          <w:p w14:paraId="266B1466" w14:textId="77777777" w:rsidR="00EE55C4" w:rsidRDefault="00EE55C4" w:rsidP="00125572">
            <w:r>
              <w:t>No</w:t>
            </w:r>
          </w:p>
        </w:tc>
        <w:tc>
          <w:tcPr>
            <w:tcW w:w="3817" w:type="dxa"/>
          </w:tcPr>
          <w:p w14:paraId="74FA5C67" w14:textId="77777777" w:rsidR="00EE55C4" w:rsidRPr="00753971" w:rsidRDefault="00EE55C4" w:rsidP="00125572">
            <w:r>
              <w:t>admin</w:t>
            </w:r>
          </w:p>
        </w:tc>
      </w:tr>
      <w:tr w:rsidR="00AB4FB2" w14:paraId="2A8C9454" w14:textId="77777777" w:rsidTr="00FB1C70">
        <w:tc>
          <w:tcPr>
            <w:tcW w:w="744" w:type="dxa"/>
          </w:tcPr>
          <w:p w14:paraId="0A1F806E" w14:textId="7FFB6B08" w:rsidR="00AB4FB2" w:rsidRDefault="00AB4FB2" w:rsidP="00125572">
            <w:ins w:id="260" w:author="Vikas Gautam" w:date="2023-01-11T15:39:00Z">
              <w:r>
                <w:t>11</w:t>
              </w:r>
            </w:ins>
          </w:p>
        </w:tc>
        <w:tc>
          <w:tcPr>
            <w:tcW w:w="3141" w:type="dxa"/>
          </w:tcPr>
          <w:p w14:paraId="758EA7F1" w14:textId="7D2C0175" w:rsidR="00AB4FB2" w:rsidRDefault="00AB4FB2" w:rsidP="00125572">
            <w:proofErr w:type="spellStart"/>
            <w:ins w:id="261" w:author="Vikas Gautam" w:date="2023-01-11T15:39:00Z">
              <w:r w:rsidRPr="00AB4FB2">
                <w:t>vThNewPassApplyFlag</w:t>
              </w:r>
            </w:ins>
            <w:proofErr w:type="spellEnd"/>
          </w:p>
        </w:tc>
        <w:tc>
          <w:tcPr>
            <w:tcW w:w="1443" w:type="dxa"/>
          </w:tcPr>
          <w:p w14:paraId="7CCDBA4A" w14:textId="7BAFDCA4" w:rsidR="00AB4FB2" w:rsidRDefault="00AB4FB2" w:rsidP="00125572">
            <w:ins w:id="262" w:author="Vikas Gautam" w:date="2023-01-11T15:39:00Z">
              <w:r>
                <w:t>No</w:t>
              </w:r>
            </w:ins>
          </w:p>
        </w:tc>
        <w:tc>
          <w:tcPr>
            <w:tcW w:w="3817" w:type="dxa"/>
          </w:tcPr>
          <w:p w14:paraId="7B709EE4" w14:textId="48A28918" w:rsidR="00AB4FB2" w:rsidRDefault="00AB4FB2" w:rsidP="00125572">
            <w:ins w:id="263" w:author="Vikas Gautam" w:date="2023-01-11T15:39:00Z">
              <w:r>
                <w:t>False</w:t>
              </w:r>
            </w:ins>
          </w:p>
        </w:tc>
      </w:tr>
    </w:tbl>
    <w:p w14:paraId="102EBB2A" w14:textId="5ABFA488" w:rsidR="003908C9" w:rsidRDefault="003908C9" w:rsidP="006B6226">
      <w:pPr>
        <w:pStyle w:val="Heading6"/>
        <w:ind w:left="1327"/>
        <w:rPr>
          <w:lang w:val="en-IN" w:eastAsia="en-US"/>
        </w:rPr>
      </w:pPr>
    </w:p>
    <w:p w14:paraId="4840943D" w14:textId="4C06774D" w:rsidR="00E371A3" w:rsidRDefault="00DA3FCE" w:rsidP="00B9444D">
      <w:r>
        <w:t xml:space="preserve">         </w:t>
      </w:r>
      <w:r w:rsidR="00E371A3">
        <w:t>Note</w:t>
      </w:r>
    </w:p>
    <w:p w14:paraId="7083CBD0" w14:textId="6C035CD4" w:rsidR="00E371A3" w:rsidRDefault="00E371A3">
      <w:pPr>
        <w:pStyle w:val="ListParagraph"/>
        <w:numPr>
          <w:ilvl w:val="0"/>
          <w:numId w:val="6"/>
        </w:numPr>
        <w:rPr>
          <w:lang w:val="en-IN" w:eastAsia="en-US"/>
        </w:rPr>
      </w:pPr>
      <w:r w:rsidRPr="079B40C8">
        <w:rPr>
          <w:lang w:val="en-IN" w:eastAsia="en-US"/>
        </w:rPr>
        <w:t xml:space="preserve">If automation account does not </w:t>
      </w:r>
      <w:r w:rsidR="00C645EC" w:rsidRPr="079B40C8">
        <w:rPr>
          <w:lang w:val="en-IN" w:eastAsia="en-US"/>
        </w:rPr>
        <w:t>exist,</w:t>
      </w:r>
      <w:r w:rsidRPr="079B40C8">
        <w:rPr>
          <w:lang w:val="en-IN" w:eastAsia="en-US"/>
        </w:rPr>
        <w:t xml:space="preserve"> then a new automation account will be created inside resource group. If automation account already </w:t>
      </w:r>
      <w:r w:rsidR="00C645EC" w:rsidRPr="079B40C8">
        <w:rPr>
          <w:lang w:val="en-IN" w:eastAsia="en-US"/>
        </w:rPr>
        <w:t>exists,</w:t>
      </w:r>
      <w:r w:rsidRPr="079B40C8">
        <w:rPr>
          <w:lang w:val="en-IN" w:eastAsia="en-US"/>
        </w:rPr>
        <w:t xml:space="preserve"> then template will auto update it.</w:t>
      </w:r>
    </w:p>
    <w:p w14:paraId="0B2EDABC" w14:textId="0E0799D2" w:rsidR="00E371A3" w:rsidRDefault="00E371A3">
      <w:pPr>
        <w:pStyle w:val="ListParagraph"/>
        <w:numPr>
          <w:ilvl w:val="0"/>
          <w:numId w:val="6"/>
        </w:numPr>
        <w:rPr>
          <w:lang w:val="en-IN" w:eastAsia="en-US"/>
        </w:rPr>
      </w:pPr>
      <w:r>
        <w:t xml:space="preserve"> </w:t>
      </w:r>
      <w:r w:rsidRPr="079B40C8">
        <w:rPr>
          <w:lang w:val="en-IN" w:eastAsia="en-US"/>
        </w:rPr>
        <w:t xml:space="preserve">If automation account variable does not </w:t>
      </w:r>
      <w:r w:rsidR="00C645EC" w:rsidRPr="079B40C8">
        <w:rPr>
          <w:lang w:val="en-IN" w:eastAsia="en-US"/>
        </w:rPr>
        <w:t>exist,</w:t>
      </w:r>
      <w:r w:rsidRPr="079B40C8">
        <w:rPr>
          <w:lang w:val="en-IN" w:eastAsia="en-US"/>
        </w:rPr>
        <w:t xml:space="preserve"> then a new automation account variable will be created inside automation account variables. If automation account variable already </w:t>
      </w:r>
      <w:r w:rsidR="00C645EC" w:rsidRPr="079B40C8">
        <w:rPr>
          <w:lang w:val="en-IN" w:eastAsia="en-US"/>
        </w:rPr>
        <w:t>exists,</w:t>
      </w:r>
      <w:r w:rsidRPr="079B40C8">
        <w:rPr>
          <w:lang w:val="en-IN" w:eastAsia="en-US"/>
        </w:rPr>
        <w:t xml:space="preserve"> then it will give “</w:t>
      </w:r>
      <w:r w:rsidRPr="079B40C8">
        <w:rPr>
          <w:color w:val="FF0000"/>
          <w:lang w:val="en-IN" w:eastAsia="en-US"/>
        </w:rPr>
        <w:t xml:space="preserve">The variable already </w:t>
      </w:r>
      <w:r w:rsidR="00C645EC" w:rsidRPr="079B40C8">
        <w:rPr>
          <w:color w:val="FF0000"/>
          <w:lang w:val="en-IN" w:eastAsia="en-US"/>
        </w:rPr>
        <w:t>exists.</w:t>
      </w:r>
      <w:r w:rsidR="00C645EC" w:rsidRPr="079B40C8">
        <w:rPr>
          <w:lang w:val="en-IN" w:eastAsia="en-US"/>
        </w:rPr>
        <w:t xml:space="preserve"> “Error</w:t>
      </w:r>
      <w:r w:rsidRPr="079B40C8">
        <w:rPr>
          <w:lang w:val="en-IN" w:eastAsia="en-US"/>
        </w:rPr>
        <w:t>.</w:t>
      </w:r>
    </w:p>
    <w:p w14:paraId="1F8A0EA1" w14:textId="6CB2C3E4" w:rsidR="00E371A3" w:rsidRPr="00C80A33" w:rsidRDefault="00E371A3">
      <w:pPr>
        <w:pStyle w:val="ListParagraph"/>
        <w:numPr>
          <w:ilvl w:val="0"/>
          <w:numId w:val="6"/>
        </w:numPr>
        <w:shd w:val="clear" w:color="auto" w:fill="FFFFFF"/>
        <w:rPr>
          <w:rFonts w:ascii="Segoe UI" w:eastAsia="Times New Roman" w:hAnsi="Segoe UI" w:cs="Segoe UI"/>
          <w:color w:val="323130"/>
          <w:sz w:val="20"/>
          <w:szCs w:val="20"/>
          <w:lang w:val="en-IN" w:eastAsia="en-IN"/>
        </w:rPr>
      </w:pPr>
      <w:proofErr w:type="spellStart"/>
      <w:r>
        <w:t>resourceGroupName</w:t>
      </w:r>
      <w:proofErr w:type="spellEnd"/>
      <w:r>
        <w:t xml:space="preserve"> is name of resource group where virtual machine scale set having </w:t>
      </w:r>
      <w:proofErr w:type="spellStart"/>
      <w:r w:rsidR="00C645EC">
        <w:t>vThunder</w:t>
      </w:r>
      <w:proofErr w:type="spellEnd"/>
      <w:r w:rsidR="00C645EC">
        <w:t xml:space="preserve"> </w:t>
      </w:r>
      <w:r>
        <w:t xml:space="preserve">servers and resources created by </w:t>
      </w:r>
      <w:r w:rsidR="00D15818">
        <w:t>POWERSHELL</w:t>
      </w:r>
      <w:r>
        <w:t xml:space="preserve"> template are present.</w:t>
      </w:r>
    </w:p>
    <w:p w14:paraId="356F1BF4" w14:textId="54119E1F" w:rsidR="00E371A3" w:rsidRPr="00374F2A" w:rsidRDefault="00E371A3">
      <w:pPr>
        <w:pStyle w:val="ListParagraph"/>
        <w:numPr>
          <w:ilvl w:val="0"/>
          <w:numId w:val="6"/>
        </w:numPr>
        <w:shd w:val="clear" w:color="auto" w:fill="FFFFFF"/>
        <w:rPr>
          <w:rFonts w:ascii="Segoe UI" w:eastAsia="Times New Roman" w:hAnsi="Segoe UI" w:cs="Segoe UI"/>
          <w:color w:val="323130"/>
          <w:sz w:val="20"/>
          <w:szCs w:val="20"/>
          <w:lang w:val="en-IN" w:eastAsia="en-IN"/>
        </w:rPr>
      </w:pPr>
      <w:proofErr w:type="spellStart"/>
      <w:r>
        <w:t>vmssName</w:t>
      </w:r>
      <w:proofErr w:type="spellEnd"/>
      <w:r>
        <w:t xml:space="preserve"> is name of virtual machine scale set containing </w:t>
      </w:r>
      <w:proofErr w:type="spellStart"/>
      <w:r w:rsidR="00E61DB0">
        <w:t>vThunder</w:t>
      </w:r>
      <w:proofErr w:type="spellEnd"/>
      <w:r>
        <w:t xml:space="preserve"> servers.</w:t>
      </w:r>
    </w:p>
    <w:p w14:paraId="42EBE015" w14:textId="4D2020BE" w:rsidR="00374F2A" w:rsidRPr="00BC19E2" w:rsidRDefault="007932A2">
      <w:pPr>
        <w:pStyle w:val="ListParagraph"/>
        <w:numPr>
          <w:ilvl w:val="0"/>
          <w:numId w:val="6"/>
        </w:numPr>
        <w:shd w:val="clear" w:color="auto" w:fill="FFFFFF"/>
        <w:rPr>
          <w:rFonts w:ascii="Segoe UI" w:eastAsia="Times New Roman" w:hAnsi="Segoe UI" w:cs="Segoe UI"/>
          <w:color w:val="323130"/>
          <w:sz w:val="20"/>
          <w:szCs w:val="20"/>
          <w:lang w:val="en-IN" w:eastAsia="en-IN"/>
        </w:rPr>
      </w:pPr>
      <w:proofErr w:type="spellStart"/>
      <w:r w:rsidRPr="00753971">
        <w:t>agentPrivateIP</w:t>
      </w:r>
      <w:proofErr w:type="spellEnd"/>
      <w:r>
        <w:t xml:space="preserve"> is private IP of agent VM.</w:t>
      </w:r>
    </w:p>
    <w:p w14:paraId="649506B7" w14:textId="05AAA368" w:rsidR="00BC19E2" w:rsidRPr="00510D42" w:rsidRDefault="00251052" w:rsidP="00BC19E2">
      <w:pPr>
        <w:pStyle w:val="ListParagraph"/>
        <w:shd w:val="clear" w:color="auto" w:fill="FFFFFF"/>
        <w:ind w:left="1080"/>
        <w:rPr>
          <w:rFonts w:ascii="Segoe UI" w:eastAsia="Times New Roman" w:hAnsi="Segoe UI" w:cs="Segoe UI"/>
          <w:color w:val="323130"/>
          <w:sz w:val="20"/>
          <w:szCs w:val="20"/>
          <w:lang w:val="en-IN" w:eastAsia="en-IN"/>
        </w:rPr>
      </w:pPr>
      <w:r w:rsidRPr="00251052">
        <w:rPr>
          <w:rFonts w:ascii="Segoe UI" w:eastAsia="Times New Roman" w:hAnsi="Segoe UI" w:cs="Segoe UI"/>
          <w:noProof/>
          <w:color w:val="323130"/>
          <w:sz w:val="20"/>
          <w:szCs w:val="20"/>
          <w:lang w:val="en-IN" w:eastAsia="en-IN"/>
        </w:rPr>
        <w:drawing>
          <wp:inline distT="0" distB="0" distL="0" distR="0" wp14:anchorId="7E4B8C8B" wp14:editId="18452768">
            <wp:extent cx="5080000" cy="2268159"/>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091219" cy="2273168"/>
                    </a:xfrm>
                    <a:prstGeom prst="rect">
                      <a:avLst/>
                    </a:prstGeom>
                  </pic:spPr>
                </pic:pic>
              </a:graphicData>
            </a:graphic>
          </wp:inline>
        </w:drawing>
      </w:r>
    </w:p>
    <w:p w14:paraId="029025DA" w14:textId="16D51F9D" w:rsidR="00E371A3" w:rsidRDefault="00E371A3" w:rsidP="004C6657">
      <w:pPr>
        <w:pStyle w:val="ListParagraph"/>
        <w:shd w:val="clear" w:color="auto" w:fill="FFFFFF"/>
        <w:ind w:left="1080"/>
        <w:rPr>
          <w:rFonts w:ascii="Segoe UI" w:eastAsia="Times New Roman" w:hAnsi="Segoe UI" w:cs="Segoe UI"/>
          <w:color w:val="323130"/>
          <w:sz w:val="20"/>
          <w:szCs w:val="20"/>
          <w:lang w:val="en-IN" w:eastAsia="en-IN"/>
        </w:rPr>
      </w:pPr>
    </w:p>
    <w:p w14:paraId="6F08D73C" w14:textId="38561830" w:rsidR="00E371A3" w:rsidRPr="005663B7" w:rsidRDefault="00E371A3">
      <w:pPr>
        <w:pStyle w:val="ListParagraph"/>
        <w:numPr>
          <w:ilvl w:val="0"/>
          <w:numId w:val="6"/>
        </w:numPr>
        <w:rPr>
          <w:lang w:val="en-IN" w:eastAsia="en-US"/>
        </w:rPr>
      </w:pPr>
      <w:r>
        <w:rPr>
          <w:lang w:val="en-IN" w:eastAsia="en-US"/>
        </w:rPr>
        <w:t xml:space="preserve">App Id and </w:t>
      </w:r>
      <w:r>
        <w:t xml:space="preserve">Tenant </w:t>
      </w:r>
      <w:r w:rsidR="00B5787A">
        <w:t>Id will</w:t>
      </w:r>
      <w:r>
        <w:t xml:space="preserve"> get from App Registration.</w:t>
      </w:r>
    </w:p>
    <w:p w14:paraId="59EAABD3" w14:textId="15EB52C4" w:rsidR="005663B7" w:rsidRDefault="005663B7" w:rsidP="005663B7">
      <w:pPr>
        <w:pStyle w:val="ListParagraph"/>
        <w:ind w:left="1080"/>
        <w:rPr>
          <w:lang w:val="en-IN" w:eastAsia="en-US"/>
        </w:rPr>
      </w:pPr>
      <w:r>
        <w:t xml:space="preserve">Azure Console </w:t>
      </w:r>
      <w:r>
        <w:sym w:font="Wingdings" w:char="F0E0"/>
      </w:r>
      <w:r>
        <w:t xml:space="preserve"> Azure Active Directory </w:t>
      </w:r>
      <w:r>
        <w:sym w:font="Wingdings" w:char="F0E0"/>
      </w:r>
      <w:r>
        <w:t xml:space="preserve"> </w:t>
      </w:r>
      <w:r w:rsidRPr="005663B7">
        <w:t xml:space="preserve">App </w:t>
      </w:r>
      <w:r w:rsidR="00374914">
        <w:t>Registration</w:t>
      </w:r>
    </w:p>
    <w:p w14:paraId="41361E19" w14:textId="469C296B" w:rsidR="00E371A3" w:rsidRDefault="00CF064F" w:rsidP="00E371A3">
      <w:pPr>
        <w:pStyle w:val="ListParagraph"/>
        <w:ind w:left="1080"/>
        <w:rPr>
          <w:lang w:val="en-IN" w:eastAsia="en-US"/>
        </w:rPr>
      </w:pPr>
      <w:r w:rsidRPr="00CF064F">
        <w:rPr>
          <w:noProof/>
          <w:lang w:val="en-IN" w:eastAsia="en-IN"/>
        </w:rPr>
        <w:lastRenderedPageBreak/>
        <w:drawing>
          <wp:inline distT="0" distB="0" distL="0" distR="0" wp14:anchorId="6FEDC90E" wp14:editId="10472077">
            <wp:extent cx="4160881" cy="1432684"/>
            <wp:effectExtent l="0" t="0" r="0" b="0"/>
            <wp:docPr id="28" name="Picture 28"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hart&#10;&#10;Description automatically generated with medium confidence"/>
                    <pic:cNvPicPr/>
                  </pic:nvPicPr>
                  <pic:blipFill>
                    <a:blip r:embed="rId127"/>
                    <a:stretch>
                      <a:fillRect/>
                    </a:stretch>
                  </pic:blipFill>
                  <pic:spPr>
                    <a:xfrm>
                      <a:off x="0" y="0"/>
                      <a:ext cx="4160881" cy="1432684"/>
                    </a:xfrm>
                    <a:prstGeom prst="rect">
                      <a:avLst/>
                    </a:prstGeom>
                  </pic:spPr>
                </pic:pic>
              </a:graphicData>
            </a:graphic>
          </wp:inline>
        </w:drawing>
      </w:r>
    </w:p>
    <w:p w14:paraId="542D74E1" w14:textId="77777777" w:rsidR="00E371A3" w:rsidRPr="004C6543" w:rsidRDefault="00E371A3" w:rsidP="00E371A3">
      <w:pPr>
        <w:pStyle w:val="ListParagraph"/>
        <w:ind w:left="1080"/>
        <w:rPr>
          <w:lang w:val="en-IN" w:eastAsia="en-US"/>
        </w:rPr>
      </w:pPr>
    </w:p>
    <w:p w14:paraId="78CB1B1C" w14:textId="6262A03A" w:rsidR="00E371A3" w:rsidRPr="00374914" w:rsidRDefault="00E371A3" w:rsidP="00374914">
      <w:pPr>
        <w:pStyle w:val="ListParagraph"/>
        <w:numPr>
          <w:ilvl w:val="0"/>
          <w:numId w:val="6"/>
        </w:numPr>
        <w:rPr>
          <w:lang w:val="en-IN" w:eastAsia="en-US"/>
        </w:rPr>
      </w:pPr>
      <w:proofErr w:type="spellStart"/>
      <w:r>
        <w:t>clientSecret</w:t>
      </w:r>
      <w:proofErr w:type="spellEnd"/>
      <w:r w:rsidRPr="00CF09DF">
        <w:rPr>
          <w:lang w:val="en-IN" w:eastAsia="en-US"/>
        </w:rPr>
        <w:t xml:space="preserve"> </w:t>
      </w:r>
      <w:r>
        <w:rPr>
          <w:lang w:val="en-IN" w:eastAsia="en-US"/>
        </w:rPr>
        <w:t xml:space="preserve">id </w:t>
      </w:r>
      <w:r>
        <w:t xml:space="preserve">will get from App </w:t>
      </w:r>
      <w:r w:rsidR="00E2146F">
        <w:t>Registration</w:t>
      </w:r>
      <w:r w:rsidR="00E2146F" w:rsidRPr="00B823AB">
        <w:t xml:space="preserve"> </w:t>
      </w:r>
      <w:r w:rsidR="00E2146F">
        <w:t>-</w:t>
      </w:r>
      <w:r>
        <w:t xml:space="preserve">&gt; </w:t>
      </w:r>
      <w:r w:rsidRPr="00B823AB">
        <w:t>Certificates &amp; secrets</w:t>
      </w:r>
      <w:r>
        <w:rPr>
          <w:lang w:val="en-IN" w:eastAsia="en-US"/>
        </w:rPr>
        <w:t>.</w:t>
      </w:r>
    </w:p>
    <w:p w14:paraId="3AC92C98" w14:textId="56373390" w:rsidR="0007458C" w:rsidRDefault="00DD2CF4">
      <w:pPr>
        <w:pStyle w:val="ListParagraph"/>
        <w:numPr>
          <w:ilvl w:val="0"/>
          <w:numId w:val="6"/>
        </w:numPr>
      </w:pPr>
      <w:r>
        <w:t xml:space="preserve">Fill out the </w:t>
      </w:r>
      <w:r w:rsidR="00381E39">
        <w:t>GLM Portal details</w:t>
      </w:r>
      <w:r>
        <w:t xml:space="preserve"> in </w:t>
      </w:r>
      <w:proofErr w:type="spellStart"/>
      <w:r>
        <w:t>glmParam</w:t>
      </w:r>
      <w:proofErr w:type="spellEnd"/>
    </w:p>
    <w:p w14:paraId="0D708D77" w14:textId="099CDA10" w:rsidR="00215BA9" w:rsidRPr="00215BA9" w:rsidRDefault="00215BA9" w:rsidP="00E92B07">
      <w:pPr>
        <w:pStyle w:val="ListParagraph"/>
        <w:ind w:left="1080"/>
        <w:rPr>
          <w:b/>
          <w:bCs/>
        </w:rPr>
      </w:pPr>
      <w:r>
        <w:t xml:space="preserve">How to get </w:t>
      </w:r>
      <w:r w:rsidR="00B5787A">
        <w:t>“</w:t>
      </w:r>
      <w:r w:rsidRPr="00215BA9">
        <w:rPr>
          <w:b/>
          <w:bCs/>
        </w:rPr>
        <w:t>GLM license Id</w:t>
      </w:r>
      <w:r w:rsidR="00B5787A">
        <w:rPr>
          <w:b/>
          <w:bCs/>
        </w:rPr>
        <w:t>”</w:t>
      </w:r>
      <w:r w:rsidRPr="00215BA9">
        <w:rPr>
          <w:b/>
          <w:bCs/>
        </w:rPr>
        <w:t xml:space="preserve"> </w:t>
      </w:r>
    </w:p>
    <w:p w14:paraId="351DF3C4" w14:textId="40358F35" w:rsidR="004812C0" w:rsidRPr="004812C0" w:rsidRDefault="00215BA9">
      <w:pPr>
        <w:pStyle w:val="ListParagraph"/>
        <w:numPr>
          <w:ilvl w:val="1"/>
          <w:numId w:val="2"/>
        </w:numPr>
        <w:rPr>
          <w:b/>
          <w:bCs/>
        </w:rPr>
      </w:pPr>
      <w:r w:rsidRPr="00B274C8">
        <w:t xml:space="preserve">Login to the </w:t>
      </w:r>
      <w:r>
        <w:t>GLM</w:t>
      </w:r>
      <w:r w:rsidRPr="00B274C8">
        <w:t xml:space="preserve"> portal </w:t>
      </w:r>
    </w:p>
    <w:p w14:paraId="31EFD198" w14:textId="0FDC5A69" w:rsidR="00215BA9" w:rsidRPr="00BE0491" w:rsidRDefault="00215BA9">
      <w:pPr>
        <w:pStyle w:val="ListParagraph"/>
        <w:numPr>
          <w:ilvl w:val="1"/>
          <w:numId w:val="2"/>
        </w:numPr>
        <w:rPr>
          <w:b/>
          <w:bCs/>
        </w:rPr>
      </w:pPr>
      <w:r w:rsidRPr="00215BA9">
        <w:rPr>
          <w:b/>
          <w:bCs/>
        </w:rPr>
        <w:t xml:space="preserve"> </w:t>
      </w:r>
      <w:r w:rsidR="004812C0" w:rsidRPr="004812C0">
        <w:t xml:space="preserve">Select the </w:t>
      </w:r>
      <w:r w:rsidR="004812C0" w:rsidRPr="00B274C8">
        <w:t>license</w:t>
      </w:r>
      <w:r w:rsidR="004812C0">
        <w:t xml:space="preserve"> </w:t>
      </w:r>
      <w:r w:rsidR="004812C0" w:rsidRPr="00B274C8">
        <w:t xml:space="preserve">and </w:t>
      </w:r>
      <w:r w:rsidR="004812C0">
        <w:t>go to the</w:t>
      </w:r>
      <w:r w:rsidR="004812C0" w:rsidRPr="00B274C8">
        <w:t xml:space="preserve"> </w:t>
      </w:r>
      <w:r w:rsidR="004812C0">
        <w:t xml:space="preserve">URL, you will find the </w:t>
      </w:r>
      <w:r w:rsidR="004812C0" w:rsidRPr="00B274C8">
        <w:t xml:space="preserve">license </w:t>
      </w:r>
      <w:r w:rsidR="0047143C">
        <w:t>id</w:t>
      </w:r>
      <w:r w:rsidR="004812C0">
        <w:t xml:space="preserve"> at end of the </w:t>
      </w:r>
      <w:r w:rsidR="004812C0" w:rsidRPr="00B274C8">
        <w:t>URL</w:t>
      </w:r>
    </w:p>
    <w:p w14:paraId="58487302" w14:textId="11ABA5A3" w:rsidR="00215BA9" w:rsidRPr="00215BA9" w:rsidRDefault="00E37674" w:rsidP="00BE160F">
      <w:pPr>
        <w:pStyle w:val="ListParagraph"/>
        <w:ind w:left="1440"/>
        <w:rPr>
          <w:b/>
          <w:bCs/>
        </w:rPr>
      </w:pPr>
      <w:r>
        <w:rPr>
          <w:b/>
          <w:bCs/>
          <w:noProof/>
          <w:lang w:val="en-IN" w:eastAsia="en-IN"/>
        </w:rPr>
        <w:drawing>
          <wp:inline distT="0" distB="0" distL="0" distR="0" wp14:anchorId="61C3895F" wp14:editId="6F97F6B7">
            <wp:extent cx="4876800" cy="3048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876800" cy="304800"/>
                    </a:xfrm>
                    <a:prstGeom prst="rect">
                      <a:avLst/>
                    </a:prstGeom>
                    <a:noFill/>
                    <a:ln>
                      <a:noFill/>
                    </a:ln>
                  </pic:spPr>
                </pic:pic>
              </a:graphicData>
            </a:graphic>
          </wp:inline>
        </w:drawing>
      </w:r>
    </w:p>
    <w:p w14:paraId="6BA754E4" w14:textId="77777777" w:rsidR="00215BA9" w:rsidRDefault="00215BA9" w:rsidP="00215BA9">
      <w:pPr>
        <w:pStyle w:val="ListParagraph"/>
        <w:ind w:left="1080"/>
      </w:pPr>
    </w:p>
    <w:p w14:paraId="22DC05CC" w14:textId="2093FFCC" w:rsidR="00E371A3" w:rsidRDefault="00F96E5B">
      <w:pPr>
        <w:pStyle w:val="ListParagraph"/>
        <w:numPr>
          <w:ilvl w:val="0"/>
          <w:numId w:val="6"/>
        </w:numPr>
      </w:pPr>
      <w:r>
        <w:t xml:space="preserve">Fill out the </w:t>
      </w:r>
      <w:proofErr w:type="spellStart"/>
      <w:r>
        <w:t>ssl</w:t>
      </w:r>
      <w:proofErr w:type="spellEnd"/>
      <w:r>
        <w:t xml:space="preserve"> file details in </w:t>
      </w:r>
      <w:proofErr w:type="spellStart"/>
      <w:r>
        <w:t>sslParam</w:t>
      </w:r>
      <w:proofErr w:type="spellEnd"/>
    </w:p>
    <w:p w14:paraId="3FCFBCD3" w14:textId="056E9D37" w:rsidR="00AC700A" w:rsidRDefault="0034763E" w:rsidP="008F3071">
      <w:pPr>
        <w:ind w:left="720"/>
        <w:rPr>
          <w:b/>
          <w:bCs/>
        </w:rPr>
      </w:pPr>
      <w:r>
        <w:t xml:space="preserve"> </w:t>
      </w:r>
      <w:r w:rsidR="00FA01B3">
        <w:tab/>
      </w:r>
      <w:r w:rsidR="00AC700A">
        <w:t xml:space="preserve">How to get </w:t>
      </w:r>
      <w:r w:rsidR="00AC700A" w:rsidRPr="001069EE">
        <w:rPr>
          <w:b/>
          <w:bCs/>
        </w:rPr>
        <w:t>Storage account -&gt; Access keys -&gt; Key</w:t>
      </w:r>
    </w:p>
    <w:p w14:paraId="7F920AF0" w14:textId="20BA8FBA" w:rsidR="000C4079" w:rsidRPr="009579F4" w:rsidRDefault="000C4079" w:rsidP="000C4079">
      <w:pPr>
        <w:ind w:left="1440"/>
        <w:rPr>
          <w:b/>
          <w:bCs/>
        </w:rPr>
      </w:pPr>
      <w:r>
        <w:rPr>
          <w:noProof/>
          <w:lang w:eastAsia="en-IN"/>
        </w:rPr>
        <w:drawing>
          <wp:inline distT="0" distB="0" distL="0" distR="0" wp14:anchorId="302893D6" wp14:editId="0251E60A">
            <wp:extent cx="4660761" cy="3267075"/>
            <wp:effectExtent l="0" t="0" r="6985" b="0"/>
            <wp:docPr id="40" name="Picture 4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application&#10;&#10;Description automatically generated"/>
                    <pic:cNvPicPr/>
                  </pic:nvPicPr>
                  <pic:blipFill>
                    <a:blip r:embed="rId129"/>
                    <a:stretch>
                      <a:fillRect/>
                    </a:stretch>
                  </pic:blipFill>
                  <pic:spPr>
                    <a:xfrm>
                      <a:off x="0" y="0"/>
                      <a:ext cx="4772257" cy="3345231"/>
                    </a:xfrm>
                    <a:prstGeom prst="rect">
                      <a:avLst/>
                    </a:prstGeom>
                  </pic:spPr>
                </pic:pic>
              </a:graphicData>
            </a:graphic>
          </wp:inline>
        </w:drawing>
      </w:r>
    </w:p>
    <w:p w14:paraId="0BD0C0B7" w14:textId="77777777" w:rsidR="009E400B" w:rsidRPr="0072219A" w:rsidRDefault="009E400B" w:rsidP="009E400B">
      <w:pPr>
        <w:pStyle w:val="Heading3"/>
        <w:rPr>
          <w:rFonts w:eastAsiaTheme="minorEastAsia"/>
          <w:sz w:val="28"/>
          <w:szCs w:val="28"/>
        </w:rPr>
      </w:pPr>
      <w:bookmarkStart w:id="264" w:name="_Toc125728614"/>
      <w:r w:rsidRPr="0072219A">
        <w:rPr>
          <w:rFonts w:eastAsiaTheme="minorEastAsia"/>
          <w:sz w:val="28"/>
          <w:szCs w:val="28"/>
        </w:rPr>
        <w:t>Install</w:t>
      </w:r>
      <w:bookmarkEnd w:id="264"/>
    </w:p>
    <w:p w14:paraId="017D0B00" w14:textId="442A18AF" w:rsidR="0034763E" w:rsidRDefault="00AC20F7" w:rsidP="009E400B">
      <w:pPr>
        <w:ind w:firstLine="720"/>
        <w:rPr>
          <w:color w:val="FF0000"/>
        </w:rPr>
      </w:pPr>
      <w:r>
        <w:t xml:space="preserve">Run </w:t>
      </w:r>
      <w:r w:rsidR="001E3D9E">
        <w:t>PowerShell</w:t>
      </w:r>
      <w:r w:rsidR="009E400B">
        <w:t xml:space="preserve"> script to create an automation account.</w:t>
      </w:r>
      <w:r w:rsidR="009E400B">
        <w:tab/>
      </w:r>
      <w:r w:rsidR="009E400B">
        <w:tab/>
      </w:r>
      <w:r w:rsidR="009E400B" w:rsidRPr="006808F2">
        <w:rPr>
          <w:color w:val="FF0000"/>
        </w:rPr>
        <w:t>.\</w:t>
      </w:r>
      <w:r w:rsidR="00D15818">
        <w:rPr>
          <w:color w:val="FF0000"/>
        </w:rPr>
        <w:t>PS</w:t>
      </w:r>
      <w:r w:rsidR="009E400B" w:rsidRPr="006808F2">
        <w:rPr>
          <w:color w:val="FF0000"/>
        </w:rPr>
        <w:t>_TMPL_3NIC_</w:t>
      </w:r>
      <w:r w:rsidR="009E400B">
        <w:rPr>
          <w:color w:val="FF0000"/>
        </w:rPr>
        <w:t>N</w:t>
      </w:r>
      <w:r w:rsidR="009E400B" w:rsidRPr="006808F2">
        <w:rPr>
          <w:color w:val="FF0000"/>
        </w:rPr>
        <w:t>VM_</w:t>
      </w:r>
      <w:r w:rsidR="009E400B">
        <w:rPr>
          <w:color w:val="FF0000"/>
        </w:rPr>
        <w:t>VMSS_</w:t>
      </w:r>
      <w:r w:rsidR="009E400B" w:rsidRPr="006808F2">
        <w:rPr>
          <w:color w:val="FF0000"/>
        </w:rPr>
        <w:t>AUTOMATION_ACCOUNT_</w:t>
      </w:r>
      <w:r w:rsidR="009E400B">
        <w:rPr>
          <w:color w:val="FF0000"/>
        </w:rPr>
        <w:t>2</w:t>
      </w:r>
      <w:r w:rsidR="009E400B" w:rsidRPr="006808F2">
        <w:rPr>
          <w:color w:val="FF0000"/>
        </w:rPr>
        <w:t>.ps1</w:t>
      </w:r>
    </w:p>
    <w:p w14:paraId="1E0FC529" w14:textId="4F75DB46" w:rsidR="00530F8A" w:rsidRDefault="00530F8A" w:rsidP="00530F8A">
      <w:pPr>
        <w:rPr>
          <w:color w:val="000000" w:themeColor="text1"/>
        </w:rPr>
      </w:pPr>
      <w:r>
        <w:rPr>
          <w:color w:val="000000" w:themeColor="text1"/>
        </w:rPr>
        <w:lastRenderedPageBreak/>
        <w:t xml:space="preserve">While running this script, user need to provide default, </w:t>
      </w:r>
      <w:del w:id="265" w:author="Vikas Gautam" w:date="2023-01-12T12:41:00Z">
        <w:r w:rsidDel="000D729B">
          <w:rPr>
            <w:color w:val="000000" w:themeColor="text1"/>
          </w:rPr>
          <w:delText xml:space="preserve">current </w:delText>
        </w:r>
      </w:del>
      <w:ins w:id="266" w:author="Vikas Gautam" w:date="2023-01-12T12:41:00Z">
        <w:r w:rsidR="000D729B">
          <w:rPr>
            <w:color w:val="000000" w:themeColor="text1"/>
          </w:rPr>
          <w:t xml:space="preserve">New </w:t>
        </w:r>
      </w:ins>
      <w:del w:id="267" w:author="Vikas Gautam" w:date="2023-01-12T12:41:00Z">
        <w:r w:rsidDel="000D729B">
          <w:rPr>
            <w:color w:val="000000" w:themeColor="text1"/>
          </w:rPr>
          <w:delText xml:space="preserve">(last </w:delText>
        </w:r>
      </w:del>
      <w:r>
        <w:rPr>
          <w:color w:val="000000" w:themeColor="text1"/>
        </w:rPr>
        <w:t>password</w:t>
      </w:r>
      <w:del w:id="268" w:author="Vikas Gautam" w:date="2023-01-12T12:41:00Z">
        <w:r w:rsidDel="000D729B">
          <w:rPr>
            <w:color w:val="000000" w:themeColor="text1"/>
          </w:rPr>
          <w:delText>)</w:delText>
        </w:r>
      </w:del>
      <w:r>
        <w:rPr>
          <w:color w:val="000000" w:themeColor="text1"/>
        </w:rPr>
        <w:t xml:space="preserve"> and </w:t>
      </w:r>
      <w:ins w:id="269" w:author="Vikas Gautam" w:date="2023-01-12T12:41:00Z">
        <w:r w:rsidR="000D729B">
          <w:rPr>
            <w:color w:val="000000" w:themeColor="text1"/>
          </w:rPr>
          <w:t xml:space="preserve">confirm </w:t>
        </w:r>
      </w:ins>
      <w:r>
        <w:rPr>
          <w:color w:val="000000" w:themeColor="text1"/>
        </w:rPr>
        <w:t>new password in the command prompt.</w:t>
      </w:r>
    </w:p>
    <w:p w14:paraId="5E0B8129" w14:textId="196E705F" w:rsidR="00530F8A" w:rsidRPr="00525650" w:rsidRDefault="00530F8A" w:rsidP="00530F8A">
      <w:pPr>
        <w:rPr>
          <w:color w:val="000000" w:themeColor="text1"/>
        </w:rPr>
      </w:pPr>
      <w:del w:id="270" w:author="Vikas Gautam" w:date="2023-01-11T15:40:00Z">
        <w:r w:rsidDel="00AB4FB2">
          <w:rPr>
            <w:noProof/>
            <w:color w:val="000000" w:themeColor="text1"/>
            <w:lang w:eastAsia="en-IN"/>
          </w:rPr>
          <w:drawing>
            <wp:inline distT="0" distB="0" distL="0" distR="0" wp14:anchorId="56CABFB6" wp14:editId="1FDE2E35">
              <wp:extent cx="5731510" cy="83883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onfirm_3nic_nvmss_pass.png"/>
                      <pic:cNvPicPr/>
                    </pic:nvPicPr>
                    <pic:blipFill>
                      <a:blip r:embed="rId130">
                        <a:extLst>
                          <a:ext uri="{28A0092B-C50C-407E-A947-70E740481C1C}">
                            <a14:useLocalDpi xmlns:a14="http://schemas.microsoft.com/office/drawing/2010/main" val="0"/>
                          </a:ext>
                        </a:extLst>
                      </a:blip>
                      <a:stretch>
                        <a:fillRect/>
                      </a:stretch>
                    </pic:blipFill>
                    <pic:spPr>
                      <a:xfrm>
                        <a:off x="0" y="0"/>
                        <a:ext cx="5731510" cy="838835"/>
                      </a:xfrm>
                      <a:prstGeom prst="rect">
                        <a:avLst/>
                      </a:prstGeom>
                    </pic:spPr>
                  </pic:pic>
                </a:graphicData>
              </a:graphic>
            </wp:inline>
          </w:drawing>
        </w:r>
      </w:del>
      <w:ins w:id="271" w:author="Vikas Gautam" w:date="2023-01-11T15:40:00Z">
        <w:r w:rsidR="00AB4FB2" w:rsidRPr="00AB4FB2">
          <w:rPr>
            <w:noProof/>
          </w:rPr>
          <w:t xml:space="preserve"> </w:t>
        </w:r>
        <w:r w:rsidR="00AB4FB2" w:rsidRPr="00AB4FB2">
          <w:rPr>
            <w:noProof/>
            <w:color w:val="000000" w:themeColor="text1"/>
          </w:rPr>
          <w:drawing>
            <wp:inline distT="0" distB="0" distL="0" distR="0" wp14:anchorId="34B20B37" wp14:editId="2D6511F3">
              <wp:extent cx="3187864" cy="628682"/>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187864" cy="628682"/>
                      </a:xfrm>
                      <a:prstGeom prst="rect">
                        <a:avLst/>
                      </a:prstGeom>
                    </pic:spPr>
                  </pic:pic>
                </a:graphicData>
              </a:graphic>
            </wp:inline>
          </w:drawing>
        </w:r>
      </w:ins>
    </w:p>
    <w:p w14:paraId="7A66DA1F" w14:textId="4ECCF166" w:rsidR="00530F8A" w:rsidRPr="007661BE" w:rsidRDefault="00530F8A" w:rsidP="00530F8A">
      <w:pPr>
        <w:pStyle w:val="BodyText"/>
        <w:jc w:val="both"/>
        <w:rPr>
          <w:iCs/>
          <w:lang w:val="en-IN"/>
        </w:rPr>
      </w:pPr>
      <w:r w:rsidRPr="00CA4425">
        <w:rPr>
          <w:iCs/>
          <w:lang w:val="en-IN"/>
        </w:rPr>
        <w:t xml:space="preserve">Description: - </w:t>
      </w:r>
      <w:r>
        <w:rPr>
          <w:iCs/>
          <w:lang w:val="en-IN"/>
        </w:rPr>
        <w:t xml:space="preserve">Default password value will be a10, and </w:t>
      </w:r>
      <w:del w:id="272" w:author="Vikas Gautam" w:date="2023-01-12T12:41:00Z">
        <w:r w:rsidDel="00675147">
          <w:rPr>
            <w:iCs/>
            <w:lang w:val="en-IN"/>
          </w:rPr>
          <w:delText xml:space="preserve">Last </w:delText>
        </w:r>
      </w:del>
      <w:ins w:id="273" w:author="Vikas Gautam" w:date="2023-01-12T12:41:00Z">
        <w:r w:rsidR="00675147">
          <w:rPr>
            <w:iCs/>
            <w:lang w:val="en-IN"/>
          </w:rPr>
          <w:t xml:space="preserve">current </w:t>
        </w:r>
      </w:ins>
      <w:r>
        <w:rPr>
          <w:iCs/>
          <w:lang w:val="en-IN"/>
        </w:rPr>
        <w:t xml:space="preserve">password value will be </w:t>
      </w:r>
      <w:del w:id="274" w:author="Vikas Gautam" w:date="2023-01-12T12:42:00Z">
        <w:r w:rsidDel="00675147">
          <w:rPr>
            <w:iCs/>
            <w:lang w:val="en-IN"/>
          </w:rPr>
          <w:delText>the value that is used by user last time</w:delText>
        </w:r>
      </w:del>
      <w:ins w:id="275" w:author="Vikas Gautam" w:date="2023-01-12T12:42:00Z">
        <w:r w:rsidR="00675147">
          <w:rPr>
            <w:iCs/>
            <w:lang w:val="en-IN"/>
          </w:rPr>
          <w:t xml:space="preserve">same as </w:t>
        </w:r>
        <w:proofErr w:type="gramStart"/>
        <w:r w:rsidR="00675147">
          <w:rPr>
            <w:iCs/>
            <w:lang w:val="en-IN"/>
          </w:rPr>
          <w:t>New</w:t>
        </w:r>
        <w:proofErr w:type="gramEnd"/>
        <w:r w:rsidR="00675147">
          <w:rPr>
            <w:iCs/>
            <w:lang w:val="en-IN"/>
          </w:rPr>
          <w:t xml:space="preserve"> password value</w:t>
        </w:r>
      </w:ins>
      <w:r>
        <w:rPr>
          <w:iCs/>
          <w:lang w:val="en-IN"/>
        </w:rPr>
        <w:t>.</w:t>
      </w:r>
    </w:p>
    <w:p w14:paraId="12F3591E" w14:textId="77777777" w:rsidR="00AB0C15" w:rsidRPr="009E400B" w:rsidRDefault="00AB0C15" w:rsidP="009E400B">
      <w:pPr>
        <w:ind w:firstLine="720"/>
      </w:pPr>
    </w:p>
    <w:p w14:paraId="687FEE7B" w14:textId="683F766B" w:rsidR="00106B8B" w:rsidRPr="0072219A" w:rsidRDefault="00106B8B" w:rsidP="00106B8B">
      <w:pPr>
        <w:pStyle w:val="Heading3"/>
        <w:rPr>
          <w:rFonts w:eastAsiaTheme="minorEastAsia"/>
          <w:sz w:val="28"/>
          <w:szCs w:val="28"/>
        </w:rPr>
      </w:pPr>
      <w:bookmarkStart w:id="276" w:name="_Toc125728615"/>
      <w:r>
        <w:rPr>
          <w:rFonts w:eastAsiaTheme="minorEastAsia"/>
          <w:sz w:val="28"/>
          <w:szCs w:val="28"/>
        </w:rPr>
        <w:t>Verify</w:t>
      </w:r>
      <w:bookmarkEnd w:id="276"/>
    </w:p>
    <w:p w14:paraId="1D0BD8C9" w14:textId="0EFD0830" w:rsidR="00BC52BC" w:rsidRDefault="00BC52BC" w:rsidP="001D03A5">
      <w:pPr>
        <w:ind w:left="720"/>
      </w:pPr>
      <w:r>
        <w:t>Go to azure portal -&gt; Resource Group -&gt; Automation Accou</w:t>
      </w:r>
      <w:r w:rsidR="00871B28">
        <w:t>nt</w:t>
      </w:r>
      <w:r w:rsidR="00871B28">
        <w:rPr>
          <w:noProof/>
          <w:lang w:eastAsia="en-IN"/>
        </w:rPr>
        <w:drawing>
          <wp:inline distT="0" distB="0" distL="0" distR="0" wp14:anchorId="194CC962" wp14:editId="03837F26">
            <wp:extent cx="3306233" cy="1495954"/>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323261" cy="1503659"/>
                    </a:xfrm>
                    <a:prstGeom prst="rect">
                      <a:avLst/>
                    </a:prstGeom>
                  </pic:spPr>
                </pic:pic>
              </a:graphicData>
            </a:graphic>
          </wp:inline>
        </w:drawing>
      </w:r>
    </w:p>
    <w:p w14:paraId="0E3C26A9" w14:textId="36DFF1E3" w:rsidR="00BC52BC" w:rsidRPr="001D03A5" w:rsidRDefault="00BC52BC" w:rsidP="001D03A5">
      <w:pPr>
        <w:ind w:left="720"/>
      </w:pPr>
      <w:r>
        <w:t xml:space="preserve">Go to azure portal -&gt; </w:t>
      </w:r>
      <w:r w:rsidRPr="00D10B38">
        <w:t>Automation Account -&gt; Variables</w:t>
      </w:r>
    </w:p>
    <w:p w14:paraId="34A3CEA7" w14:textId="7F5404AA" w:rsidR="00BC52BC" w:rsidRDefault="00756E4F" w:rsidP="001D03A5">
      <w:pPr>
        <w:ind w:left="720"/>
      </w:pPr>
      <w:r>
        <w:rPr>
          <w:noProof/>
          <w:lang w:eastAsia="en-IN"/>
        </w:rPr>
        <w:pict w14:anchorId="200A263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1pt;height:166pt">
            <v:imagedata r:id="rId133" o:title="all_variables"/>
          </v:shape>
        </w:pict>
      </w:r>
    </w:p>
    <w:p w14:paraId="29C90868" w14:textId="26971CFE" w:rsidR="006D5394" w:rsidRPr="000737A0" w:rsidRDefault="00B02D22" w:rsidP="000737A0">
      <w:pPr>
        <w:pStyle w:val="Heading2"/>
        <w:rPr>
          <w:sz w:val="30"/>
          <w:szCs w:val="30"/>
        </w:rPr>
      </w:pPr>
      <w:bookmarkStart w:id="277" w:name="_Create_Runbook"/>
      <w:bookmarkStart w:id="278" w:name="_Create_And_Run"/>
      <w:bookmarkStart w:id="279" w:name="_Toc125728616"/>
      <w:bookmarkEnd w:id="277"/>
      <w:bookmarkEnd w:id="278"/>
      <w:r>
        <w:rPr>
          <w:sz w:val="30"/>
          <w:szCs w:val="30"/>
        </w:rPr>
        <w:t xml:space="preserve">Chapter </w:t>
      </w:r>
      <w:r w:rsidR="000227E0">
        <w:rPr>
          <w:sz w:val="30"/>
          <w:szCs w:val="30"/>
        </w:rPr>
        <w:t>3</w:t>
      </w:r>
      <w:r w:rsidR="00E402E8">
        <w:rPr>
          <w:sz w:val="30"/>
          <w:szCs w:val="30"/>
        </w:rPr>
        <w:t xml:space="preserve"> </w:t>
      </w:r>
      <w:r w:rsidR="008E4658">
        <w:rPr>
          <w:sz w:val="30"/>
          <w:szCs w:val="30"/>
        </w:rPr>
        <w:t>-</w:t>
      </w:r>
      <w:r w:rsidR="00E402E8">
        <w:rPr>
          <w:sz w:val="30"/>
          <w:szCs w:val="30"/>
        </w:rPr>
        <w:t xml:space="preserve"> </w:t>
      </w:r>
      <w:r w:rsidR="008E4658">
        <w:rPr>
          <w:sz w:val="30"/>
          <w:szCs w:val="30"/>
        </w:rPr>
        <w:t xml:space="preserve">Automation Account </w:t>
      </w:r>
      <w:r w:rsidR="00E402E8">
        <w:rPr>
          <w:sz w:val="30"/>
          <w:szCs w:val="30"/>
        </w:rPr>
        <w:t>Webhook</w:t>
      </w:r>
      <w:r w:rsidR="00843671">
        <w:rPr>
          <w:sz w:val="30"/>
          <w:szCs w:val="30"/>
        </w:rPr>
        <w:t xml:space="preserve"> Setup</w:t>
      </w:r>
      <w:r w:rsidR="00E5136B">
        <w:rPr>
          <w:sz w:val="30"/>
          <w:szCs w:val="30"/>
        </w:rPr>
        <w:t>.</w:t>
      </w:r>
      <w:bookmarkEnd w:id="279"/>
    </w:p>
    <w:p w14:paraId="65813CC8" w14:textId="77777777" w:rsidR="0041463B" w:rsidRDefault="00FF39BB" w:rsidP="00B1232E">
      <w:pPr>
        <w:rPr>
          <w:lang w:val="en-US" w:eastAsia="zh-CN"/>
        </w:rPr>
      </w:pPr>
      <w:r>
        <w:rPr>
          <w:lang w:val="en-US" w:eastAsia="zh-CN"/>
        </w:rPr>
        <w:t xml:space="preserve">Note: </w:t>
      </w:r>
      <w:r w:rsidR="00B1232E">
        <w:rPr>
          <w:lang w:val="en-US" w:eastAsia="zh-CN"/>
        </w:rPr>
        <w:t xml:space="preserve">Make sure your VMSS resource is in start mode. </w:t>
      </w:r>
    </w:p>
    <w:p w14:paraId="564B2BF5" w14:textId="46905EE8" w:rsidR="00B1232E" w:rsidRDefault="00B1232E" w:rsidP="00B1232E">
      <w:pPr>
        <w:rPr>
          <w:lang w:val="en-US" w:eastAsia="zh-CN"/>
        </w:rPr>
      </w:pPr>
      <w:r>
        <w:rPr>
          <w:lang w:val="en-US" w:eastAsia="zh-CN"/>
        </w:rPr>
        <w:t>In case you have stopped please start.</w:t>
      </w:r>
      <w:r w:rsidR="003A5428">
        <w:rPr>
          <w:lang w:val="en-US" w:eastAsia="zh-CN"/>
        </w:rPr>
        <w:t xml:space="preserve"> Also confirm </w:t>
      </w:r>
      <w:r w:rsidR="00C07B74">
        <w:rPr>
          <w:lang w:val="en-US" w:eastAsia="zh-CN"/>
        </w:rPr>
        <w:t xml:space="preserve">all </w:t>
      </w:r>
      <w:r w:rsidR="001E0107">
        <w:rPr>
          <w:lang w:val="en-US" w:eastAsia="zh-CN"/>
        </w:rPr>
        <w:t>instances</w:t>
      </w:r>
      <w:r w:rsidR="003A5428">
        <w:rPr>
          <w:lang w:val="en-US" w:eastAsia="zh-CN"/>
        </w:rPr>
        <w:t xml:space="preserve"> </w:t>
      </w:r>
      <w:r w:rsidR="009A24E0">
        <w:rPr>
          <w:lang w:val="en-US" w:eastAsia="zh-CN"/>
        </w:rPr>
        <w:t>are</w:t>
      </w:r>
      <w:r w:rsidR="003A5428">
        <w:rPr>
          <w:lang w:val="en-US" w:eastAsia="zh-CN"/>
        </w:rPr>
        <w:t xml:space="preserve"> in running mode.</w:t>
      </w:r>
    </w:p>
    <w:p w14:paraId="6B9ECA27" w14:textId="57E0A40A" w:rsidR="00DF7699" w:rsidRDefault="00DF7699" w:rsidP="0041463B">
      <w:pPr>
        <w:rPr>
          <w:lang w:val="en-US" w:eastAsia="zh-CN"/>
        </w:rPr>
      </w:pPr>
      <w:r>
        <w:rPr>
          <w:noProof/>
          <w:lang w:eastAsia="en-IN"/>
        </w:rPr>
        <w:lastRenderedPageBreak/>
        <w:drawing>
          <wp:inline distT="0" distB="0" distL="0" distR="0" wp14:anchorId="77823B58" wp14:editId="796FC1C2">
            <wp:extent cx="5567473" cy="1422400"/>
            <wp:effectExtent l="0" t="0" r="0" b="6350"/>
            <wp:docPr id="59" name="Picture 5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text, application&#10;&#10;Description automatically generated"/>
                    <pic:cNvPicPr/>
                  </pic:nvPicPr>
                  <pic:blipFill>
                    <a:blip r:embed="rId134"/>
                    <a:stretch>
                      <a:fillRect/>
                    </a:stretch>
                  </pic:blipFill>
                  <pic:spPr>
                    <a:xfrm>
                      <a:off x="0" y="0"/>
                      <a:ext cx="5618376" cy="1435405"/>
                    </a:xfrm>
                    <a:prstGeom prst="rect">
                      <a:avLst/>
                    </a:prstGeom>
                  </pic:spPr>
                </pic:pic>
              </a:graphicData>
            </a:graphic>
          </wp:inline>
        </w:drawing>
      </w:r>
    </w:p>
    <w:p w14:paraId="458A23B5" w14:textId="21E59B36" w:rsidR="005C336B" w:rsidRDefault="005C336B" w:rsidP="005C336B">
      <w:pPr>
        <w:rPr>
          <w:lang w:val="en-US" w:eastAsia="zh-CN"/>
        </w:rPr>
      </w:pPr>
      <w:r>
        <w:rPr>
          <w:lang w:val="en-US" w:eastAsia="zh-CN"/>
        </w:rPr>
        <w:t>Above script will do all below actions</w:t>
      </w:r>
      <w:r w:rsidR="006720D0">
        <w:rPr>
          <w:lang w:val="en-US" w:eastAsia="zh-CN"/>
        </w:rPr>
        <w:t xml:space="preserve"> automatically</w:t>
      </w:r>
      <w:r>
        <w:rPr>
          <w:lang w:val="en-US" w:eastAsia="zh-CN"/>
        </w:rPr>
        <w:t>:</w:t>
      </w:r>
    </w:p>
    <w:p w14:paraId="5F88AAAC" w14:textId="377F4EA3" w:rsidR="005C336B" w:rsidRDefault="005C336B" w:rsidP="005C336B">
      <w:pPr>
        <w:pStyle w:val="ListParagraph"/>
        <w:numPr>
          <w:ilvl w:val="0"/>
          <w:numId w:val="9"/>
        </w:numPr>
      </w:pPr>
      <w:r>
        <w:t xml:space="preserve">Generate </w:t>
      </w:r>
      <w:r w:rsidR="001E0107">
        <w:t>URL</w:t>
      </w:r>
      <w:r>
        <w:t xml:space="preserve"> for master runbook and update in automation variable section. </w:t>
      </w:r>
    </w:p>
    <w:p w14:paraId="1908731C" w14:textId="77777777" w:rsidR="005C336B" w:rsidRDefault="005C336B" w:rsidP="005C336B">
      <w:pPr>
        <w:pStyle w:val="ListParagraph"/>
        <w:numPr>
          <w:ilvl w:val="0"/>
          <w:numId w:val="9"/>
        </w:numPr>
      </w:pPr>
      <w:r>
        <w:t xml:space="preserve">Upload SSL Certificate file to azure storage account. </w:t>
      </w:r>
    </w:p>
    <w:p w14:paraId="10598A05" w14:textId="54493DFC" w:rsidR="005C336B" w:rsidRPr="000737A0" w:rsidRDefault="005C336B" w:rsidP="00B1232E">
      <w:pPr>
        <w:pStyle w:val="ListParagraph"/>
        <w:numPr>
          <w:ilvl w:val="0"/>
          <w:numId w:val="9"/>
        </w:numPr>
      </w:pPr>
      <w:r>
        <w:t xml:space="preserve">Configure master runbook </w:t>
      </w:r>
      <w:r w:rsidR="003C4CB5">
        <w:t>URL</w:t>
      </w:r>
      <w:r>
        <w:t xml:space="preserve"> in variables.</w:t>
      </w:r>
    </w:p>
    <w:p w14:paraId="608E6D2C" w14:textId="77777777" w:rsidR="00CB25AD" w:rsidRDefault="00CB25AD" w:rsidP="00CB25AD">
      <w:pPr>
        <w:pStyle w:val="Heading3"/>
        <w:rPr>
          <w:sz w:val="28"/>
          <w:szCs w:val="28"/>
        </w:rPr>
      </w:pPr>
      <w:bookmarkStart w:id="280" w:name="_Toc125728617"/>
      <w:r>
        <w:rPr>
          <w:sz w:val="28"/>
          <w:szCs w:val="28"/>
        </w:rPr>
        <w:t>Install</w:t>
      </w:r>
      <w:bookmarkEnd w:id="280"/>
    </w:p>
    <w:p w14:paraId="13BBB43C" w14:textId="5E8180CB" w:rsidR="00C7199A" w:rsidRPr="00AA52DB" w:rsidRDefault="00A22265" w:rsidP="00C7199A">
      <w:pPr>
        <w:rPr>
          <w:color w:val="FF0000"/>
          <w:lang w:val="en-US" w:eastAsia="zh-CN"/>
        </w:rPr>
      </w:pPr>
      <w:r w:rsidRPr="00AA52DB">
        <w:rPr>
          <w:color w:val="FF0000"/>
          <w:lang w:val="en-US" w:eastAsia="zh-CN"/>
        </w:rPr>
        <w:t>.</w:t>
      </w:r>
      <w:r w:rsidR="00832EBD" w:rsidRPr="00AA52DB">
        <w:rPr>
          <w:color w:val="FF0000"/>
          <w:lang w:val="en-US" w:eastAsia="zh-CN"/>
        </w:rPr>
        <w:t>\</w:t>
      </w:r>
      <w:r w:rsidR="000E3882" w:rsidRPr="00AA52DB">
        <w:rPr>
          <w:color w:val="FF0000"/>
          <w:lang w:val="en-US" w:eastAsia="zh-CN"/>
        </w:rPr>
        <w:t>PS</w:t>
      </w:r>
      <w:r w:rsidR="00C7199A" w:rsidRPr="00AA52DB">
        <w:rPr>
          <w:color w:val="FF0000"/>
          <w:lang w:val="en-US" w:eastAsia="zh-CN"/>
        </w:rPr>
        <w:t>_TMPL_3NIC_NVM_VMSS_WEBHOOK_3.ps1</w:t>
      </w:r>
    </w:p>
    <w:p w14:paraId="026DA35F" w14:textId="77777777" w:rsidR="00546732" w:rsidRDefault="00546732" w:rsidP="00C7199A">
      <w:pPr>
        <w:rPr>
          <w:lang w:val="en-US" w:eastAsia="zh-CN"/>
        </w:rPr>
      </w:pPr>
    </w:p>
    <w:p w14:paraId="4A414E27" w14:textId="3DDF36E5" w:rsidR="00F71866" w:rsidRDefault="005C1857" w:rsidP="00C7199A">
      <w:pPr>
        <w:rPr>
          <w:lang w:val="en-US" w:eastAsia="zh-CN"/>
        </w:rPr>
      </w:pPr>
      <w:r>
        <w:rPr>
          <w:lang w:val="en-US" w:eastAsia="zh-CN"/>
        </w:rPr>
        <w:t>Troubleshooting:</w:t>
      </w:r>
    </w:p>
    <w:p w14:paraId="0ECC2ABB" w14:textId="196A411D" w:rsidR="00F71866" w:rsidRDefault="00AC1D94" w:rsidP="00C7199A">
      <w:pPr>
        <w:rPr>
          <w:lang w:val="en-US" w:eastAsia="zh-CN"/>
        </w:rPr>
      </w:pPr>
      <w:r>
        <w:rPr>
          <w:lang w:val="en-US" w:eastAsia="zh-CN"/>
        </w:rPr>
        <w:t xml:space="preserve">1) </w:t>
      </w:r>
      <w:r w:rsidR="00F71866">
        <w:rPr>
          <w:lang w:val="en-US" w:eastAsia="zh-CN"/>
        </w:rPr>
        <w:t>In case you face this error</w:t>
      </w:r>
      <w:r w:rsidR="006E719D">
        <w:rPr>
          <w:lang w:val="en-US" w:eastAsia="zh-CN"/>
        </w:rPr>
        <w:t xml:space="preserve"> while executing</w:t>
      </w:r>
      <w:r w:rsidR="00F71866">
        <w:rPr>
          <w:lang w:val="en-US" w:eastAsia="zh-CN"/>
        </w:rPr>
        <w:t>,</w:t>
      </w:r>
    </w:p>
    <w:p w14:paraId="55136E4D" w14:textId="4BB3E906" w:rsidR="00F71866" w:rsidRDefault="00F71866" w:rsidP="00C7199A">
      <w:pPr>
        <w:rPr>
          <w:lang w:val="en-US" w:eastAsia="zh-CN"/>
        </w:rPr>
      </w:pPr>
      <w:r>
        <w:rPr>
          <w:noProof/>
          <w:lang w:eastAsia="en-IN"/>
        </w:rPr>
        <w:drawing>
          <wp:inline distT="0" distB="0" distL="0" distR="0" wp14:anchorId="64FFEE8E" wp14:editId="49D2D73F">
            <wp:extent cx="3632200" cy="425504"/>
            <wp:effectExtent l="0" t="0" r="635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665291" cy="429380"/>
                    </a:xfrm>
                    <a:prstGeom prst="rect">
                      <a:avLst/>
                    </a:prstGeom>
                  </pic:spPr>
                </pic:pic>
              </a:graphicData>
            </a:graphic>
          </wp:inline>
        </w:drawing>
      </w:r>
    </w:p>
    <w:p w14:paraId="5C668055" w14:textId="4E326B2F" w:rsidR="00546732" w:rsidRDefault="00F71866" w:rsidP="00C7199A">
      <w:pPr>
        <w:rPr>
          <w:lang w:val="en-US" w:eastAsia="zh-CN"/>
        </w:rPr>
      </w:pPr>
      <w:r>
        <w:rPr>
          <w:lang w:val="en-US" w:eastAsia="zh-CN"/>
        </w:rPr>
        <w:t xml:space="preserve">That means </w:t>
      </w:r>
      <w:proofErr w:type="spellStart"/>
      <w:r>
        <w:rPr>
          <w:lang w:val="en-US" w:eastAsia="zh-CN"/>
        </w:rPr>
        <w:t>server.pem</w:t>
      </w:r>
      <w:proofErr w:type="spellEnd"/>
      <w:r>
        <w:rPr>
          <w:lang w:val="en-US" w:eastAsia="zh-CN"/>
        </w:rPr>
        <w:t xml:space="preserve"> is not available or don’t have access at mentioned path, please check </w:t>
      </w:r>
      <w:r w:rsidR="00E64C37">
        <w:rPr>
          <w:lang w:val="en-US" w:eastAsia="zh-CN"/>
        </w:rPr>
        <w:t>PS</w:t>
      </w:r>
      <w:r w:rsidRPr="00F71866">
        <w:rPr>
          <w:lang w:val="en-US" w:eastAsia="zh-CN"/>
        </w:rPr>
        <w:t>_TMPL_3NIC_NVM_VMSS_RUNBOOK_VARIABLES.json</w:t>
      </w:r>
    </w:p>
    <w:p w14:paraId="69C25D23" w14:textId="50CD18E7" w:rsidR="004A3440" w:rsidRDefault="00AC1D94" w:rsidP="00C7199A">
      <w:pPr>
        <w:rPr>
          <w:lang w:val="en-US" w:eastAsia="zh-CN"/>
        </w:rPr>
      </w:pPr>
      <w:r>
        <w:rPr>
          <w:lang w:val="en-US" w:eastAsia="zh-CN"/>
        </w:rPr>
        <w:t xml:space="preserve">2) </w:t>
      </w:r>
      <w:r w:rsidR="004A3440">
        <w:rPr>
          <w:lang w:val="en-US" w:eastAsia="zh-CN"/>
        </w:rPr>
        <w:t>In case you face this error</w:t>
      </w:r>
      <w:r w:rsidR="006E719D">
        <w:rPr>
          <w:lang w:val="en-US" w:eastAsia="zh-CN"/>
        </w:rPr>
        <w:t xml:space="preserve"> while executing</w:t>
      </w:r>
      <w:r w:rsidR="004A3440">
        <w:rPr>
          <w:lang w:val="en-US" w:eastAsia="zh-CN"/>
        </w:rPr>
        <w:t>,</w:t>
      </w:r>
    </w:p>
    <w:p w14:paraId="450B98BE" w14:textId="03860CF0" w:rsidR="004A3440" w:rsidRDefault="004A3440" w:rsidP="00C7199A">
      <w:pPr>
        <w:rPr>
          <w:lang w:val="en-US" w:eastAsia="zh-CN"/>
        </w:rPr>
      </w:pPr>
      <w:r>
        <w:rPr>
          <w:noProof/>
          <w:lang w:eastAsia="en-IN"/>
        </w:rPr>
        <w:drawing>
          <wp:inline distT="0" distB="0" distL="0" distR="0" wp14:anchorId="48AB132D" wp14:editId="30365199">
            <wp:extent cx="5731510" cy="320675"/>
            <wp:effectExtent l="0" t="0" r="2540" b="31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31510" cy="320675"/>
                    </a:xfrm>
                    <a:prstGeom prst="rect">
                      <a:avLst/>
                    </a:prstGeom>
                  </pic:spPr>
                </pic:pic>
              </a:graphicData>
            </a:graphic>
          </wp:inline>
        </w:drawing>
      </w:r>
    </w:p>
    <w:p w14:paraId="14CF11E3" w14:textId="19E1679E" w:rsidR="00F71866" w:rsidRDefault="004A3440" w:rsidP="00C7199A">
      <w:pPr>
        <w:rPr>
          <w:lang w:val="en-US" w:eastAsia="zh-CN"/>
        </w:rPr>
      </w:pPr>
      <w:r>
        <w:rPr>
          <w:lang w:val="en-US" w:eastAsia="zh-CN"/>
        </w:rPr>
        <w:t xml:space="preserve">That means webhook </w:t>
      </w:r>
      <w:proofErr w:type="spellStart"/>
      <w:r>
        <w:rPr>
          <w:lang w:val="en-US" w:eastAsia="zh-CN"/>
        </w:rPr>
        <w:t>url</w:t>
      </w:r>
      <w:proofErr w:type="spellEnd"/>
      <w:r>
        <w:rPr>
          <w:lang w:val="en-US" w:eastAsia="zh-CN"/>
        </w:rPr>
        <w:t xml:space="preserve"> is not configured or already exist. Please delete</w:t>
      </w:r>
      <w:r w:rsidR="00546732">
        <w:rPr>
          <w:lang w:val="en-US" w:eastAsia="zh-CN"/>
        </w:rPr>
        <w:t>[master-webhook]</w:t>
      </w:r>
      <w:r>
        <w:rPr>
          <w:lang w:val="en-US" w:eastAsia="zh-CN"/>
        </w:rPr>
        <w:t xml:space="preserve"> from azure portal and finally should be empty as below</w:t>
      </w:r>
      <w:r w:rsidR="005C1857">
        <w:rPr>
          <w:lang w:val="en-US" w:eastAsia="zh-CN"/>
        </w:rPr>
        <w:t xml:space="preserve"> before running </w:t>
      </w:r>
      <w:r w:rsidR="00103D0C">
        <w:rPr>
          <w:lang w:val="en-US" w:eastAsia="zh-CN"/>
        </w:rPr>
        <w:t>script</w:t>
      </w:r>
      <w:r>
        <w:rPr>
          <w:lang w:val="en-US" w:eastAsia="zh-CN"/>
        </w:rPr>
        <w:t>.</w:t>
      </w:r>
    </w:p>
    <w:p w14:paraId="2DF30012" w14:textId="5FA92F2A" w:rsidR="004A3440" w:rsidRDefault="004A3440" w:rsidP="00C7199A">
      <w:pPr>
        <w:rPr>
          <w:lang w:val="en-US" w:eastAsia="zh-CN"/>
        </w:rPr>
      </w:pPr>
      <w:r>
        <w:rPr>
          <w:noProof/>
          <w:lang w:eastAsia="en-IN"/>
        </w:rPr>
        <w:lastRenderedPageBreak/>
        <w:drawing>
          <wp:inline distT="0" distB="0" distL="0" distR="0" wp14:anchorId="78834475" wp14:editId="338CEE24">
            <wp:extent cx="5129756" cy="1803400"/>
            <wp:effectExtent l="0" t="0" r="0"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197402" cy="1827181"/>
                    </a:xfrm>
                    <a:prstGeom prst="rect">
                      <a:avLst/>
                    </a:prstGeom>
                  </pic:spPr>
                </pic:pic>
              </a:graphicData>
            </a:graphic>
          </wp:inline>
        </w:drawing>
      </w:r>
    </w:p>
    <w:p w14:paraId="39E3F072" w14:textId="5CFD3A85" w:rsidR="004A3440" w:rsidRDefault="004A3440" w:rsidP="00C7199A">
      <w:pPr>
        <w:rPr>
          <w:lang w:val="en-US" w:eastAsia="zh-CN"/>
        </w:rPr>
      </w:pPr>
    </w:p>
    <w:p w14:paraId="02ADCAFF" w14:textId="46699A7E" w:rsidR="007358B5" w:rsidRDefault="007358B5" w:rsidP="00A72859">
      <w:pPr>
        <w:pStyle w:val="Heading3"/>
        <w:rPr>
          <w:sz w:val="28"/>
          <w:szCs w:val="28"/>
        </w:rPr>
      </w:pPr>
      <w:bookmarkStart w:id="281" w:name="_Toc125728618"/>
      <w:r w:rsidRPr="00A72859">
        <w:rPr>
          <w:sz w:val="28"/>
          <w:szCs w:val="28"/>
        </w:rPr>
        <w:t>Verify</w:t>
      </w:r>
      <w:bookmarkEnd w:id="281"/>
    </w:p>
    <w:p w14:paraId="66AE59B8" w14:textId="5A0B6F7D" w:rsidR="00345420" w:rsidRPr="00A72859" w:rsidRDefault="007358B5" w:rsidP="007358B5">
      <w:pPr>
        <w:pStyle w:val="Heading4"/>
      </w:pPr>
      <w:r>
        <w:t>A</w:t>
      </w:r>
      <w:r w:rsidR="00345420" w:rsidRPr="00A72859">
        <w:t xml:space="preserve">utomation </w:t>
      </w:r>
      <w:r w:rsidR="001554DA" w:rsidRPr="00A72859">
        <w:t xml:space="preserve">account </w:t>
      </w:r>
      <w:r w:rsidR="00345420" w:rsidRPr="00A72859">
        <w:t>variable</w:t>
      </w:r>
    </w:p>
    <w:p w14:paraId="49B4E44D" w14:textId="77777777" w:rsidR="00345420" w:rsidRDefault="00345420" w:rsidP="00BE0376">
      <w:pPr>
        <w:rPr>
          <w:lang w:val="en-US" w:eastAsia="zh-CN"/>
        </w:rPr>
      </w:pPr>
      <w:r>
        <w:rPr>
          <w:lang w:val="en-US" w:eastAsia="zh-CN"/>
        </w:rPr>
        <w:t>Go to the azure portal -&gt; Automation account -&gt; Variable -&gt; Select “</w:t>
      </w:r>
      <w:proofErr w:type="spellStart"/>
      <w:r w:rsidRPr="00A27468">
        <w:rPr>
          <w:lang w:val="en-US" w:eastAsia="zh-CN"/>
        </w:rPr>
        <w:t>azureAutoScaleResources</w:t>
      </w:r>
      <w:proofErr w:type="spellEnd"/>
      <w:r>
        <w:rPr>
          <w:lang w:val="en-US" w:eastAsia="zh-CN"/>
        </w:rPr>
        <w:t>”</w:t>
      </w:r>
    </w:p>
    <w:p w14:paraId="3BA72C80" w14:textId="77777777" w:rsidR="00345420" w:rsidRPr="00A27468" w:rsidRDefault="00345420" w:rsidP="00345420">
      <w:pPr>
        <w:ind w:left="720"/>
        <w:rPr>
          <w:lang w:val="en-US" w:eastAsia="zh-CN"/>
        </w:rPr>
      </w:pPr>
    </w:p>
    <w:p w14:paraId="1762EBC4" w14:textId="134FE980" w:rsidR="00345420" w:rsidRPr="00347B95" w:rsidRDefault="00B31BB8" w:rsidP="00891A89">
      <w:bookmarkStart w:id="282" w:name="_Create_Variables"/>
      <w:bookmarkStart w:id="283" w:name="_Add_Webhook_On"/>
      <w:bookmarkEnd w:id="282"/>
      <w:bookmarkEnd w:id="283"/>
      <w:r>
        <w:rPr>
          <w:noProof/>
          <w:lang w:eastAsia="en-IN"/>
        </w:rPr>
        <w:drawing>
          <wp:inline distT="0" distB="0" distL="0" distR="0" wp14:anchorId="7BBD8B51" wp14:editId="082721B5">
            <wp:extent cx="2917780" cy="3217985"/>
            <wp:effectExtent l="0" t="0" r="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925148" cy="3226112"/>
                    </a:xfrm>
                    <a:prstGeom prst="rect">
                      <a:avLst/>
                    </a:prstGeom>
                  </pic:spPr>
                </pic:pic>
              </a:graphicData>
            </a:graphic>
          </wp:inline>
        </w:drawing>
      </w:r>
    </w:p>
    <w:p w14:paraId="18275348" w14:textId="1D092BFA" w:rsidR="00783AA8" w:rsidRDefault="00B14CDE" w:rsidP="00891A89">
      <w:pPr>
        <w:rPr>
          <w:lang w:val="en-US" w:eastAsia="zh-CN"/>
        </w:rPr>
      </w:pPr>
      <w:r w:rsidRPr="00B14CDE">
        <w:rPr>
          <w:noProof/>
          <w:lang w:eastAsia="en-IN"/>
        </w:rPr>
        <w:lastRenderedPageBreak/>
        <w:drawing>
          <wp:inline distT="0" distB="0" distL="0" distR="0" wp14:anchorId="03E8D178" wp14:editId="15B88C30">
            <wp:extent cx="3299746" cy="3673158"/>
            <wp:effectExtent l="0" t="0" r="0" b="381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299746" cy="3673158"/>
                    </a:xfrm>
                    <a:prstGeom prst="rect">
                      <a:avLst/>
                    </a:prstGeom>
                  </pic:spPr>
                </pic:pic>
              </a:graphicData>
            </a:graphic>
          </wp:inline>
        </w:drawing>
      </w:r>
    </w:p>
    <w:p w14:paraId="51FEA89E" w14:textId="77777777" w:rsidR="005247E2" w:rsidRDefault="005247E2" w:rsidP="00891A89">
      <w:pPr>
        <w:rPr>
          <w:lang w:val="en-US" w:eastAsia="zh-CN"/>
        </w:rPr>
      </w:pPr>
    </w:p>
    <w:p w14:paraId="501C15C1" w14:textId="5AB2BB71" w:rsidR="00783AA8" w:rsidRPr="000E579A" w:rsidRDefault="00127087" w:rsidP="000E579A">
      <w:pPr>
        <w:pStyle w:val="Heading4"/>
      </w:pPr>
      <w:r w:rsidRPr="000E579A">
        <w:t>SSL</w:t>
      </w:r>
      <w:r w:rsidR="005055DC" w:rsidRPr="000E579A">
        <w:t xml:space="preserve"> File</w:t>
      </w:r>
    </w:p>
    <w:p w14:paraId="62D35E1B" w14:textId="77777777" w:rsidR="00A37460" w:rsidRDefault="000634FB" w:rsidP="003259EF">
      <w:pPr>
        <w:rPr>
          <w:lang w:val="en-US" w:eastAsia="zh-CN"/>
        </w:rPr>
      </w:pPr>
      <w:r>
        <w:rPr>
          <w:lang w:val="en-US" w:eastAsia="zh-CN"/>
        </w:rPr>
        <w:t>Go to the azure portal -&gt;</w:t>
      </w:r>
      <w:r w:rsidR="001A4D7D">
        <w:rPr>
          <w:lang w:val="en-US" w:eastAsia="zh-CN"/>
        </w:rPr>
        <w:t xml:space="preserve"> Storage Account -&gt; C</w:t>
      </w:r>
      <w:r w:rsidR="001A4D7D" w:rsidRPr="001A4D7D">
        <w:rPr>
          <w:lang w:val="en-US" w:eastAsia="zh-CN"/>
        </w:rPr>
        <w:t>ontainer</w:t>
      </w:r>
      <w:r w:rsidR="00DE48FF">
        <w:rPr>
          <w:lang w:val="en-US" w:eastAsia="zh-CN"/>
        </w:rPr>
        <w:t xml:space="preserve">s -&gt; </w:t>
      </w:r>
      <w:proofErr w:type="spellStart"/>
      <w:r w:rsidR="00DE48FF">
        <w:rPr>
          <w:lang w:val="en-US" w:eastAsia="zh-CN"/>
        </w:rPr>
        <w:t>ssl</w:t>
      </w:r>
      <w:proofErr w:type="spellEnd"/>
      <w:r w:rsidR="001A4D7D">
        <w:rPr>
          <w:lang w:val="en-US" w:eastAsia="zh-CN"/>
        </w:rPr>
        <w:t xml:space="preserve"> </w:t>
      </w:r>
      <w:r w:rsidR="00AE41D3">
        <w:rPr>
          <w:lang w:val="en-US" w:eastAsia="zh-CN"/>
        </w:rPr>
        <w:tab/>
      </w:r>
    </w:p>
    <w:p w14:paraId="358CDB17" w14:textId="29DD95CA" w:rsidR="00BD12A8" w:rsidRDefault="00A37460" w:rsidP="003259EF">
      <w:pPr>
        <w:rPr>
          <w:lang w:val="en-US" w:eastAsia="zh-CN"/>
        </w:rPr>
      </w:pPr>
      <w:r>
        <w:rPr>
          <w:noProof/>
          <w:lang w:eastAsia="en-IN"/>
        </w:rPr>
        <w:drawing>
          <wp:inline distT="0" distB="0" distL="0" distR="0" wp14:anchorId="34C8411F" wp14:editId="5F57A657">
            <wp:extent cx="2878015" cy="2425662"/>
            <wp:effectExtent l="0" t="0" r="0" b="0"/>
            <wp:docPr id="449" name="Picture 44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Picture 449" descr="Graphical user interface, text, application&#10;&#10;Description automatically generated"/>
                    <pic:cNvPicPr/>
                  </pic:nvPicPr>
                  <pic:blipFill>
                    <a:blip r:embed="rId140"/>
                    <a:stretch>
                      <a:fillRect/>
                    </a:stretch>
                  </pic:blipFill>
                  <pic:spPr>
                    <a:xfrm>
                      <a:off x="0" y="0"/>
                      <a:ext cx="2882120" cy="2429122"/>
                    </a:xfrm>
                    <a:prstGeom prst="rect">
                      <a:avLst/>
                    </a:prstGeom>
                  </pic:spPr>
                </pic:pic>
              </a:graphicData>
            </a:graphic>
          </wp:inline>
        </w:drawing>
      </w:r>
      <w:r w:rsidR="00AE41D3">
        <w:rPr>
          <w:lang w:val="en-US" w:eastAsia="zh-CN"/>
        </w:rPr>
        <w:tab/>
      </w:r>
      <w:r w:rsidR="00AE41D3">
        <w:rPr>
          <w:lang w:val="en-US" w:eastAsia="zh-CN"/>
        </w:rPr>
        <w:tab/>
      </w:r>
    </w:p>
    <w:p w14:paraId="2F2CE517" w14:textId="77777777" w:rsidR="00D20BFB" w:rsidRPr="005A1240" w:rsidRDefault="00D20BFB" w:rsidP="00DA00E8">
      <w:pPr>
        <w:ind w:left="720"/>
        <w:rPr>
          <w:lang w:val="en-US" w:eastAsia="zh-CN"/>
        </w:rPr>
      </w:pPr>
    </w:p>
    <w:p w14:paraId="4371681C" w14:textId="4DEA2BF9" w:rsidR="00401457" w:rsidRPr="004B1E92" w:rsidRDefault="00401457" w:rsidP="00304776">
      <w:pPr>
        <w:pStyle w:val="Heading4"/>
        <w:rPr>
          <w:szCs w:val="28"/>
        </w:rPr>
      </w:pPr>
      <w:r w:rsidRPr="00304776">
        <w:t>Runbook Jobs</w:t>
      </w:r>
      <w:r w:rsidRPr="004B1E92">
        <w:rPr>
          <w:szCs w:val="28"/>
        </w:rPr>
        <w:tab/>
      </w:r>
    </w:p>
    <w:p w14:paraId="70B3CEFD" w14:textId="16DA32FE" w:rsidR="00401457" w:rsidRDefault="00401457" w:rsidP="004B1E92">
      <w:pPr>
        <w:rPr>
          <w:lang w:val="en-US" w:eastAsia="zh-CN"/>
        </w:rPr>
      </w:pPr>
      <w:r>
        <w:rPr>
          <w:lang w:val="en-US" w:eastAsia="zh-CN"/>
        </w:rPr>
        <w:t xml:space="preserve">Go to the azure portal -&gt; automation account -&gt; Jobs </w:t>
      </w:r>
    </w:p>
    <w:p w14:paraId="3D18B16D" w14:textId="73792954" w:rsidR="00401457" w:rsidRDefault="001259CC" w:rsidP="004B1E92">
      <w:pPr>
        <w:rPr>
          <w:lang w:val="en-US" w:eastAsia="zh-CN"/>
        </w:rPr>
      </w:pPr>
      <w:r>
        <w:rPr>
          <w:lang w:val="en-US" w:eastAsia="zh-CN"/>
        </w:rPr>
        <w:t>Verify all jobs in completed status.</w:t>
      </w:r>
    </w:p>
    <w:p w14:paraId="18D66682" w14:textId="77777777" w:rsidR="004A063C" w:rsidRDefault="001259CC" w:rsidP="004B1E92">
      <w:pPr>
        <w:rPr>
          <w:lang w:val="en-US" w:eastAsia="zh-CN"/>
        </w:rPr>
      </w:pPr>
      <w:r>
        <w:rPr>
          <w:noProof/>
          <w:lang w:eastAsia="en-IN"/>
        </w:rPr>
        <w:lastRenderedPageBreak/>
        <w:drawing>
          <wp:inline distT="0" distB="0" distL="0" distR="0" wp14:anchorId="2073DE29" wp14:editId="2BF5590F">
            <wp:extent cx="5731510" cy="1296035"/>
            <wp:effectExtent l="0" t="0" r="2540" b="0"/>
            <wp:docPr id="450" name="Picture 45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Picture 450" descr="Graphical user interface, text, application&#10;&#10;Description automatically generated"/>
                    <pic:cNvPicPr/>
                  </pic:nvPicPr>
                  <pic:blipFill>
                    <a:blip r:embed="rId141"/>
                    <a:stretch>
                      <a:fillRect/>
                    </a:stretch>
                  </pic:blipFill>
                  <pic:spPr>
                    <a:xfrm>
                      <a:off x="0" y="0"/>
                      <a:ext cx="5731510" cy="1296035"/>
                    </a:xfrm>
                    <a:prstGeom prst="rect">
                      <a:avLst/>
                    </a:prstGeom>
                  </pic:spPr>
                </pic:pic>
              </a:graphicData>
            </a:graphic>
          </wp:inline>
        </w:drawing>
      </w:r>
      <w:r w:rsidR="004B1E92">
        <w:rPr>
          <w:lang w:val="en-US" w:eastAsia="zh-CN"/>
        </w:rPr>
        <w:t xml:space="preserve">     </w:t>
      </w:r>
    </w:p>
    <w:p w14:paraId="150BD439" w14:textId="06CC4258" w:rsidR="00D245F6" w:rsidRDefault="00D245F6" w:rsidP="00D026CC">
      <w:pPr>
        <w:rPr>
          <w:lang w:val="en-US" w:eastAsia="zh-CN"/>
        </w:rPr>
      </w:pPr>
      <w:r>
        <w:rPr>
          <w:lang w:val="en-US" w:eastAsia="zh-CN"/>
        </w:rPr>
        <w:t>Wait for 5 mins. All jobs will be triggered one by one</w:t>
      </w:r>
      <w:r w:rsidR="00D131A2">
        <w:rPr>
          <w:lang w:val="en-US" w:eastAsia="zh-CN"/>
        </w:rPr>
        <w:t xml:space="preserve"> automatically</w:t>
      </w:r>
      <w:r>
        <w:rPr>
          <w:lang w:val="en-US" w:eastAsia="zh-CN"/>
        </w:rPr>
        <w:t>.</w:t>
      </w:r>
    </w:p>
    <w:p w14:paraId="3815001B" w14:textId="0CC00D45" w:rsidR="00D131A2" w:rsidRDefault="00D131A2" w:rsidP="00D026CC">
      <w:pPr>
        <w:rPr>
          <w:lang w:val="en-US" w:eastAsia="zh-CN"/>
        </w:rPr>
      </w:pPr>
      <w:r>
        <w:rPr>
          <w:lang w:val="en-US" w:eastAsia="zh-CN"/>
        </w:rPr>
        <w:t>In case it failed or not worked. Re-Run Master Runbook. All other runbooks will be triggered by master runbook.</w:t>
      </w:r>
    </w:p>
    <w:p w14:paraId="302319A4" w14:textId="7874E8D4" w:rsidR="00D026CC" w:rsidRDefault="00D245F6" w:rsidP="00D026CC">
      <w:pPr>
        <w:rPr>
          <w:lang w:val="en-US" w:eastAsia="zh-CN"/>
        </w:rPr>
      </w:pPr>
      <w:r>
        <w:rPr>
          <w:lang w:val="en-US" w:eastAsia="zh-CN"/>
        </w:rPr>
        <w:t xml:space="preserve"> </w:t>
      </w:r>
    </w:p>
    <w:p w14:paraId="0CD599F3" w14:textId="60001EE7" w:rsidR="00401457" w:rsidRPr="00D026CC" w:rsidRDefault="00D026CC" w:rsidP="00D026CC">
      <w:pPr>
        <w:rPr>
          <w:lang w:val="en-US" w:eastAsia="zh-CN"/>
        </w:rPr>
      </w:pPr>
      <w:r>
        <w:rPr>
          <w:lang w:val="en-US" w:eastAsia="zh-CN"/>
        </w:rPr>
        <w:t xml:space="preserve">Click on each </w:t>
      </w:r>
      <w:r w:rsidR="00D131A2">
        <w:rPr>
          <w:lang w:val="en-US" w:eastAsia="zh-CN"/>
        </w:rPr>
        <w:t>job</w:t>
      </w:r>
      <w:r>
        <w:rPr>
          <w:lang w:val="en-US" w:eastAsia="zh-CN"/>
        </w:rPr>
        <w:t xml:space="preserve"> and select “All Logs” to verify</w:t>
      </w:r>
    </w:p>
    <w:p w14:paraId="64C94B36" w14:textId="065C86EF" w:rsidR="006E719D" w:rsidRPr="006E719D" w:rsidRDefault="00946B5F" w:rsidP="006E719D">
      <w:pPr>
        <w:rPr>
          <w:lang w:val="en-US" w:eastAsia="zh-CN"/>
        </w:rPr>
      </w:pPr>
      <w:r w:rsidRPr="000E5C5A">
        <w:rPr>
          <w:noProof/>
          <w:lang w:eastAsia="en-IN"/>
        </w:rPr>
        <w:drawing>
          <wp:inline distT="0" distB="0" distL="0" distR="0" wp14:anchorId="622D2C91" wp14:editId="7A13A065">
            <wp:extent cx="5547077" cy="2468099"/>
            <wp:effectExtent l="0" t="0" r="0" b="8890"/>
            <wp:docPr id="8" name="Picture 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10;&#10;Description automatically generated"/>
                    <pic:cNvPicPr/>
                  </pic:nvPicPr>
                  <pic:blipFill>
                    <a:blip r:embed="rId142"/>
                    <a:stretch>
                      <a:fillRect/>
                    </a:stretch>
                  </pic:blipFill>
                  <pic:spPr>
                    <a:xfrm>
                      <a:off x="0" y="0"/>
                      <a:ext cx="5560412" cy="2474032"/>
                    </a:xfrm>
                    <a:prstGeom prst="rect">
                      <a:avLst/>
                    </a:prstGeom>
                  </pic:spPr>
                </pic:pic>
              </a:graphicData>
            </a:graphic>
          </wp:inline>
        </w:drawing>
      </w:r>
    </w:p>
    <w:p w14:paraId="7B3EFDF0" w14:textId="44C17423" w:rsidR="006E719D" w:rsidRPr="003C4CB5" w:rsidRDefault="006E719D" w:rsidP="006E719D">
      <w:pPr>
        <w:rPr>
          <w:u w:val="single"/>
        </w:rPr>
      </w:pPr>
      <w:r>
        <w:t xml:space="preserve">  </w:t>
      </w:r>
      <w:r w:rsidRPr="003C4CB5">
        <w:rPr>
          <w:u w:val="single"/>
        </w:rPr>
        <w:t>Troubleshooting Tips:</w:t>
      </w:r>
    </w:p>
    <w:p w14:paraId="797FA676" w14:textId="1D90BF1D" w:rsidR="00401457" w:rsidRDefault="006E719D" w:rsidP="006E719D">
      <w:r>
        <w:t xml:space="preserve">  In case any jobs have errors</w:t>
      </w:r>
      <w:r w:rsidR="006849E6">
        <w:t xml:space="preserve"> as below</w:t>
      </w:r>
    </w:p>
    <w:p w14:paraId="29F4EDF5" w14:textId="78F46EF6" w:rsidR="006E719D" w:rsidRDefault="006E719D" w:rsidP="006E719D">
      <w:r>
        <w:rPr>
          <w:noProof/>
        </w:rPr>
        <w:t xml:space="preserve">   </w:t>
      </w:r>
      <w:r>
        <w:rPr>
          <w:noProof/>
          <w:lang w:eastAsia="en-IN"/>
        </w:rPr>
        <w:drawing>
          <wp:inline distT="0" distB="0" distL="0" distR="0" wp14:anchorId="0F3E1E42" wp14:editId="39D6A4E1">
            <wp:extent cx="4648200" cy="1471810"/>
            <wp:effectExtent l="0" t="0" r="0" b="0"/>
            <wp:docPr id="458" name="Picture 45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Picture 458" descr="Graphical user interface, text, application, email&#10;&#10;Description automatically generated"/>
                    <pic:cNvPicPr/>
                  </pic:nvPicPr>
                  <pic:blipFill>
                    <a:blip r:embed="rId143"/>
                    <a:stretch>
                      <a:fillRect/>
                    </a:stretch>
                  </pic:blipFill>
                  <pic:spPr>
                    <a:xfrm>
                      <a:off x="0" y="0"/>
                      <a:ext cx="4662966" cy="1476486"/>
                    </a:xfrm>
                    <a:prstGeom prst="rect">
                      <a:avLst/>
                    </a:prstGeom>
                  </pic:spPr>
                </pic:pic>
              </a:graphicData>
            </a:graphic>
          </wp:inline>
        </w:drawing>
      </w:r>
    </w:p>
    <w:p w14:paraId="024BC215" w14:textId="10CFB649" w:rsidR="00337A0F" w:rsidRDefault="006E719D" w:rsidP="006E719D">
      <w:r>
        <w:t xml:space="preserve">    </w:t>
      </w:r>
      <w:r w:rsidR="006849E6">
        <w:t>Then, re-run master runbook, to re-run please follow below steps:</w:t>
      </w:r>
    </w:p>
    <w:p w14:paraId="0B90CC90" w14:textId="5B6D0F0C" w:rsidR="006849E6" w:rsidRDefault="006849E6" w:rsidP="006E719D">
      <w:r>
        <w:t xml:space="preserve">     1. Delete </w:t>
      </w:r>
      <w:proofErr w:type="spellStart"/>
      <w:r>
        <w:t>vth-vmss</w:t>
      </w:r>
      <w:proofErr w:type="spellEnd"/>
      <w:r>
        <w:t xml:space="preserve"> </w:t>
      </w:r>
      <w:r w:rsidR="003C4CB5">
        <w:t xml:space="preserve">all </w:t>
      </w:r>
      <w:r>
        <w:t>instance</w:t>
      </w:r>
      <w:r w:rsidR="003C4CB5">
        <w:t>s</w:t>
      </w:r>
      <w:r>
        <w:t>.</w:t>
      </w:r>
    </w:p>
    <w:p w14:paraId="111A374E" w14:textId="67E81B39" w:rsidR="006849E6" w:rsidRDefault="009E77F0" w:rsidP="006849E6">
      <w:pPr>
        <w:ind w:left="720"/>
      </w:pPr>
      <w:r w:rsidRPr="009E77F0">
        <w:rPr>
          <w:noProof/>
          <w:lang w:eastAsia="en-IN"/>
        </w:rPr>
        <w:lastRenderedPageBreak/>
        <w:drawing>
          <wp:inline distT="0" distB="0" distL="0" distR="0" wp14:anchorId="4E6948C0" wp14:editId="2342CD6C">
            <wp:extent cx="5731510" cy="2190115"/>
            <wp:effectExtent l="0" t="0" r="254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31510" cy="2190115"/>
                    </a:xfrm>
                    <a:prstGeom prst="rect">
                      <a:avLst/>
                    </a:prstGeom>
                  </pic:spPr>
                </pic:pic>
              </a:graphicData>
            </a:graphic>
          </wp:inline>
        </w:drawing>
      </w:r>
    </w:p>
    <w:p w14:paraId="79711045" w14:textId="3FC3EB6F" w:rsidR="006849E6" w:rsidRDefault="006849E6" w:rsidP="006849E6">
      <w:pPr>
        <w:ind w:left="720"/>
      </w:pPr>
      <w:r>
        <w:t xml:space="preserve">Wait for 1-2 </w:t>
      </w:r>
      <w:r w:rsidR="00137301">
        <w:t>mins. Once</w:t>
      </w:r>
      <w:r>
        <w:t xml:space="preserve"> it is deleted</w:t>
      </w:r>
      <w:r w:rsidR="00137301">
        <w:t>, proceed further</w:t>
      </w:r>
      <w:r>
        <w:t>.</w:t>
      </w:r>
    </w:p>
    <w:p w14:paraId="4B9FB54F" w14:textId="3C6EC07F" w:rsidR="006849E6" w:rsidRDefault="006849E6" w:rsidP="006849E6">
      <w:r>
        <w:t xml:space="preserve">       2. Re-Run Master Runbook.</w:t>
      </w:r>
    </w:p>
    <w:p w14:paraId="446BF8BB" w14:textId="71E85FA6" w:rsidR="006849E6" w:rsidRDefault="006849E6" w:rsidP="006E719D">
      <w:r>
        <w:t xml:space="preserve">    </w:t>
      </w:r>
      <w:r w:rsidR="00137301">
        <w:tab/>
      </w:r>
      <w:r w:rsidR="00137301">
        <w:rPr>
          <w:noProof/>
          <w:lang w:eastAsia="en-IN"/>
        </w:rPr>
        <w:drawing>
          <wp:inline distT="0" distB="0" distL="0" distR="0" wp14:anchorId="7AAA56B1" wp14:editId="6C8529B7">
            <wp:extent cx="4202723" cy="1531903"/>
            <wp:effectExtent l="0" t="0" r="7620" b="0"/>
            <wp:docPr id="460" name="Picture 46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Picture 460" descr="Graphical user interface, text, application, email&#10;&#10;Description automatically generated"/>
                    <pic:cNvPicPr/>
                  </pic:nvPicPr>
                  <pic:blipFill>
                    <a:blip r:embed="rId145"/>
                    <a:stretch>
                      <a:fillRect/>
                    </a:stretch>
                  </pic:blipFill>
                  <pic:spPr>
                    <a:xfrm>
                      <a:off x="0" y="0"/>
                      <a:ext cx="4211943" cy="1535264"/>
                    </a:xfrm>
                    <a:prstGeom prst="rect">
                      <a:avLst/>
                    </a:prstGeom>
                  </pic:spPr>
                </pic:pic>
              </a:graphicData>
            </a:graphic>
          </wp:inline>
        </w:drawing>
      </w:r>
    </w:p>
    <w:p w14:paraId="5E9FC3D7" w14:textId="5AE62DB9" w:rsidR="006E719D" w:rsidRDefault="00AF41BE" w:rsidP="006E719D">
      <w:r>
        <w:tab/>
      </w:r>
      <w:r w:rsidR="00897B00">
        <w:t>Again,</w:t>
      </w:r>
      <w:r>
        <w:t xml:space="preserve"> verify run-book jobs.</w:t>
      </w:r>
    </w:p>
    <w:p w14:paraId="4B750166" w14:textId="77777777" w:rsidR="00897B00" w:rsidRDefault="00897B00" w:rsidP="006E719D"/>
    <w:p w14:paraId="7F2E701F" w14:textId="46152A8E" w:rsidR="0031470E" w:rsidRDefault="0031470E" w:rsidP="0031470E">
      <w:pPr>
        <w:pStyle w:val="Heading2"/>
        <w:rPr>
          <w:ins w:id="284" w:author="Vikas Gautam" w:date="2023-01-27T15:57:00Z"/>
        </w:rPr>
      </w:pPr>
      <w:bookmarkStart w:id="285" w:name="_Create_a_Webhook"/>
      <w:bookmarkStart w:id="286" w:name="_Chapter_4_–"/>
      <w:bookmarkStart w:id="287" w:name="_Toc125728619"/>
      <w:bookmarkStart w:id="288" w:name="_Hlk124346207"/>
      <w:bookmarkEnd w:id="285"/>
      <w:bookmarkEnd w:id="286"/>
      <w:ins w:id="289" w:author="Vikas Gautam" w:date="2023-01-27T15:57:00Z">
        <w:r w:rsidRPr="009605F2">
          <w:t xml:space="preserve">Chapter </w:t>
        </w:r>
        <w:r>
          <w:t>4</w:t>
        </w:r>
        <w:r w:rsidRPr="009605F2">
          <w:t xml:space="preserve"> – </w:t>
        </w:r>
        <w:r>
          <w:t xml:space="preserve">On Demand </w:t>
        </w:r>
        <w:r w:rsidRPr="009605F2">
          <w:t>Password</w:t>
        </w:r>
        <w:r>
          <w:t xml:space="preserve"> </w:t>
        </w:r>
        <w:r w:rsidRPr="00B07E52">
          <w:t>Change</w:t>
        </w:r>
        <w:bookmarkEnd w:id="287"/>
      </w:ins>
    </w:p>
    <w:p w14:paraId="33905AA3" w14:textId="77777777" w:rsidR="0031470E" w:rsidRPr="007B5364" w:rsidRDefault="0031470E" w:rsidP="0031470E">
      <w:pPr>
        <w:rPr>
          <w:ins w:id="290" w:author="Vikas Gautam" w:date="2023-01-27T15:57:00Z"/>
        </w:rPr>
      </w:pPr>
      <w:ins w:id="291" w:author="Vikas Gautam" w:date="2023-01-27T15:57:00Z">
        <w:r>
          <w:t xml:space="preserve">All </w:t>
        </w:r>
        <w:proofErr w:type="spellStart"/>
        <w:r>
          <w:t>vThunder</w:t>
        </w:r>
        <w:proofErr w:type="spellEnd"/>
        <w:r>
          <w:t xml:space="preserve"> Instances present inside VMSS will be update with </w:t>
        </w:r>
        <w:proofErr w:type="spellStart"/>
        <w:r>
          <w:t>vThNewPassword</w:t>
        </w:r>
        <w:proofErr w:type="spellEnd"/>
        <w:r>
          <w:t>.</w:t>
        </w:r>
      </w:ins>
    </w:p>
    <w:p w14:paraId="43F1DEFB" w14:textId="77777777" w:rsidR="0031470E" w:rsidRDefault="0031470E" w:rsidP="0031470E">
      <w:pPr>
        <w:pStyle w:val="Heading3"/>
        <w:rPr>
          <w:ins w:id="292" w:author="Vikas Gautam" w:date="2023-01-27T15:57:00Z"/>
        </w:rPr>
      </w:pPr>
      <w:bookmarkStart w:id="293" w:name="_Toc125728620"/>
      <w:ins w:id="294" w:author="Vikas Gautam" w:date="2023-01-27T15:57:00Z">
        <w:r w:rsidRPr="009605F2">
          <w:t>Configure</w:t>
        </w:r>
        <w:bookmarkEnd w:id="293"/>
      </w:ins>
    </w:p>
    <w:p w14:paraId="31040CC4" w14:textId="77777777" w:rsidR="0031470E" w:rsidRPr="009605F2" w:rsidRDefault="0031470E" w:rsidP="0031470E">
      <w:pPr>
        <w:rPr>
          <w:ins w:id="295" w:author="Vikas Gautam" w:date="2023-01-27T15:57:00Z"/>
          <w:rFonts w:eastAsia="Myriad Pro Light" w:cstheme="minorHAnsi"/>
          <w:lang w:val="en-US"/>
        </w:rPr>
      </w:pPr>
      <w:ins w:id="296" w:author="Vikas Gautam" w:date="2023-01-27T15:57:00Z">
        <w:r w:rsidRPr="009605F2">
          <w:rPr>
            <w:rFonts w:eastAsia="Myriad Pro Light" w:cstheme="minorHAnsi"/>
            <w:lang w:val="en-US"/>
          </w:rPr>
          <w:t xml:space="preserve">Update </w:t>
        </w:r>
        <w:proofErr w:type="spellStart"/>
        <w:r w:rsidRPr="009605F2">
          <w:rPr>
            <w:rFonts w:eastAsia="Myriad Pro Light" w:cstheme="minorHAnsi"/>
            <w:b/>
            <w:bCs/>
            <w:lang w:val="en-US"/>
          </w:rPr>
          <w:t>vThNewPassword</w:t>
        </w:r>
        <w:proofErr w:type="spellEnd"/>
        <w:r w:rsidRPr="009605F2">
          <w:rPr>
            <w:rFonts w:eastAsia="Myriad Pro Light" w:cstheme="minorHAnsi"/>
            <w:lang w:val="en-US"/>
          </w:rPr>
          <w:t xml:space="preserve"> to new password in automation account variable.</w:t>
        </w:r>
      </w:ins>
    </w:p>
    <w:p w14:paraId="036A7CEB" w14:textId="77777777" w:rsidR="0031470E" w:rsidRDefault="0031470E" w:rsidP="0031470E">
      <w:pPr>
        <w:rPr>
          <w:ins w:id="297" w:author="Vikas Gautam" w:date="2023-01-27T15:57:00Z"/>
          <w:rFonts w:eastAsia="Myriad Pro Light" w:cstheme="minorHAnsi"/>
          <w:lang w:val="en-US"/>
        </w:rPr>
      </w:pPr>
      <w:ins w:id="298" w:author="Vikas Gautam" w:date="2023-01-27T15:57:00Z">
        <w:r w:rsidRPr="009605F2">
          <w:rPr>
            <w:rFonts w:eastAsia="Myriad Pro Light" w:cstheme="minorHAnsi"/>
            <w:lang w:val="en-US"/>
          </w:rPr>
          <w:t xml:space="preserve">Update </w:t>
        </w:r>
        <w:proofErr w:type="spellStart"/>
        <w:r w:rsidRPr="009605F2">
          <w:rPr>
            <w:rFonts w:eastAsia="Myriad Pro Light" w:cstheme="minorHAnsi"/>
            <w:b/>
            <w:bCs/>
            <w:lang w:val="en-US"/>
          </w:rPr>
          <w:t>vThNewPassApplyFlag</w:t>
        </w:r>
        <w:proofErr w:type="spellEnd"/>
        <w:r w:rsidRPr="009605F2">
          <w:rPr>
            <w:rFonts w:eastAsia="Myriad Pro Light" w:cstheme="minorHAnsi"/>
            <w:lang w:val="en-US"/>
          </w:rPr>
          <w:t xml:space="preserve"> to </w:t>
        </w:r>
        <w:r w:rsidRPr="009605F2">
          <w:rPr>
            <w:rFonts w:eastAsia="Myriad Pro Light" w:cstheme="minorHAnsi"/>
            <w:b/>
            <w:bCs/>
            <w:lang w:val="en-US"/>
          </w:rPr>
          <w:t>True</w:t>
        </w:r>
      </w:ins>
    </w:p>
    <w:p w14:paraId="27470250" w14:textId="77777777" w:rsidR="0031470E" w:rsidRDefault="0031470E" w:rsidP="0031470E">
      <w:pPr>
        <w:rPr>
          <w:ins w:id="299" w:author="Vikas Gautam" w:date="2023-01-27T15:57:00Z"/>
          <w:rFonts w:eastAsia="Myriad Pro Light" w:cstheme="minorHAnsi"/>
          <w:lang w:val="en-US"/>
        </w:rPr>
      </w:pPr>
      <w:ins w:id="300" w:author="Vikas Gautam" w:date="2023-01-27T15:57:00Z">
        <w:r w:rsidRPr="00237919">
          <w:rPr>
            <w:rFonts w:eastAsia="Myriad Pro Light" w:cstheme="minorHAnsi"/>
            <w:noProof/>
            <w:lang w:val="en-US"/>
          </w:rPr>
          <w:drawing>
            <wp:inline distT="0" distB="0" distL="0" distR="0" wp14:anchorId="2BA30C4B" wp14:editId="291B5F9B">
              <wp:extent cx="5731510" cy="429895"/>
              <wp:effectExtent l="0" t="0" r="2540"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31510" cy="429895"/>
                      </a:xfrm>
                      <a:prstGeom prst="rect">
                        <a:avLst/>
                      </a:prstGeom>
                    </pic:spPr>
                  </pic:pic>
                </a:graphicData>
              </a:graphic>
            </wp:inline>
          </w:drawing>
        </w:r>
      </w:ins>
    </w:p>
    <w:p w14:paraId="6A3080B7" w14:textId="77777777" w:rsidR="0031470E" w:rsidRDefault="0031470E" w:rsidP="0031470E">
      <w:pPr>
        <w:pStyle w:val="Heading3"/>
        <w:rPr>
          <w:ins w:id="301" w:author="Vikas Gautam" w:date="2023-01-27T15:57:00Z"/>
        </w:rPr>
      </w:pPr>
      <w:bookmarkStart w:id="302" w:name="_Toc125728621"/>
      <w:ins w:id="303" w:author="Vikas Gautam" w:date="2023-01-27T15:57:00Z">
        <w:r w:rsidRPr="009605F2">
          <w:t>Install</w:t>
        </w:r>
        <w:bookmarkEnd w:id="302"/>
      </w:ins>
    </w:p>
    <w:p w14:paraId="61C6DB86" w14:textId="77777777" w:rsidR="0031470E" w:rsidRPr="009605F2" w:rsidRDefault="0031470E" w:rsidP="0031470E">
      <w:pPr>
        <w:rPr>
          <w:ins w:id="304" w:author="Vikas Gautam" w:date="2023-01-27T15:57:00Z"/>
          <w:rFonts w:eastAsia="Myriad Pro Light" w:cstheme="minorHAnsi"/>
          <w:lang w:val="en-US"/>
        </w:rPr>
      </w:pPr>
      <w:ins w:id="305" w:author="Vikas Gautam" w:date="2023-01-27T15:57:00Z">
        <w:r w:rsidRPr="009605F2">
          <w:rPr>
            <w:rFonts w:eastAsia="Myriad Pro Light" w:cstheme="minorHAnsi"/>
            <w:lang w:val="en-US"/>
          </w:rPr>
          <w:t>Go Inside Automation Account -&gt; Runbooks -&gt; Change-Password-Config</w:t>
        </w:r>
      </w:ins>
    </w:p>
    <w:p w14:paraId="24E084DD" w14:textId="77777777" w:rsidR="0031470E" w:rsidRPr="009605F2" w:rsidRDefault="0031470E" w:rsidP="0031470E">
      <w:pPr>
        <w:rPr>
          <w:ins w:id="306" w:author="Vikas Gautam" w:date="2023-01-27T15:57:00Z"/>
          <w:rFonts w:eastAsia="Myriad Pro Light" w:cstheme="minorHAnsi"/>
          <w:lang w:val="en-US"/>
        </w:rPr>
      </w:pPr>
      <w:ins w:id="307" w:author="Vikas Gautam" w:date="2023-01-27T15:57:00Z">
        <w:r w:rsidRPr="009605F2">
          <w:rPr>
            <w:rFonts w:eastAsia="Myriad Pro Light" w:cstheme="minorHAnsi"/>
            <w:lang w:val="en-US"/>
          </w:rPr>
          <w:t>Click on start and then ok</w:t>
        </w:r>
      </w:ins>
    </w:p>
    <w:p w14:paraId="5455DC50" w14:textId="77777777" w:rsidR="0031470E" w:rsidRPr="009605F2" w:rsidRDefault="0031470E" w:rsidP="0031470E">
      <w:pPr>
        <w:rPr>
          <w:ins w:id="308" w:author="Vikas Gautam" w:date="2023-01-27T15:57:00Z"/>
          <w:rFonts w:eastAsia="Myriad Pro Light" w:cstheme="minorHAnsi"/>
          <w:lang w:val="en-US"/>
        </w:rPr>
      </w:pPr>
      <w:ins w:id="309" w:author="Vikas Gautam" w:date="2023-01-27T15:57:00Z">
        <w:r w:rsidRPr="009605F2">
          <w:rPr>
            <w:rFonts w:eastAsia="Myriad Pro Light" w:cstheme="minorHAnsi"/>
            <w:lang w:val="en-US"/>
          </w:rPr>
          <w:t xml:space="preserve">Note: Do not provide </w:t>
        </w:r>
        <w:proofErr w:type="spellStart"/>
        <w:r w:rsidRPr="009605F2">
          <w:rPr>
            <w:rFonts w:eastAsia="Myriad Pro Light" w:cstheme="minorHAnsi"/>
            <w:lang w:val="en-US"/>
          </w:rPr>
          <w:t>vTHUNDERPROCESSINGIP</w:t>
        </w:r>
        <w:proofErr w:type="spellEnd"/>
        <w:r w:rsidRPr="009605F2">
          <w:rPr>
            <w:rFonts w:eastAsia="Myriad Pro Light" w:cstheme="minorHAnsi"/>
            <w:lang w:val="en-US"/>
          </w:rPr>
          <w:t xml:space="preserve"> any value</w:t>
        </w:r>
      </w:ins>
    </w:p>
    <w:p w14:paraId="7CF1D495" w14:textId="77777777" w:rsidR="0031470E" w:rsidRDefault="0031470E" w:rsidP="0031470E">
      <w:pPr>
        <w:rPr>
          <w:ins w:id="310" w:author="Vikas Gautam" w:date="2023-01-27T15:57:00Z"/>
          <w:rFonts w:asciiTheme="majorHAnsi" w:eastAsiaTheme="majorEastAsia" w:hAnsiTheme="majorHAnsi" w:cstheme="majorBidi"/>
          <w:szCs w:val="28"/>
          <w:lang w:val="en-US" w:eastAsia="zh-CN"/>
        </w:rPr>
      </w:pPr>
      <w:ins w:id="311" w:author="Vikas Gautam" w:date="2023-01-27T15:57:00Z">
        <w:r w:rsidRPr="007B5364">
          <w:rPr>
            <w:rFonts w:asciiTheme="majorHAnsi" w:eastAsiaTheme="majorEastAsia" w:hAnsiTheme="majorHAnsi" w:cstheme="majorBidi"/>
            <w:noProof/>
            <w:szCs w:val="28"/>
            <w:lang w:val="en-US" w:eastAsia="zh-CN"/>
          </w:rPr>
          <w:lastRenderedPageBreak/>
          <w:drawing>
            <wp:inline distT="0" distB="0" distL="0" distR="0" wp14:anchorId="1A2F864B" wp14:editId="2C3F9B94">
              <wp:extent cx="5731510" cy="2371090"/>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31510" cy="2371090"/>
                      </a:xfrm>
                      <a:prstGeom prst="rect">
                        <a:avLst/>
                      </a:prstGeom>
                    </pic:spPr>
                  </pic:pic>
                </a:graphicData>
              </a:graphic>
            </wp:inline>
          </w:drawing>
        </w:r>
      </w:ins>
    </w:p>
    <w:p w14:paraId="64754B11" w14:textId="77777777" w:rsidR="0031470E" w:rsidRDefault="0031470E" w:rsidP="0031470E">
      <w:pPr>
        <w:rPr>
          <w:ins w:id="312" w:author="Vikas Gautam" w:date="2023-01-27T15:57:00Z"/>
          <w:rFonts w:asciiTheme="majorHAnsi" w:eastAsiaTheme="majorEastAsia" w:hAnsiTheme="majorHAnsi" w:cstheme="majorBidi"/>
          <w:szCs w:val="28"/>
          <w:lang w:val="en-US" w:eastAsia="zh-CN"/>
        </w:rPr>
      </w:pPr>
    </w:p>
    <w:p w14:paraId="02CDBD98" w14:textId="77777777" w:rsidR="0031470E" w:rsidRDefault="0031470E" w:rsidP="0031470E">
      <w:pPr>
        <w:pStyle w:val="Heading3"/>
        <w:rPr>
          <w:ins w:id="313" w:author="Vikas Gautam" w:date="2023-01-27T15:57:00Z"/>
        </w:rPr>
      </w:pPr>
      <w:bookmarkStart w:id="314" w:name="_Toc125728622"/>
      <w:ins w:id="315" w:author="Vikas Gautam" w:date="2023-01-27T15:57:00Z">
        <w:r>
          <w:t>Verify</w:t>
        </w:r>
        <w:bookmarkEnd w:id="314"/>
      </w:ins>
    </w:p>
    <w:p w14:paraId="29EF31B5" w14:textId="77777777" w:rsidR="0031470E" w:rsidRDefault="0031470E" w:rsidP="0031470E">
      <w:pPr>
        <w:rPr>
          <w:ins w:id="316" w:author="Vikas Gautam" w:date="2023-01-27T15:57:00Z"/>
          <w:rFonts w:asciiTheme="majorHAnsi" w:eastAsiaTheme="majorEastAsia" w:hAnsiTheme="majorHAnsi" w:cstheme="majorBidi"/>
          <w:szCs w:val="28"/>
          <w:lang w:val="en-US" w:eastAsia="zh-CN"/>
        </w:rPr>
      </w:pPr>
      <w:ins w:id="317" w:author="Vikas Gautam" w:date="2023-01-27T15:57:00Z">
        <w:r>
          <w:rPr>
            <w:rFonts w:asciiTheme="majorHAnsi" w:eastAsiaTheme="majorEastAsia" w:hAnsiTheme="majorHAnsi" w:cstheme="majorBidi"/>
            <w:szCs w:val="28"/>
            <w:lang w:val="en-US" w:eastAsia="zh-CN"/>
          </w:rPr>
          <w:t>Go Inside Jobs, and check Output</w:t>
        </w:r>
      </w:ins>
    </w:p>
    <w:p w14:paraId="5852BD27" w14:textId="77777777" w:rsidR="0031470E" w:rsidRDefault="0031470E" w:rsidP="0031470E">
      <w:pPr>
        <w:rPr>
          <w:ins w:id="318" w:author="Vikas Gautam" w:date="2023-01-27T15:57:00Z"/>
          <w:rFonts w:asciiTheme="majorHAnsi" w:eastAsiaTheme="majorEastAsia" w:hAnsiTheme="majorHAnsi" w:cstheme="majorBidi"/>
          <w:szCs w:val="28"/>
          <w:lang w:val="en-US" w:eastAsia="zh-CN"/>
        </w:rPr>
      </w:pPr>
      <w:ins w:id="319" w:author="Vikas Gautam" w:date="2023-01-27T15:57:00Z">
        <w:r w:rsidRPr="007B5364">
          <w:rPr>
            <w:rFonts w:asciiTheme="majorHAnsi" w:eastAsiaTheme="majorEastAsia" w:hAnsiTheme="majorHAnsi" w:cstheme="majorBidi"/>
            <w:noProof/>
            <w:szCs w:val="28"/>
            <w:lang w:val="en-US" w:eastAsia="zh-CN"/>
          </w:rPr>
          <w:drawing>
            <wp:inline distT="0" distB="0" distL="0" distR="0" wp14:anchorId="1F403650" wp14:editId="7D7061B7">
              <wp:extent cx="5731510" cy="238696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31510" cy="2386965"/>
                      </a:xfrm>
                      <a:prstGeom prst="rect">
                        <a:avLst/>
                      </a:prstGeom>
                    </pic:spPr>
                  </pic:pic>
                </a:graphicData>
              </a:graphic>
            </wp:inline>
          </w:drawing>
        </w:r>
      </w:ins>
    </w:p>
    <w:bookmarkEnd w:id="288"/>
    <w:p w14:paraId="792F6E2F" w14:textId="1B82F6CF" w:rsidR="0031470E" w:rsidRDefault="0031470E" w:rsidP="0031470E">
      <w:pPr>
        <w:rPr>
          <w:ins w:id="320" w:author="Vikas Gautam" w:date="2023-01-27T16:00:00Z"/>
          <w:rFonts w:asciiTheme="majorHAnsi" w:eastAsiaTheme="majorEastAsia" w:hAnsiTheme="majorHAnsi" w:cstheme="majorBidi"/>
          <w:szCs w:val="28"/>
          <w:lang w:val="en-US" w:eastAsia="zh-CN"/>
        </w:rPr>
      </w:pPr>
    </w:p>
    <w:p w14:paraId="0A432E35" w14:textId="5B32880F" w:rsidR="00FA40A1" w:rsidRPr="00FA40A1" w:rsidRDefault="00FA40A1">
      <w:pPr>
        <w:pStyle w:val="Heading3"/>
        <w:rPr>
          <w:ins w:id="321" w:author="Vikas Gautam" w:date="2023-01-27T16:00:00Z"/>
        </w:rPr>
        <w:pPrChange w:id="322" w:author="Vikas Gautam" w:date="2023-01-27T16:00:00Z">
          <w:pPr/>
        </w:pPrChange>
      </w:pPr>
      <w:bookmarkStart w:id="323" w:name="_Toc125728623"/>
      <w:bookmarkStart w:id="324" w:name="_Hlk125728121"/>
      <w:ins w:id="325" w:author="Vikas Gautam" w:date="2023-01-27T16:00:00Z">
        <w:r w:rsidRPr="00FA40A1">
          <w:t>Cases</w:t>
        </w:r>
        <w:bookmarkEnd w:id="323"/>
      </w:ins>
    </w:p>
    <w:tbl>
      <w:tblPr>
        <w:tblStyle w:val="TableGrid"/>
        <w:tblW w:w="0" w:type="auto"/>
        <w:tblLook w:val="04A0" w:firstRow="1" w:lastRow="0" w:firstColumn="1" w:lastColumn="0" w:noHBand="0" w:noVBand="1"/>
      </w:tblPr>
      <w:tblGrid>
        <w:gridCol w:w="3005"/>
        <w:gridCol w:w="3005"/>
        <w:gridCol w:w="3006"/>
      </w:tblGrid>
      <w:tr w:rsidR="00FA40A1" w14:paraId="16195145" w14:textId="77777777" w:rsidTr="00FA40A1">
        <w:trPr>
          <w:ins w:id="326" w:author="Vikas Gautam" w:date="2023-01-27T16:00:00Z"/>
        </w:trPr>
        <w:tc>
          <w:tcPr>
            <w:tcW w:w="3005" w:type="dxa"/>
          </w:tcPr>
          <w:p w14:paraId="57E250CC" w14:textId="05C67488" w:rsidR="00FA40A1" w:rsidRDefault="00FA40A1" w:rsidP="0031470E">
            <w:pPr>
              <w:rPr>
                <w:ins w:id="327" w:author="Vikas Gautam" w:date="2023-01-27T16:00:00Z"/>
                <w:rFonts w:asciiTheme="majorHAnsi" w:eastAsiaTheme="majorEastAsia" w:hAnsiTheme="majorHAnsi" w:cstheme="majorBidi"/>
                <w:szCs w:val="28"/>
                <w:lang w:val="en-US" w:eastAsia="zh-CN"/>
              </w:rPr>
            </w:pPr>
            <w:ins w:id="328" w:author="Vikas Gautam" w:date="2023-01-27T16:00:00Z">
              <w:r>
                <w:rPr>
                  <w:rFonts w:asciiTheme="majorHAnsi" w:eastAsiaTheme="majorEastAsia" w:hAnsiTheme="majorHAnsi" w:cstheme="majorBidi"/>
                  <w:szCs w:val="28"/>
                  <w:lang w:val="en-US" w:eastAsia="zh-CN"/>
                </w:rPr>
                <w:t>Case</w:t>
              </w:r>
            </w:ins>
          </w:p>
        </w:tc>
        <w:tc>
          <w:tcPr>
            <w:tcW w:w="3005" w:type="dxa"/>
          </w:tcPr>
          <w:p w14:paraId="20428731" w14:textId="4D0A1C9D" w:rsidR="00FA40A1" w:rsidRDefault="00FA40A1" w:rsidP="0031470E">
            <w:pPr>
              <w:rPr>
                <w:ins w:id="329" w:author="Vikas Gautam" w:date="2023-01-27T16:00:00Z"/>
                <w:rFonts w:asciiTheme="majorHAnsi" w:eastAsiaTheme="majorEastAsia" w:hAnsiTheme="majorHAnsi" w:cstheme="majorBidi"/>
                <w:szCs w:val="28"/>
                <w:lang w:val="en-US" w:eastAsia="zh-CN"/>
              </w:rPr>
            </w:pPr>
            <w:ins w:id="330" w:author="Vikas Gautam" w:date="2023-01-27T16:01:00Z">
              <w:r>
                <w:rPr>
                  <w:rFonts w:asciiTheme="majorHAnsi" w:eastAsiaTheme="majorEastAsia" w:hAnsiTheme="majorHAnsi" w:cstheme="majorBidi"/>
                  <w:szCs w:val="28"/>
                  <w:lang w:val="en-US" w:eastAsia="zh-CN"/>
                </w:rPr>
                <w:t>Steps</w:t>
              </w:r>
            </w:ins>
          </w:p>
        </w:tc>
        <w:tc>
          <w:tcPr>
            <w:tcW w:w="3006" w:type="dxa"/>
          </w:tcPr>
          <w:p w14:paraId="3349178D" w14:textId="3EA458C8" w:rsidR="00FA40A1" w:rsidRDefault="00FA40A1" w:rsidP="0031470E">
            <w:pPr>
              <w:rPr>
                <w:ins w:id="331" w:author="Vikas Gautam" w:date="2023-01-27T16:00:00Z"/>
                <w:rFonts w:asciiTheme="majorHAnsi" w:eastAsiaTheme="majorEastAsia" w:hAnsiTheme="majorHAnsi" w:cstheme="majorBidi"/>
                <w:szCs w:val="28"/>
                <w:lang w:val="en-US" w:eastAsia="zh-CN"/>
              </w:rPr>
            </w:pPr>
            <w:ins w:id="332" w:author="Vikas Gautam" w:date="2023-01-27T16:01:00Z">
              <w:r>
                <w:rPr>
                  <w:rFonts w:asciiTheme="majorHAnsi" w:eastAsiaTheme="majorEastAsia" w:hAnsiTheme="majorHAnsi" w:cstheme="majorBidi"/>
                  <w:szCs w:val="28"/>
                  <w:lang w:val="en-US" w:eastAsia="zh-CN"/>
                </w:rPr>
                <w:t>Result</w:t>
              </w:r>
            </w:ins>
          </w:p>
        </w:tc>
      </w:tr>
      <w:tr w:rsidR="00FA40A1" w14:paraId="7E6E2A24" w14:textId="77777777" w:rsidTr="00FA40A1">
        <w:trPr>
          <w:ins w:id="333" w:author="Vikas Gautam" w:date="2023-01-27T16:00:00Z"/>
        </w:trPr>
        <w:tc>
          <w:tcPr>
            <w:tcW w:w="3005" w:type="dxa"/>
          </w:tcPr>
          <w:p w14:paraId="644F7DC2" w14:textId="384071B0" w:rsidR="00FA40A1" w:rsidRPr="00FA40A1" w:rsidRDefault="00FA40A1">
            <w:pPr>
              <w:pStyle w:val="ListParagraph"/>
              <w:numPr>
                <w:ilvl w:val="0"/>
                <w:numId w:val="45"/>
              </w:numPr>
              <w:spacing w:after="0" w:line="240" w:lineRule="auto"/>
              <w:rPr>
                <w:ins w:id="334" w:author="Vikas Gautam" w:date="2023-01-27T16:00:00Z"/>
                <w:rFonts w:asciiTheme="majorHAnsi" w:eastAsiaTheme="majorEastAsia" w:hAnsiTheme="majorHAnsi" w:cstheme="majorBidi"/>
                <w:szCs w:val="28"/>
                <w:rPrChange w:id="335" w:author="Vikas Gautam" w:date="2023-01-27T16:01:00Z">
                  <w:rPr>
                    <w:ins w:id="336" w:author="Vikas Gautam" w:date="2023-01-27T16:00:00Z"/>
                  </w:rPr>
                </w:rPrChange>
              </w:rPr>
              <w:pPrChange w:id="337" w:author="Vikas Gautam" w:date="2023-01-27T16:01:00Z">
                <w:pPr/>
              </w:pPrChange>
            </w:pPr>
            <w:proofErr w:type="spellStart"/>
            <w:ins w:id="338" w:author="Vikas Gautam" w:date="2023-01-27T16:01:00Z">
              <w:r>
                <w:rPr>
                  <w:rFonts w:asciiTheme="majorHAnsi" w:eastAsiaTheme="majorEastAsia" w:hAnsiTheme="majorHAnsi" w:cstheme="majorBidi"/>
                  <w:szCs w:val="28"/>
                </w:rPr>
                <w:t>Autoscale</w:t>
              </w:r>
              <w:proofErr w:type="spellEnd"/>
              <w:r>
                <w:rPr>
                  <w:rFonts w:asciiTheme="majorHAnsi" w:eastAsiaTheme="majorEastAsia" w:hAnsiTheme="majorHAnsi" w:cstheme="majorBidi"/>
                  <w:szCs w:val="28"/>
                </w:rPr>
                <w:t xml:space="preserve">: Password change for newly created </w:t>
              </w:r>
              <w:proofErr w:type="spellStart"/>
              <w:r>
                <w:rPr>
                  <w:rFonts w:asciiTheme="majorHAnsi" w:eastAsiaTheme="majorEastAsia" w:hAnsiTheme="majorHAnsi" w:cstheme="majorBidi"/>
                  <w:szCs w:val="28"/>
                </w:rPr>
                <w:t>vThunder</w:t>
              </w:r>
              <w:proofErr w:type="spellEnd"/>
              <w:r>
                <w:rPr>
                  <w:rFonts w:asciiTheme="majorHAnsi" w:eastAsiaTheme="majorEastAsia" w:hAnsiTheme="majorHAnsi" w:cstheme="majorBidi"/>
                  <w:szCs w:val="28"/>
                </w:rPr>
                <w:t xml:space="preserve"> instance by scale out.</w:t>
              </w:r>
            </w:ins>
          </w:p>
        </w:tc>
        <w:tc>
          <w:tcPr>
            <w:tcW w:w="3005" w:type="dxa"/>
          </w:tcPr>
          <w:p w14:paraId="5898766F" w14:textId="31751842" w:rsidR="00FA40A1" w:rsidRDefault="00FA40A1" w:rsidP="0031470E">
            <w:pPr>
              <w:rPr>
                <w:ins w:id="339" w:author="Vikas Gautam" w:date="2023-01-27T16:00:00Z"/>
                <w:rFonts w:asciiTheme="majorHAnsi" w:eastAsiaTheme="majorEastAsia" w:hAnsiTheme="majorHAnsi" w:cstheme="majorBidi"/>
                <w:szCs w:val="28"/>
                <w:lang w:val="en-US" w:eastAsia="zh-CN"/>
              </w:rPr>
            </w:pPr>
            <w:ins w:id="340" w:author="Vikas Gautam" w:date="2023-01-27T16:01:00Z">
              <w:r>
                <w:rPr>
                  <w:rFonts w:asciiTheme="majorHAnsi" w:eastAsiaTheme="majorEastAsia" w:hAnsiTheme="majorHAnsi" w:cstheme="majorBidi"/>
                  <w:szCs w:val="28"/>
                  <w:lang w:val="en-US" w:eastAsia="zh-CN"/>
                </w:rPr>
                <w:t>VMSS will automat</w:t>
              </w:r>
            </w:ins>
            <w:ins w:id="341" w:author="Vikas Gautam" w:date="2023-01-27T16:02:00Z">
              <w:r>
                <w:rPr>
                  <w:rFonts w:asciiTheme="majorHAnsi" w:eastAsiaTheme="majorEastAsia" w:hAnsiTheme="majorHAnsi" w:cstheme="majorBidi"/>
                  <w:szCs w:val="28"/>
                  <w:lang w:val="en-US" w:eastAsia="zh-CN"/>
                </w:rPr>
                <w:t>ically scale out based on CPU metric threshold.</w:t>
              </w:r>
            </w:ins>
          </w:p>
        </w:tc>
        <w:tc>
          <w:tcPr>
            <w:tcW w:w="3006" w:type="dxa"/>
          </w:tcPr>
          <w:p w14:paraId="26CA10B6" w14:textId="77777777" w:rsidR="00FA40A1" w:rsidRDefault="00FA40A1" w:rsidP="0031470E">
            <w:pPr>
              <w:rPr>
                <w:ins w:id="342" w:author="Vikas Gautam" w:date="2023-01-27T16:02:00Z"/>
                <w:rFonts w:asciiTheme="majorHAnsi" w:eastAsiaTheme="majorEastAsia" w:hAnsiTheme="majorHAnsi" w:cstheme="majorBidi"/>
                <w:szCs w:val="28"/>
                <w:lang w:val="en-US" w:eastAsia="zh-CN"/>
              </w:rPr>
            </w:pPr>
            <w:ins w:id="343" w:author="Vikas Gautam" w:date="2023-01-27T16:02:00Z">
              <w:r>
                <w:rPr>
                  <w:rFonts w:asciiTheme="majorHAnsi" w:eastAsiaTheme="majorEastAsia" w:hAnsiTheme="majorHAnsi" w:cstheme="majorBidi"/>
                  <w:szCs w:val="28"/>
                  <w:lang w:val="en-US" w:eastAsia="zh-CN"/>
                </w:rPr>
                <w:t xml:space="preserve">New </w:t>
              </w:r>
              <w:proofErr w:type="spellStart"/>
              <w:r>
                <w:rPr>
                  <w:rFonts w:asciiTheme="majorHAnsi" w:eastAsiaTheme="majorEastAsia" w:hAnsiTheme="majorHAnsi" w:cstheme="majorBidi"/>
                  <w:szCs w:val="28"/>
                  <w:lang w:val="en-US" w:eastAsia="zh-CN"/>
                </w:rPr>
                <w:t>vThunder</w:t>
              </w:r>
              <w:proofErr w:type="spellEnd"/>
              <w:r>
                <w:rPr>
                  <w:rFonts w:asciiTheme="majorHAnsi" w:eastAsiaTheme="majorEastAsia" w:hAnsiTheme="majorHAnsi" w:cstheme="majorBidi"/>
                  <w:szCs w:val="28"/>
                  <w:lang w:val="en-US" w:eastAsia="zh-CN"/>
                </w:rPr>
                <w:t xml:space="preserve"> will have same password as existing </w:t>
              </w:r>
              <w:proofErr w:type="spellStart"/>
              <w:r>
                <w:rPr>
                  <w:rFonts w:asciiTheme="majorHAnsi" w:eastAsiaTheme="majorEastAsia" w:hAnsiTheme="majorHAnsi" w:cstheme="majorBidi"/>
                  <w:szCs w:val="28"/>
                  <w:lang w:val="en-US" w:eastAsia="zh-CN"/>
                </w:rPr>
                <w:t>vThunder</w:t>
              </w:r>
              <w:proofErr w:type="spellEnd"/>
              <w:r>
                <w:rPr>
                  <w:rFonts w:asciiTheme="majorHAnsi" w:eastAsiaTheme="majorEastAsia" w:hAnsiTheme="majorHAnsi" w:cstheme="majorBidi"/>
                  <w:szCs w:val="28"/>
                  <w:lang w:val="en-US" w:eastAsia="zh-CN"/>
                </w:rPr>
                <w:t xml:space="preserve"> instances.</w:t>
              </w:r>
            </w:ins>
          </w:p>
          <w:p w14:paraId="6C045CEF" w14:textId="16843F8B" w:rsidR="00FA40A1" w:rsidRDefault="00FA40A1" w:rsidP="0031470E">
            <w:pPr>
              <w:rPr>
                <w:ins w:id="344" w:author="Vikas Gautam" w:date="2023-01-27T16:00:00Z"/>
                <w:rFonts w:asciiTheme="majorHAnsi" w:eastAsiaTheme="majorEastAsia" w:hAnsiTheme="majorHAnsi" w:cstheme="majorBidi"/>
                <w:szCs w:val="28"/>
                <w:lang w:val="en-US" w:eastAsia="zh-CN"/>
              </w:rPr>
            </w:pPr>
            <w:ins w:id="345" w:author="Vikas Gautam" w:date="2023-01-27T16:02:00Z">
              <w:r>
                <w:rPr>
                  <w:rFonts w:asciiTheme="majorHAnsi" w:eastAsiaTheme="majorEastAsia" w:hAnsiTheme="majorHAnsi" w:cstheme="majorBidi"/>
                  <w:szCs w:val="28"/>
                  <w:lang w:val="en-US" w:eastAsia="zh-CN"/>
                </w:rPr>
                <w:t xml:space="preserve">Password for new </w:t>
              </w:r>
              <w:proofErr w:type="spellStart"/>
              <w:r>
                <w:rPr>
                  <w:rFonts w:asciiTheme="majorHAnsi" w:eastAsiaTheme="majorEastAsia" w:hAnsiTheme="majorHAnsi" w:cstheme="majorBidi"/>
                  <w:szCs w:val="28"/>
                  <w:lang w:val="en-US" w:eastAsia="zh-CN"/>
                </w:rPr>
                <w:t>vThunders</w:t>
              </w:r>
              <w:proofErr w:type="spellEnd"/>
              <w:r>
                <w:rPr>
                  <w:rFonts w:asciiTheme="majorHAnsi" w:eastAsiaTheme="majorEastAsia" w:hAnsiTheme="majorHAnsi" w:cstheme="majorBidi"/>
                  <w:szCs w:val="28"/>
                  <w:lang w:val="en-US" w:eastAsia="zh-CN"/>
                </w:rPr>
                <w:t xml:space="preserve"> will be taken from automati</w:t>
              </w:r>
            </w:ins>
            <w:ins w:id="346" w:author="Vikas Gautam" w:date="2023-01-27T16:03:00Z">
              <w:r>
                <w:rPr>
                  <w:rFonts w:asciiTheme="majorHAnsi" w:eastAsiaTheme="majorEastAsia" w:hAnsiTheme="majorHAnsi" w:cstheme="majorBidi"/>
                  <w:szCs w:val="28"/>
                  <w:lang w:val="en-US" w:eastAsia="zh-CN"/>
                </w:rPr>
                <w:t xml:space="preserve">on account variable </w:t>
              </w:r>
              <w:proofErr w:type="spellStart"/>
              <w:r>
                <w:rPr>
                  <w:rFonts w:asciiTheme="majorHAnsi" w:eastAsiaTheme="majorEastAsia" w:hAnsiTheme="majorHAnsi" w:cstheme="majorBidi"/>
                  <w:szCs w:val="28"/>
                  <w:lang w:val="en-US" w:eastAsia="zh-CN"/>
                </w:rPr>
                <w:t>vThCurrentPassword</w:t>
              </w:r>
              <w:proofErr w:type="spellEnd"/>
              <w:r>
                <w:rPr>
                  <w:rFonts w:asciiTheme="majorHAnsi" w:eastAsiaTheme="majorEastAsia" w:hAnsiTheme="majorHAnsi" w:cstheme="majorBidi"/>
                  <w:szCs w:val="28"/>
                  <w:lang w:val="en-US" w:eastAsia="zh-CN"/>
                </w:rPr>
                <w:t>.</w:t>
              </w:r>
            </w:ins>
          </w:p>
        </w:tc>
      </w:tr>
      <w:tr w:rsidR="00FA40A1" w14:paraId="6A80AB84" w14:textId="77777777" w:rsidTr="00FA40A1">
        <w:trPr>
          <w:ins w:id="347" w:author="Vikas Gautam" w:date="2023-01-27T16:00:00Z"/>
        </w:trPr>
        <w:tc>
          <w:tcPr>
            <w:tcW w:w="3005" w:type="dxa"/>
          </w:tcPr>
          <w:p w14:paraId="6353A7E1" w14:textId="5E265635" w:rsidR="00FA40A1" w:rsidRPr="00FA40A1" w:rsidRDefault="00FA40A1">
            <w:pPr>
              <w:pStyle w:val="ListParagraph"/>
              <w:numPr>
                <w:ilvl w:val="0"/>
                <w:numId w:val="45"/>
              </w:numPr>
              <w:spacing w:after="0" w:line="240" w:lineRule="auto"/>
              <w:rPr>
                <w:ins w:id="348" w:author="Vikas Gautam" w:date="2023-01-27T16:00:00Z"/>
                <w:rFonts w:asciiTheme="majorHAnsi" w:eastAsiaTheme="majorEastAsia" w:hAnsiTheme="majorHAnsi" w:cstheme="majorBidi"/>
                <w:szCs w:val="28"/>
                <w:rPrChange w:id="349" w:author="Vikas Gautam" w:date="2023-01-27T16:03:00Z">
                  <w:rPr>
                    <w:ins w:id="350" w:author="Vikas Gautam" w:date="2023-01-27T16:00:00Z"/>
                  </w:rPr>
                </w:rPrChange>
              </w:rPr>
              <w:pPrChange w:id="351" w:author="Vikas Gautam" w:date="2023-01-27T16:03:00Z">
                <w:pPr/>
              </w:pPrChange>
            </w:pPr>
            <w:ins w:id="352" w:author="Vikas Gautam" w:date="2023-01-27T16:03:00Z">
              <w:r>
                <w:rPr>
                  <w:rFonts w:asciiTheme="majorHAnsi" w:eastAsiaTheme="majorEastAsia" w:hAnsiTheme="majorHAnsi" w:cstheme="majorBidi"/>
                  <w:szCs w:val="28"/>
                </w:rPr>
                <w:lastRenderedPageBreak/>
                <w:t xml:space="preserve">On Demand Password Change for all existing </w:t>
              </w:r>
              <w:proofErr w:type="spellStart"/>
              <w:r>
                <w:rPr>
                  <w:rFonts w:asciiTheme="majorHAnsi" w:eastAsiaTheme="majorEastAsia" w:hAnsiTheme="majorHAnsi" w:cstheme="majorBidi"/>
                  <w:szCs w:val="28"/>
                </w:rPr>
                <w:t>vThunder</w:t>
              </w:r>
              <w:proofErr w:type="spellEnd"/>
              <w:r>
                <w:rPr>
                  <w:rFonts w:asciiTheme="majorHAnsi" w:eastAsiaTheme="majorEastAsia" w:hAnsiTheme="majorHAnsi" w:cstheme="majorBidi"/>
                  <w:szCs w:val="28"/>
                </w:rPr>
                <w:t xml:space="preserve"> instances</w:t>
              </w:r>
            </w:ins>
          </w:p>
        </w:tc>
        <w:tc>
          <w:tcPr>
            <w:tcW w:w="3005" w:type="dxa"/>
          </w:tcPr>
          <w:p w14:paraId="21030657" w14:textId="17DDFD31" w:rsidR="00FA40A1" w:rsidRDefault="00FA40A1" w:rsidP="0031470E">
            <w:pPr>
              <w:rPr>
                <w:ins w:id="353" w:author="Vikas Gautam" w:date="2023-01-27T16:06:00Z"/>
                <w:rFonts w:asciiTheme="majorHAnsi" w:eastAsiaTheme="majorEastAsia" w:hAnsiTheme="majorHAnsi" w:cstheme="majorBidi"/>
                <w:szCs w:val="28"/>
                <w:lang w:val="en-US" w:eastAsia="zh-CN"/>
              </w:rPr>
            </w:pPr>
            <w:ins w:id="354" w:author="Vikas Gautam" w:date="2023-01-27T16:06:00Z">
              <w:r>
                <w:rPr>
                  <w:rFonts w:asciiTheme="majorHAnsi" w:eastAsiaTheme="majorEastAsia" w:hAnsiTheme="majorHAnsi" w:cstheme="majorBidi"/>
                  <w:szCs w:val="28"/>
                  <w:lang w:val="en-US" w:eastAsia="zh-CN"/>
                </w:rPr>
                <w:t>1. Update</w:t>
              </w:r>
            </w:ins>
            <w:ins w:id="355" w:author="Vikas Gautam" w:date="2023-01-27T16:07:00Z">
              <w:r>
                <w:rPr>
                  <w:rFonts w:asciiTheme="majorHAnsi" w:eastAsiaTheme="majorEastAsia" w:hAnsiTheme="majorHAnsi" w:cstheme="majorBidi"/>
                  <w:szCs w:val="28"/>
                  <w:lang w:val="en-US" w:eastAsia="zh-CN"/>
                </w:rPr>
                <w:t xml:space="preserve"> “</w:t>
              </w:r>
              <w:proofErr w:type="spellStart"/>
              <w:r>
                <w:rPr>
                  <w:rFonts w:ascii="Segoe UI" w:hAnsi="Segoe UI" w:cs="Segoe UI"/>
                  <w:color w:val="323130"/>
                  <w:sz w:val="20"/>
                  <w:szCs w:val="20"/>
                  <w:shd w:val="clear" w:color="auto" w:fill="F3F2F1"/>
                </w:rPr>
                <w:t>vThNewPassApplyFlag</w:t>
              </w:r>
              <w:proofErr w:type="spellEnd"/>
              <w:r>
                <w:rPr>
                  <w:rFonts w:asciiTheme="majorHAnsi" w:eastAsiaTheme="majorEastAsia" w:hAnsiTheme="majorHAnsi" w:cstheme="majorBidi"/>
                  <w:szCs w:val="28"/>
                  <w:lang w:val="en-US" w:eastAsia="zh-CN"/>
                </w:rPr>
                <w:t>” to “True”</w:t>
              </w:r>
            </w:ins>
          </w:p>
          <w:p w14:paraId="1E618A16" w14:textId="68D33EC8" w:rsidR="00FA40A1" w:rsidRDefault="00FA40A1" w:rsidP="0031470E">
            <w:pPr>
              <w:rPr>
                <w:ins w:id="356" w:author="Vikas Gautam" w:date="2023-01-27T16:05:00Z"/>
                <w:rFonts w:asciiTheme="majorHAnsi" w:eastAsiaTheme="majorEastAsia" w:hAnsiTheme="majorHAnsi" w:cstheme="majorBidi"/>
                <w:szCs w:val="28"/>
                <w:lang w:val="en-US" w:eastAsia="zh-CN"/>
              </w:rPr>
            </w:pPr>
            <w:ins w:id="357" w:author="Vikas Gautam" w:date="2023-01-27T16:07:00Z">
              <w:r>
                <w:rPr>
                  <w:rFonts w:asciiTheme="majorHAnsi" w:eastAsiaTheme="majorEastAsia" w:hAnsiTheme="majorHAnsi" w:cstheme="majorBidi"/>
                  <w:szCs w:val="28"/>
                  <w:lang w:val="en-US" w:eastAsia="zh-CN"/>
                </w:rPr>
                <w:t xml:space="preserve">2. </w:t>
              </w:r>
            </w:ins>
            <w:ins w:id="358" w:author="Vikas Gautam" w:date="2023-01-27T16:03:00Z">
              <w:r>
                <w:rPr>
                  <w:rFonts w:asciiTheme="majorHAnsi" w:eastAsiaTheme="majorEastAsia" w:hAnsiTheme="majorHAnsi" w:cstheme="majorBidi"/>
                  <w:szCs w:val="28"/>
                  <w:lang w:val="en-US" w:eastAsia="zh-CN"/>
                </w:rPr>
                <w:t>Go inside automation account -&gt;</w:t>
              </w:r>
            </w:ins>
            <w:ins w:id="359" w:author="Vikas Gautam" w:date="2023-01-27T16:04:00Z">
              <w:r>
                <w:rPr>
                  <w:rFonts w:asciiTheme="majorHAnsi" w:eastAsiaTheme="majorEastAsia" w:hAnsiTheme="majorHAnsi" w:cstheme="majorBidi"/>
                  <w:szCs w:val="28"/>
                  <w:lang w:val="en-US" w:eastAsia="zh-CN"/>
                </w:rPr>
                <w:t xml:space="preserve"> runbooks -&gt; </w:t>
              </w:r>
            </w:ins>
            <w:ins w:id="360" w:author="Vikas Gautam" w:date="2023-01-27T16:05:00Z">
              <w:r>
                <w:rPr>
                  <w:rFonts w:asciiTheme="majorHAnsi" w:eastAsiaTheme="majorEastAsia" w:hAnsiTheme="majorHAnsi" w:cstheme="majorBidi"/>
                  <w:szCs w:val="28"/>
                  <w:lang w:val="en-US" w:eastAsia="zh-CN"/>
                </w:rPr>
                <w:t>C</w:t>
              </w:r>
            </w:ins>
            <w:ins w:id="361" w:author="Vikas Gautam" w:date="2023-01-27T16:04:00Z">
              <w:r>
                <w:rPr>
                  <w:rFonts w:asciiTheme="majorHAnsi" w:eastAsiaTheme="majorEastAsia" w:hAnsiTheme="majorHAnsi" w:cstheme="majorBidi"/>
                  <w:szCs w:val="28"/>
                  <w:lang w:val="en-US" w:eastAsia="zh-CN"/>
                </w:rPr>
                <w:t>hange</w:t>
              </w:r>
            </w:ins>
            <w:ins w:id="362" w:author="Vikas Gautam" w:date="2023-01-27T16:05:00Z">
              <w:r>
                <w:rPr>
                  <w:rFonts w:asciiTheme="majorHAnsi" w:eastAsiaTheme="majorEastAsia" w:hAnsiTheme="majorHAnsi" w:cstheme="majorBidi"/>
                  <w:szCs w:val="28"/>
                  <w:lang w:val="en-US" w:eastAsia="zh-CN"/>
                </w:rPr>
                <w:t>-P</w:t>
              </w:r>
            </w:ins>
            <w:ins w:id="363" w:author="Vikas Gautam" w:date="2023-01-27T16:04:00Z">
              <w:r>
                <w:rPr>
                  <w:rFonts w:asciiTheme="majorHAnsi" w:eastAsiaTheme="majorEastAsia" w:hAnsiTheme="majorHAnsi" w:cstheme="majorBidi"/>
                  <w:szCs w:val="28"/>
                  <w:lang w:val="en-US" w:eastAsia="zh-CN"/>
                </w:rPr>
                <w:t>assword</w:t>
              </w:r>
            </w:ins>
            <w:ins w:id="364" w:author="Vikas Gautam" w:date="2023-01-27T16:05:00Z">
              <w:r>
                <w:rPr>
                  <w:rFonts w:asciiTheme="majorHAnsi" w:eastAsiaTheme="majorEastAsia" w:hAnsiTheme="majorHAnsi" w:cstheme="majorBidi"/>
                  <w:szCs w:val="28"/>
                  <w:lang w:val="en-US" w:eastAsia="zh-CN"/>
                </w:rPr>
                <w:t>-Config -&gt; Start</w:t>
              </w:r>
            </w:ins>
          </w:p>
          <w:p w14:paraId="4B233D82" w14:textId="77777777" w:rsidR="00FA40A1" w:rsidRDefault="00FA40A1" w:rsidP="0031470E">
            <w:pPr>
              <w:rPr>
                <w:ins w:id="365" w:author="Vikas Gautam" w:date="2023-01-27T16:05:00Z"/>
                <w:rFonts w:asciiTheme="majorHAnsi" w:eastAsiaTheme="majorEastAsia" w:hAnsiTheme="majorHAnsi" w:cstheme="majorBidi"/>
                <w:szCs w:val="28"/>
                <w:lang w:val="en-US" w:eastAsia="zh-CN"/>
              </w:rPr>
            </w:pPr>
          </w:p>
          <w:p w14:paraId="1B5C45DF" w14:textId="5E356C51" w:rsidR="00FA40A1" w:rsidRDefault="00FA40A1" w:rsidP="0031470E">
            <w:pPr>
              <w:rPr>
                <w:ins w:id="366" w:author="Vikas Gautam" w:date="2023-01-27T16:00:00Z"/>
                <w:rFonts w:asciiTheme="majorHAnsi" w:eastAsiaTheme="majorEastAsia" w:hAnsiTheme="majorHAnsi" w:cstheme="majorBidi"/>
                <w:szCs w:val="28"/>
                <w:lang w:val="en-US" w:eastAsia="zh-CN"/>
              </w:rPr>
            </w:pPr>
            <w:ins w:id="367" w:author="Vikas Gautam" w:date="2023-01-27T16:05:00Z">
              <w:r>
                <w:rPr>
                  <w:rFonts w:asciiTheme="majorHAnsi" w:eastAsiaTheme="majorEastAsia" w:hAnsiTheme="majorHAnsi" w:cstheme="majorBidi"/>
                  <w:szCs w:val="28"/>
                  <w:lang w:val="en-US" w:eastAsia="zh-CN"/>
                </w:rPr>
                <w:t>Note: do not provide any input value</w:t>
              </w:r>
            </w:ins>
          </w:p>
        </w:tc>
        <w:tc>
          <w:tcPr>
            <w:tcW w:w="3006" w:type="dxa"/>
          </w:tcPr>
          <w:p w14:paraId="3DF13B67" w14:textId="5DC37E9B" w:rsidR="00FA40A1" w:rsidRDefault="00FA40A1" w:rsidP="0031470E">
            <w:pPr>
              <w:rPr>
                <w:ins w:id="368" w:author="Vikas Gautam" w:date="2023-01-27T16:00:00Z"/>
                <w:rFonts w:asciiTheme="majorHAnsi" w:eastAsiaTheme="majorEastAsia" w:hAnsiTheme="majorHAnsi" w:cstheme="majorBidi"/>
                <w:szCs w:val="28"/>
                <w:lang w:val="en-US" w:eastAsia="zh-CN"/>
              </w:rPr>
            </w:pPr>
            <w:ins w:id="369" w:author="Vikas Gautam" w:date="2023-01-27T16:05:00Z">
              <w:r>
                <w:rPr>
                  <w:rFonts w:asciiTheme="majorHAnsi" w:eastAsiaTheme="majorEastAsia" w:hAnsiTheme="majorHAnsi" w:cstheme="majorBidi"/>
                  <w:szCs w:val="28"/>
                  <w:lang w:val="en-US" w:eastAsia="zh-CN"/>
                </w:rPr>
                <w:t xml:space="preserve">All existing </w:t>
              </w:r>
              <w:proofErr w:type="spellStart"/>
              <w:r>
                <w:rPr>
                  <w:rFonts w:asciiTheme="majorHAnsi" w:eastAsiaTheme="majorEastAsia" w:hAnsiTheme="majorHAnsi" w:cstheme="majorBidi"/>
                  <w:szCs w:val="28"/>
                  <w:lang w:val="en-US" w:eastAsia="zh-CN"/>
                </w:rPr>
                <w:t>vThunder</w:t>
              </w:r>
            </w:ins>
            <w:proofErr w:type="spellEnd"/>
            <w:ins w:id="370" w:author="Vikas Gautam" w:date="2023-01-27T16:06:00Z">
              <w:r>
                <w:rPr>
                  <w:rFonts w:asciiTheme="majorHAnsi" w:eastAsiaTheme="majorEastAsia" w:hAnsiTheme="majorHAnsi" w:cstheme="majorBidi"/>
                  <w:szCs w:val="28"/>
                  <w:lang w:val="en-US" w:eastAsia="zh-CN"/>
                </w:rPr>
                <w:t xml:space="preserve"> instances password will be updated to new password provide by user inside automation account variable </w:t>
              </w:r>
              <w:proofErr w:type="spellStart"/>
              <w:r>
                <w:rPr>
                  <w:rFonts w:asciiTheme="majorHAnsi" w:eastAsiaTheme="majorEastAsia" w:hAnsiTheme="majorHAnsi" w:cstheme="majorBidi"/>
                  <w:szCs w:val="28"/>
                  <w:lang w:val="en-US" w:eastAsia="zh-CN"/>
                </w:rPr>
                <w:t>vThNewPassword</w:t>
              </w:r>
            </w:ins>
            <w:proofErr w:type="spellEnd"/>
          </w:p>
        </w:tc>
      </w:tr>
    </w:tbl>
    <w:p w14:paraId="74ECF349" w14:textId="77777777" w:rsidR="00FA40A1" w:rsidRPr="009605F2" w:rsidRDefault="00FA40A1" w:rsidP="0031470E">
      <w:pPr>
        <w:rPr>
          <w:ins w:id="371" w:author="Vikas Gautam" w:date="2023-01-27T15:57:00Z"/>
          <w:rFonts w:asciiTheme="majorHAnsi" w:eastAsiaTheme="majorEastAsia" w:hAnsiTheme="majorHAnsi" w:cstheme="majorBidi"/>
          <w:szCs w:val="28"/>
          <w:lang w:val="en-US" w:eastAsia="zh-CN"/>
        </w:rPr>
      </w:pPr>
    </w:p>
    <w:p w14:paraId="66B78685" w14:textId="78065248" w:rsidR="0018119C" w:rsidRPr="00897B00" w:rsidRDefault="009F31C2" w:rsidP="00897B00">
      <w:pPr>
        <w:pStyle w:val="Heading2"/>
        <w:rPr>
          <w:sz w:val="30"/>
          <w:szCs w:val="30"/>
        </w:rPr>
      </w:pPr>
      <w:bookmarkStart w:id="372" w:name="_Toc125728624"/>
      <w:bookmarkEnd w:id="324"/>
      <w:r>
        <w:rPr>
          <w:sz w:val="30"/>
          <w:szCs w:val="30"/>
        </w:rPr>
        <w:t xml:space="preserve">Chapter </w:t>
      </w:r>
      <w:ins w:id="373" w:author="Vikas Gautam" w:date="2023-01-27T15:57:00Z">
        <w:r w:rsidR="0031470E">
          <w:rPr>
            <w:sz w:val="30"/>
            <w:szCs w:val="30"/>
          </w:rPr>
          <w:t>5</w:t>
        </w:r>
      </w:ins>
      <w:del w:id="374" w:author="Vikas Gautam" w:date="2023-01-27T15:57:00Z">
        <w:r w:rsidR="00F83E96" w:rsidDel="0031470E">
          <w:rPr>
            <w:sz w:val="30"/>
            <w:szCs w:val="30"/>
          </w:rPr>
          <w:delText>4</w:delText>
        </w:r>
      </w:del>
      <w:r w:rsidR="005708B2" w:rsidRPr="00EB5611">
        <w:rPr>
          <w:sz w:val="30"/>
          <w:szCs w:val="30"/>
        </w:rPr>
        <w:t xml:space="preserve"> </w:t>
      </w:r>
      <w:r w:rsidR="00A32B1E">
        <w:rPr>
          <w:sz w:val="30"/>
          <w:szCs w:val="30"/>
        </w:rPr>
        <w:t>–</w:t>
      </w:r>
      <w:r w:rsidR="005708B2" w:rsidRPr="00EB5611">
        <w:rPr>
          <w:sz w:val="30"/>
          <w:szCs w:val="30"/>
        </w:rPr>
        <w:t xml:space="preserve"> </w:t>
      </w:r>
      <w:r w:rsidR="00A32B1E">
        <w:rPr>
          <w:sz w:val="30"/>
          <w:szCs w:val="30"/>
        </w:rPr>
        <w:t xml:space="preserve">Enable </w:t>
      </w:r>
      <w:r w:rsidR="009B72F3">
        <w:rPr>
          <w:sz w:val="30"/>
          <w:szCs w:val="30"/>
        </w:rPr>
        <w:t>Autoscaling</w:t>
      </w:r>
      <w:bookmarkEnd w:id="372"/>
      <w:r w:rsidR="009B72F3">
        <w:rPr>
          <w:sz w:val="30"/>
          <w:szCs w:val="30"/>
        </w:rPr>
        <w:t xml:space="preserve"> </w:t>
      </w:r>
    </w:p>
    <w:p w14:paraId="28110B0E" w14:textId="22DED8DE" w:rsidR="0018119C" w:rsidRDefault="000A457C" w:rsidP="004A6A05">
      <w:pPr>
        <w:spacing w:after="40"/>
      </w:pPr>
      <w:r>
        <w:t>There are two options for autoscaling.</w:t>
      </w:r>
      <w:r w:rsidR="000737A0">
        <w:t xml:space="preserve"> We </w:t>
      </w:r>
      <w:r w:rsidR="00482346">
        <w:t>must</w:t>
      </w:r>
      <w:r w:rsidR="000737A0">
        <w:t xml:space="preserve"> </w:t>
      </w:r>
      <w:r w:rsidR="000737A0" w:rsidRPr="000737A0">
        <w:rPr>
          <w:highlight w:val="cyan"/>
        </w:rPr>
        <w:t xml:space="preserve">select </w:t>
      </w:r>
      <w:r w:rsidR="005224A8" w:rsidRPr="000737A0">
        <w:rPr>
          <w:highlight w:val="cyan"/>
        </w:rPr>
        <w:t>anyone</w:t>
      </w:r>
      <w:r w:rsidR="000737A0" w:rsidRPr="000737A0">
        <w:rPr>
          <w:highlight w:val="cyan"/>
        </w:rPr>
        <w:t>.</w:t>
      </w:r>
    </w:p>
    <w:p w14:paraId="58C99D34" w14:textId="3752A40D" w:rsidR="004A6A05" w:rsidRDefault="004A6A05" w:rsidP="004A6A05">
      <w:pPr>
        <w:spacing w:after="40"/>
      </w:pPr>
      <w:r w:rsidRPr="004A6A05">
        <w:t xml:space="preserve">1. </w:t>
      </w:r>
      <w:hyperlink w:anchor="_1._Autoscaling_&amp;" w:history="1">
        <w:r w:rsidRPr="006A6A7C">
          <w:rPr>
            <w:rStyle w:val="Hyperlink"/>
          </w:rPr>
          <w:t>Autoscaling &amp; Log Monitoring using Agent Setup:</w:t>
        </w:r>
      </w:hyperlink>
    </w:p>
    <w:p w14:paraId="639696C7" w14:textId="7A738659" w:rsidR="004A6A05" w:rsidRDefault="004A6A05" w:rsidP="004A6A05">
      <w:pPr>
        <w:spacing w:after="40"/>
      </w:pPr>
      <w:r>
        <w:t xml:space="preserve">    Included:</w:t>
      </w:r>
    </w:p>
    <w:p w14:paraId="29CAD282" w14:textId="2B709D82" w:rsidR="004A6A05" w:rsidRDefault="0081382D" w:rsidP="004A6A05">
      <w:pPr>
        <w:pStyle w:val="ListParagraph"/>
        <w:numPr>
          <w:ilvl w:val="0"/>
          <w:numId w:val="41"/>
        </w:numPr>
        <w:spacing w:after="40"/>
      </w:pPr>
      <w:r>
        <w:t xml:space="preserve">Collects </w:t>
      </w:r>
      <w:r w:rsidR="00E84F31">
        <w:t xml:space="preserve">custom </w:t>
      </w:r>
      <w:r w:rsidR="004A6A05">
        <w:t xml:space="preserve">metrics </w:t>
      </w:r>
      <w:r>
        <w:t xml:space="preserve">of </w:t>
      </w:r>
      <w:proofErr w:type="spellStart"/>
      <w:r>
        <w:t>vThunder</w:t>
      </w:r>
      <w:proofErr w:type="spellEnd"/>
      <w:r>
        <w:t xml:space="preserve"> and publish into azure application insight service and </w:t>
      </w:r>
      <w:r w:rsidR="00412795">
        <w:t xml:space="preserve">same metrics can be used along with </w:t>
      </w:r>
      <w:proofErr w:type="spellStart"/>
      <w:r>
        <w:t>vmss</w:t>
      </w:r>
      <w:proofErr w:type="spellEnd"/>
      <w:r>
        <w:t xml:space="preserve"> rule</w:t>
      </w:r>
      <w:r w:rsidR="00412795">
        <w:t xml:space="preserve"> </w:t>
      </w:r>
      <w:r w:rsidR="0085729E">
        <w:t>for autoscaling</w:t>
      </w:r>
      <w:r>
        <w:t>.</w:t>
      </w:r>
    </w:p>
    <w:p w14:paraId="26616EAD" w14:textId="47B876F1" w:rsidR="0081382D" w:rsidRDefault="0081382D" w:rsidP="004A6A05">
      <w:pPr>
        <w:pStyle w:val="ListParagraph"/>
        <w:numPr>
          <w:ilvl w:val="0"/>
          <w:numId w:val="41"/>
        </w:numPr>
        <w:spacing w:after="40"/>
      </w:pPr>
      <w:r>
        <w:t>CPU utilization alerts can be scheduled</w:t>
      </w:r>
      <w:r w:rsidR="00412795">
        <w:t xml:space="preserve"> using </w:t>
      </w:r>
      <w:proofErr w:type="spellStart"/>
      <w:r w:rsidR="00412795">
        <w:t>vmss</w:t>
      </w:r>
      <w:proofErr w:type="spellEnd"/>
      <w:r w:rsidR="00412795">
        <w:t xml:space="preserve"> alert rule</w:t>
      </w:r>
      <w:r>
        <w:t>.</w:t>
      </w:r>
    </w:p>
    <w:p w14:paraId="48BAFD1D" w14:textId="0689F8DA" w:rsidR="004A6A05" w:rsidRDefault="006A6A7C" w:rsidP="004A6A05">
      <w:pPr>
        <w:pStyle w:val="ListParagraph"/>
        <w:numPr>
          <w:ilvl w:val="0"/>
          <w:numId w:val="41"/>
        </w:numPr>
        <w:spacing w:after="40"/>
      </w:pPr>
      <w:r>
        <w:t>CPU utilization of thunder</w:t>
      </w:r>
      <w:r w:rsidR="004A6A05">
        <w:t xml:space="preserve"> can be viewed in azure application insight console.</w:t>
      </w:r>
    </w:p>
    <w:p w14:paraId="7715F3FD" w14:textId="20D41BEB" w:rsidR="00E84F31" w:rsidRDefault="00E84F31" w:rsidP="004A6A05">
      <w:pPr>
        <w:pStyle w:val="ListParagraph"/>
        <w:numPr>
          <w:ilvl w:val="0"/>
          <w:numId w:val="41"/>
        </w:numPr>
        <w:spacing w:after="40"/>
      </w:pPr>
      <w:proofErr w:type="spellStart"/>
      <w:r>
        <w:t>vThunder</w:t>
      </w:r>
      <w:proofErr w:type="spellEnd"/>
      <w:r>
        <w:t xml:space="preserve"> logs can be viewed in azure log analytics workspace.</w:t>
      </w:r>
    </w:p>
    <w:p w14:paraId="6BAF3C29" w14:textId="39A837A9" w:rsidR="004A6A05" w:rsidRDefault="004A6A05" w:rsidP="004A6A05">
      <w:pPr>
        <w:spacing w:after="40"/>
      </w:pPr>
      <w:r>
        <w:t>2</w:t>
      </w:r>
      <w:r w:rsidRPr="004A6A05">
        <w:t xml:space="preserve">. </w:t>
      </w:r>
      <w:hyperlink w:anchor="_2._Autoscaling_using" w:history="1">
        <w:r w:rsidRPr="006A6A7C">
          <w:rPr>
            <w:rStyle w:val="Hyperlink"/>
          </w:rPr>
          <w:t>Autoscaling using Azure Functions Setup</w:t>
        </w:r>
      </w:hyperlink>
    </w:p>
    <w:p w14:paraId="6B3B6A0E" w14:textId="77777777" w:rsidR="00E84F31" w:rsidRDefault="00E84F31" w:rsidP="00E84F31">
      <w:pPr>
        <w:spacing w:after="40"/>
      </w:pPr>
      <w:r>
        <w:t xml:space="preserve">    Included:</w:t>
      </w:r>
    </w:p>
    <w:p w14:paraId="61609A3D" w14:textId="2CEF530E" w:rsidR="00E84F31" w:rsidRDefault="00412795" w:rsidP="00E84F31">
      <w:pPr>
        <w:pStyle w:val="ListParagraph"/>
        <w:numPr>
          <w:ilvl w:val="0"/>
          <w:numId w:val="42"/>
        </w:numPr>
        <w:spacing w:after="40"/>
      </w:pPr>
      <w:r>
        <w:t xml:space="preserve">Custom azure functions </w:t>
      </w:r>
      <w:r w:rsidR="00597845">
        <w:t>collect</w:t>
      </w:r>
      <w:r>
        <w:t xml:space="preserve"> </w:t>
      </w:r>
      <w:proofErr w:type="spellStart"/>
      <w:r>
        <w:t>cpu</w:t>
      </w:r>
      <w:proofErr w:type="spellEnd"/>
      <w:r>
        <w:t xml:space="preserve"> utilization</w:t>
      </w:r>
      <w:r w:rsidR="00597845">
        <w:t xml:space="preserve"> metrics</w:t>
      </w:r>
      <w:r>
        <w:t xml:space="preserve"> and does autoscaling</w:t>
      </w:r>
      <w:r w:rsidR="00597845">
        <w:t xml:space="preserve"> on its own</w:t>
      </w:r>
      <w:r w:rsidR="00E84F31">
        <w:t>.</w:t>
      </w:r>
    </w:p>
    <w:p w14:paraId="3B694885" w14:textId="77777777" w:rsidR="001A3796" w:rsidRDefault="001A3796" w:rsidP="001A3796">
      <w:pPr>
        <w:spacing w:after="40"/>
      </w:pPr>
    </w:p>
    <w:p w14:paraId="1506B9CB" w14:textId="35791FE6" w:rsidR="00E84F31" w:rsidRPr="007906D7" w:rsidRDefault="00E84F31" w:rsidP="00E84F31">
      <w:pPr>
        <w:spacing w:after="40"/>
        <w:rPr>
          <w:color w:val="538135" w:themeColor="accent6" w:themeShade="BF"/>
        </w:rPr>
      </w:pPr>
      <w:r w:rsidRPr="007906D7">
        <w:rPr>
          <w:color w:val="538135" w:themeColor="accent6" w:themeShade="BF"/>
        </w:rPr>
        <w:t xml:space="preserve">A10 Networks supports and recommend with option #1. </w:t>
      </w:r>
      <w:hyperlink w:anchor="_1._Autoscaling_using_1" w:history="1">
        <w:r w:rsidRPr="00CE7FB9">
          <w:rPr>
            <w:rStyle w:val="Hyperlink"/>
            <w:color w:val="034990" w:themeColor="hyperlink" w:themeShade="BF"/>
          </w:rPr>
          <w:t>Autoscaling</w:t>
        </w:r>
        <w:r w:rsidR="00490446" w:rsidRPr="00CE7FB9">
          <w:rPr>
            <w:rStyle w:val="Hyperlink"/>
            <w:color w:val="034990" w:themeColor="hyperlink" w:themeShade="BF"/>
          </w:rPr>
          <w:t xml:space="preserve"> </w:t>
        </w:r>
        <w:r w:rsidRPr="00CE7FB9">
          <w:rPr>
            <w:rStyle w:val="Hyperlink"/>
            <w:color w:val="034990" w:themeColor="hyperlink" w:themeShade="BF"/>
          </w:rPr>
          <w:t>with agent setup</w:t>
        </w:r>
        <w:r w:rsidR="00490446" w:rsidRPr="00CE7FB9">
          <w:rPr>
            <w:rStyle w:val="Hyperlink"/>
            <w:color w:val="034990" w:themeColor="hyperlink" w:themeShade="BF"/>
          </w:rPr>
          <w:t>.</w:t>
        </w:r>
      </w:hyperlink>
    </w:p>
    <w:p w14:paraId="04234191" w14:textId="77777777" w:rsidR="00E84F31" w:rsidRDefault="00E84F31" w:rsidP="00E84F31">
      <w:pPr>
        <w:spacing w:after="40"/>
      </w:pPr>
    </w:p>
    <w:p w14:paraId="06D9427A" w14:textId="0215CC75" w:rsidR="002265CF" w:rsidRPr="000E4DDA" w:rsidRDefault="00674D19" w:rsidP="000E4DDA">
      <w:pPr>
        <w:pStyle w:val="Heading3"/>
        <w:rPr>
          <w:color w:val="2F5496" w:themeColor="accent1" w:themeShade="BF"/>
          <w:sz w:val="28"/>
          <w:szCs w:val="28"/>
        </w:rPr>
      </w:pPr>
      <w:bookmarkStart w:id="375" w:name="_1._Autoscaling_using_1"/>
      <w:bookmarkStart w:id="376" w:name="_2._Autoscaling_&amp;"/>
      <w:bookmarkStart w:id="377" w:name="_1._Autoscaling_&amp;"/>
      <w:bookmarkStart w:id="378" w:name="_Toc111127794"/>
      <w:bookmarkStart w:id="379" w:name="_Toc125728625"/>
      <w:bookmarkEnd w:id="375"/>
      <w:bookmarkEnd w:id="376"/>
      <w:bookmarkEnd w:id="377"/>
      <w:r>
        <w:rPr>
          <w:color w:val="2F5496" w:themeColor="accent1" w:themeShade="BF"/>
          <w:sz w:val="28"/>
          <w:szCs w:val="28"/>
        </w:rPr>
        <w:t>1</w:t>
      </w:r>
      <w:r w:rsidR="000E4DDA">
        <w:rPr>
          <w:color w:val="2F5496" w:themeColor="accent1" w:themeShade="BF"/>
          <w:sz w:val="28"/>
          <w:szCs w:val="28"/>
        </w:rPr>
        <w:t xml:space="preserve">. </w:t>
      </w:r>
      <w:r w:rsidR="004444F1" w:rsidRPr="000E4DDA">
        <w:rPr>
          <w:color w:val="2F5496" w:themeColor="accent1" w:themeShade="BF"/>
          <w:sz w:val="28"/>
          <w:szCs w:val="28"/>
        </w:rPr>
        <w:t xml:space="preserve">Autoscaling </w:t>
      </w:r>
      <w:r w:rsidR="000E4DDA">
        <w:rPr>
          <w:color w:val="2F5496" w:themeColor="accent1" w:themeShade="BF"/>
          <w:sz w:val="28"/>
          <w:szCs w:val="28"/>
        </w:rPr>
        <w:t xml:space="preserve">&amp; Log Monitoring </w:t>
      </w:r>
      <w:r w:rsidR="004444F1" w:rsidRPr="000E4DDA">
        <w:rPr>
          <w:color w:val="2F5496" w:themeColor="accent1" w:themeShade="BF"/>
          <w:sz w:val="28"/>
          <w:szCs w:val="28"/>
        </w:rPr>
        <w:t xml:space="preserve">using </w:t>
      </w:r>
      <w:r w:rsidR="00CC78EA" w:rsidRPr="000E4DDA">
        <w:rPr>
          <w:color w:val="2F5496" w:themeColor="accent1" w:themeShade="BF"/>
          <w:sz w:val="28"/>
          <w:szCs w:val="28"/>
        </w:rPr>
        <w:t>Agent</w:t>
      </w:r>
      <w:r w:rsidR="002D14C5" w:rsidRPr="000E4DDA">
        <w:rPr>
          <w:color w:val="2F5496" w:themeColor="accent1" w:themeShade="BF"/>
          <w:sz w:val="28"/>
          <w:szCs w:val="28"/>
        </w:rPr>
        <w:t xml:space="preserve"> </w:t>
      </w:r>
      <w:r w:rsidR="00CC78EA" w:rsidRPr="000E4DDA">
        <w:rPr>
          <w:color w:val="2F5496" w:themeColor="accent1" w:themeShade="BF"/>
          <w:sz w:val="28"/>
          <w:szCs w:val="28"/>
        </w:rPr>
        <w:t>Setup</w:t>
      </w:r>
      <w:bookmarkEnd w:id="378"/>
      <w:r w:rsidR="00E5136B" w:rsidRPr="000E4DDA">
        <w:rPr>
          <w:color w:val="2F5496" w:themeColor="accent1" w:themeShade="BF"/>
          <w:sz w:val="28"/>
          <w:szCs w:val="28"/>
        </w:rPr>
        <w:t>.</w:t>
      </w:r>
      <w:bookmarkEnd w:id="379"/>
    </w:p>
    <w:p w14:paraId="3BBE678C" w14:textId="563CAF2E" w:rsidR="00914379" w:rsidRPr="00B11172" w:rsidRDefault="002265CF" w:rsidP="009B5FE3">
      <w:r>
        <w:t xml:space="preserve">PowerShell template to Install </w:t>
      </w:r>
      <w:proofErr w:type="spellStart"/>
      <w:r>
        <w:t>fluentbit</w:t>
      </w:r>
      <w:proofErr w:type="spellEnd"/>
      <w:r>
        <w:t xml:space="preserve"> and </w:t>
      </w:r>
      <w:proofErr w:type="spellStart"/>
      <w:r>
        <w:t>telegraf</w:t>
      </w:r>
      <w:proofErr w:type="spellEnd"/>
      <w:r>
        <w:t xml:space="preserve"> agent in VM</w:t>
      </w:r>
    </w:p>
    <w:p w14:paraId="6F7BC8A1" w14:textId="0D277237" w:rsidR="002265CF" w:rsidRDefault="00A04D69" w:rsidP="009B5FE3">
      <w:pPr>
        <w:pStyle w:val="Heading4"/>
        <w:rPr>
          <w:i w:val="0"/>
          <w:iCs w:val="0"/>
          <w:color w:val="1F3763" w:themeColor="accent1" w:themeShade="7F"/>
        </w:rPr>
      </w:pPr>
      <w:r>
        <w:rPr>
          <w:i w:val="0"/>
          <w:iCs w:val="0"/>
          <w:color w:val="1F3763" w:themeColor="accent1" w:themeShade="7F"/>
        </w:rPr>
        <w:t>Configure</w:t>
      </w:r>
    </w:p>
    <w:p w14:paraId="6F84B56D" w14:textId="77777777" w:rsidR="00F461F6" w:rsidRDefault="003555C4" w:rsidP="009B5FE3">
      <w:pPr>
        <w:rPr>
          <w:lang w:val="en-US" w:eastAsia="zh-CN"/>
        </w:rPr>
      </w:pPr>
      <w:r>
        <w:rPr>
          <w:lang w:val="en-US" w:eastAsia="zh-CN"/>
        </w:rPr>
        <w:t xml:space="preserve">We need to configure below </w:t>
      </w:r>
      <w:r w:rsidR="00F461F6">
        <w:rPr>
          <w:lang w:val="en-US" w:eastAsia="zh-CN"/>
        </w:rPr>
        <w:t>files,</w:t>
      </w:r>
    </w:p>
    <w:p w14:paraId="3D554F65" w14:textId="2B3D3BFC" w:rsidR="003555C4" w:rsidRPr="003555C4" w:rsidRDefault="00F461F6" w:rsidP="00F461F6">
      <w:pPr>
        <w:ind w:firstLine="720"/>
        <w:rPr>
          <w:lang w:val="en-US" w:eastAsia="zh-CN"/>
        </w:rPr>
      </w:pPr>
      <w:r>
        <w:rPr>
          <w:lang w:val="en-US" w:eastAsia="zh-CN"/>
        </w:rPr>
        <w:t xml:space="preserve">1. </w:t>
      </w:r>
      <w:r w:rsidR="00E64C37">
        <w:rPr>
          <w:lang w:val="en-US" w:eastAsia="zh-CN"/>
        </w:rPr>
        <w:t>PS</w:t>
      </w:r>
      <w:r w:rsidR="003555C4" w:rsidRPr="003555C4">
        <w:rPr>
          <w:lang w:val="en-US" w:eastAsia="zh-CN"/>
        </w:rPr>
        <w:t>_TMPL_3NIC_NVM_VMSS_LOG_AGENT_SHELL_SCRIPT.sh</w:t>
      </w:r>
    </w:p>
    <w:p w14:paraId="1108C86D" w14:textId="63CD0C10" w:rsidR="00C46390" w:rsidRPr="00C46390" w:rsidRDefault="002265CF" w:rsidP="00125572">
      <w:pPr>
        <w:pStyle w:val="ListParagraph"/>
        <w:numPr>
          <w:ilvl w:val="0"/>
          <w:numId w:val="43"/>
        </w:numPr>
      </w:pPr>
      <w:r w:rsidRPr="00895F29">
        <w:lastRenderedPageBreak/>
        <w:t xml:space="preserve">Update </w:t>
      </w:r>
      <w:proofErr w:type="spellStart"/>
      <w:r w:rsidRPr="00895F29">
        <w:t>customer_id</w:t>
      </w:r>
      <w:proofErr w:type="spellEnd"/>
      <w:r w:rsidRPr="00895F29">
        <w:t xml:space="preserve"> and </w:t>
      </w:r>
      <w:proofErr w:type="spellStart"/>
      <w:r w:rsidRPr="00895F29">
        <w:t>shared_key</w:t>
      </w:r>
      <w:proofErr w:type="spellEnd"/>
      <w:r w:rsidR="00C46390" w:rsidRPr="00DD3D98">
        <w:rPr>
          <w:noProof/>
          <w:lang w:val="en-IN" w:eastAsia="en-IN"/>
        </w:rPr>
        <w:drawing>
          <wp:inline distT="0" distB="0" distL="0" distR="0" wp14:anchorId="38EF4DE5" wp14:editId="4F8C1784">
            <wp:extent cx="4906108" cy="653351"/>
            <wp:effectExtent l="0" t="0" r="0" b="0"/>
            <wp:docPr id="77" name="Picture 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Text&#10;&#10;Description automatically generated"/>
                    <pic:cNvPicPr/>
                  </pic:nvPicPr>
                  <pic:blipFill>
                    <a:blip r:embed="rId149"/>
                    <a:stretch>
                      <a:fillRect/>
                    </a:stretch>
                  </pic:blipFill>
                  <pic:spPr>
                    <a:xfrm>
                      <a:off x="0" y="0"/>
                      <a:ext cx="4939575" cy="657808"/>
                    </a:xfrm>
                    <a:prstGeom prst="rect">
                      <a:avLst/>
                    </a:prstGeom>
                  </pic:spPr>
                </pic:pic>
              </a:graphicData>
            </a:graphic>
          </wp:inline>
        </w:drawing>
      </w:r>
    </w:p>
    <w:p w14:paraId="18FDC4A2" w14:textId="77777777" w:rsidR="00C46390" w:rsidRDefault="00C46390" w:rsidP="00F2023A">
      <w:pPr>
        <w:pStyle w:val="ListParagraph"/>
        <w:ind w:left="1440"/>
      </w:pPr>
      <w:proofErr w:type="spellStart"/>
      <w:r w:rsidRPr="00B82543">
        <w:t>customer_id</w:t>
      </w:r>
      <w:proofErr w:type="spellEnd"/>
      <w:r>
        <w:t xml:space="preserve"> is </w:t>
      </w:r>
      <w:r w:rsidRPr="00744D12">
        <w:t>workspace</w:t>
      </w:r>
      <w:r>
        <w:t xml:space="preserve"> ID</w:t>
      </w:r>
    </w:p>
    <w:p w14:paraId="5A6D35D2" w14:textId="77777777" w:rsidR="00C46390" w:rsidRDefault="00C46390" w:rsidP="00F2023A">
      <w:pPr>
        <w:pStyle w:val="ListParagraph"/>
        <w:ind w:left="1440"/>
      </w:pPr>
      <w:proofErr w:type="spellStart"/>
      <w:r>
        <w:t>shared_key</w:t>
      </w:r>
      <w:proofErr w:type="spellEnd"/>
      <w:r>
        <w:t xml:space="preserve"> is primary key</w:t>
      </w:r>
    </w:p>
    <w:p w14:paraId="2AB69142" w14:textId="71A19EEC" w:rsidR="00C46390" w:rsidRPr="00C46390" w:rsidRDefault="00D435DF" w:rsidP="00F2023A">
      <w:pPr>
        <w:pStyle w:val="ListParagraph"/>
        <w:ind w:left="1440"/>
      </w:pPr>
      <w:r w:rsidRPr="00D435DF">
        <w:rPr>
          <w:noProof/>
          <w:lang w:val="en-IN" w:eastAsia="en-IN"/>
        </w:rPr>
        <w:drawing>
          <wp:inline distT="0" distB="0" distL="0" distR="0" wp14:anchorId="605ABDCA" wp14:editId="290B2995">
            <wp:extent cx="5731510" cy="3362960"/>
            <wp:effectExtent l="0" t="0" r="254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31510" cy="3362960"/>
                    </a:xfrm>
                    <a:prstGeom prst="rect">
                      <a:avLst/>
                    </a:prstGeom>
                  </pic:spPr>
                </pic:pic>
              </a:graphicData>
            </a:graphic>
          </wp:inline>
        </w:drawing>
      </w:r>
    </w:p>
    <w:p w14:paraId="2C604001" w14:textId="77777777" w:rsidR="00C46390" w:rsidRDefault="00C46390" w:rsidP="00C46390">
      <w:pPr>
        <w:pStyle w:val="ListParagraph"/>
        <w:ind w:left="1440"/>
      </w:pPr>
    </w:p>
    <w:p w14:paraId="185A1497" w14:textId="607B45D0" w:rsidR="003755EB" w:rsidRDefault="003755EB" w:rsidP="009B5FE3">
      <w:pPr>
        <w:pStyle w:val="ListParagraph"/>
        <w:numPr>
          <w:ilvl w:val="0"/>
          <w:numId w:val="43"/>
        </w:numPr>
      </w:pPr>
      <w:r>
        <w:t xml:space="preserve">Update </w:t>
      </w:r>
      <w:proofErr w:type="spellStart"/>
      <w:r w:rsidR="00EA269F" w:rsidRPr="00EA269F">
        <w:t>app_insights_</w:t>
      </w:r>
      <w:r w:rsidR="00CF68FB">
        <w:t>k</w:t>
      </w:r>
      <w:r w:rsidR="00EA269F" w:rsidRPr="00EA269F">
        <w:t>ey</w:t>
      </w:r>
      <w:proofErr w:type="spellEnd"/>
      <w:r w:rsidR="00307A4B">
        <w:t xml:space="preserve"> </w:t>
      </w:r>
      <w:r w:rsidR="00610D2C">
        <w:t>is instrumentation key</w:t>
      </w:r>
    </w:p>
    <w:p w14:paraId="67A8F532" w14:textId="128516C0" w:rsidR="007E5247" w:rsidRDefault="00AC1189" w:rsidP="00F2023A">
      <w:pPr>
        <w:pStyle w:val="ListParagraph"/>
        <w:ind w:firstLine="720"/>
      </w:pPr>
      <w:r w:rsidRPr="00AC1189">
        <w:rPr>
          <w:noProof/>
          <w:lang w:val="en-IN" w:eastAsia="en-IN"/>
        </w:rPr>
        <w:drawing>
          <wp:inline distT="0" distB="0" distL="0" distR="0" wp14:anchorId="088D76E3" wp14:editId="361691D2">
            <wp:extent cx="4320914" cy="312447"/>
            <wp:effectExtent l="0" t="0" r="381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320914" cy="312447"/>
                    </a:xfrm>
                    <a:prstGeom prst="rect">
                      <a:avLst/>
                    </a:prstGeom>
                  </pic:spPr>
                </pic:pic>
              </a:graphicData>
            </a:graphic>
          </wp:inline>
        </w:drawing>
      </w:r>
    </w:p>
    <w:p w14:paraId="4EBD65E4" w14:textId="356E468F" w:rsidR="00B23612" w:rsidRDefault="006F4380" w:rsidP="00F2023A">
      <w:pPr>
        <w:ind w:left="720" w:firstLine="720"/>
      </w:pPr>
      <w:r w:rsidRPr="006F4380">
        <w:rPr>
          <w:noProof/>
          <w:lang w:eastAsia="en-IN"/>
        </w:rPr>
        <w:drawing>
          <wp:inline distT="0" distB="0" distL="0" distR="0" wp14:anchorId="6295B4BD" wp14:editId="0A263773">
            <wp:extent cx="5731510" cy="113284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31510" cy="1132840"/>
                    </a:xfrm>
                    <a:prstGeom prst="rect">
                      <a:avLst/>
                    </a:prstGeom>
                  </pic:spPr>
                </pic:pic>
              </a:graphicData>
            </a:graphic>
          </wp:inline>
        </w:drawing>
      </w:r>
    </w:p>
    <w:p w14:paraId="1C5C2037" w14:textId="77777777" w:rsidR="007A4412" w:rsidRDefault="007A4412" w:rsidP="00F2023A">
      <w:pPr>
        <w:ind w:left="720" w:firstLine="720"/>
      </w:pPr>
    </w:p>
    <w:p w14:paraId="581AC718" w14:textId="2B386DF3" w:rsidR="003E2819" w:rsidRDefault="007A4412" w:rsidP="00AF71CC">
      <w:pPr>
        <w:pStyle w:val="ListParagraph"/>
        <w:numPr>
          <w:ilvl w:val="0"/>
          <w:numId w:val="43"/>
        </w:numPr>
      </w:pPr>
      <w:r>
        <w:t xml:space="preserve">Update </w:t>
      </w:r>
      <w:r w:rsidR="00CF0ACC" w:rsidRPr="00CF0ACC">
        <w:t>AZURE_CLIENT_ID</w:t>
      </w:r>
      <w:r w:rsidR="00CF0ACC">
        <w:t xml:space="preserve">, </w:t>
      </w:r>
      <w:r w:rsidR="00CF0ACC" w:rsidRPr="00CF0ACC">
        <w:t>AZURE_TENANT_ID</w:t>
      </w:r>
      <w:r w:rsidR="007D2020">
        <w:t xml:space="preserve">, </w:t>
      </w:r>
      <w:r w:rsidR="007D2020" w:rsidRPr="007D2020">
        <w:t>AZURE_CLIENT_SECRET</w:t>
      </w:r>
    </w:p>
    <w:p w14:paraId="2EDECE5B" w14:textId="2B372EF2" w:rsidR="004B42C1" w:rsidRDefault="0011097B" w:rsidP="00D02B03">
      <w:pPr>
        <w:pStyle w:val="ListParagraph"/>
        <w:ind w:left="1440"/>
      </w:pPr>
      <w:r w:rsidRPr="0011097B">
        <w:rPr>
          <w:noProof/>
          <w:lang w:val="en-IN" w:eastAsia="en-IN"/>
        </w:rPr>
        <w:drawing>
          <wp:inline distT="0" distB="0" distL="0" distR="0" wp14:anchorId="509FAF6C" wp14:editId="47E45D9D">
            <wp:extent cx="5731510" cy="246380"/>
            <wp:effectExtent l="0" t="0" r="254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31510" cy="246380"/>
                    </a:xfrm>
                    <a:prstGeom prst="rect">
                      <a:avLst/>
                    </a:prstGeom>
                  </pic:spPr>
                </pic:pic>
              </a:graphicData>
            </a:graphic>
          </wp:inline>
        </w:drawing>
      </w:r>
    </w:p>
    <w:p w14:paraId="7F10D6AC" w14:textId="552B6B24" w:rsidR="0011097B" w:rsidRDefault="0011097B" w:rsidP="00D02B03">
      <w:pPr>
        <w:pStyle w:val="ListParagraph"/>
        <w:ind w:left="1440"/>
      </w:pPr>
      <w:r w:rsidRPr="0011097B">
        <w:rPr>
          <w:noProof/>
          <w:lang w:val="en-IN" w:eastAsia="en-IN"/>
        </w:rPr>
        <w:drawing>
          <wp:inline distT="0" distB="0" distL="0" distR="0" wp14:anchorId="5BA72574" wp14:editId="3654ACE8">
            <wp:extent cx="4663844" cy="243861"/>
            <wp:effectExtent l="0" t="0" r="381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663844" cy="243861"/>
                    </a:xfrm>
                    <a:prstGeom prst="rect">
                      <a:avLst/>
                    </a:prstGeom>
                  </pic:spPr>
                </pic:pic>
              </a:graphicData>
            </a:graphic>
          </wp:inline>
        </w:drawing>
      </w:r>
    </w:p>
    <w:p w14:paraId="10134BA3" w14:textId="36FCCA28" w:rsidR="00B23612" w:rsidRDefault="009B2355" w:rsidP="009B2355">
      <w:pPr>
        <w:pStyle w:val="ListParagraph"/>
        <w:ind w:left="1080" w:firstLine="360"/>
      </w:pPr>
      <w:r w:rsidRPr="009B2355">
        <w:rPr>
          <w:noProof/>
          <w:lang w:val="en-IN" w:eastAsia="en-IN"/>
        </w:rPr>
        <w:drawing>
          <wp:inline distT="0" distB="0" distL="0" distR="0" wp14:anchorId="2536485A" wp14:editId="2E826DE7">
            <wp:extent cx="5265876" cy="251482"/>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265876" cy="251482"/>
                    </a:xfrm>
                    <a:prstGeom prst="rect">
                      <a:avLst/>
                    </a:prstGeom>
                  </pic:spPr>
                </pic:pic>
              </a:graphicData>
            </a:graphic>
          </wp:inline>
        </w:drawing>
      </w:r>
    </w:p>
    <w:p w14:paraId="1AE426E4" w14:textId="77777777" w:rsidR="00FD1B8A" w:rsidRDefault="00FD1B8A" w:rsidP="009B2355">
      <w:pPr>
        <w:pStyle w:val="ListParagraph"/>
        <w:ind w:left="1080" w:firstLine="360"/>
      </w:pPr>
    </w:p>
    <w:p w14:paraId="0468E3B8" w14:textId="75E2D0F9" w:rsidR="007A27EF" w:rsidRDefault="007A27EF" w:rsidP="00E40539">
      <w:pPr>
        <w:pStyle w:val="ListParagraph"/>
        <w:numPr>
          <w:ilvl w:val="0"/>
          <w:numId w:val="2"/>
        </w:numPr>
      </w:pPr>
      <w:proofErr w:type="spellStart"/>
      <w:r w:rsidRPr="00835EDF">
        <w:t>get_cpu_param.json</w:t>
      </w:r>
      <w:proofErr w:type="spellEnd"/>
    </w:p>
    <w:p w14:paraId="23D928D6" w14:textId="77777777" w:rsidR="0020671B" w:rsidRDefault="0020671B" w:rsidP="00337E1B">
      <w:pPr>
        <w:pStyle w:val="ListParagraph"/>
        <w:ind w:left="786"/>
      </w:pPr>
      <w:r>
        <w:t xml:space="preserve">file path: </w:t>
      </w:r>
      <w:r w:rsidRPr="00835EDF">
        <w:t>a10-azure-arm-templates-internal/plugins/telegraf/plugins/inputs/customplugin/get_cpu_param.json</w:t>
      </w:r>
    </w:p>
    <w:p w14:paraId="11F879E4" w14:textId="5D8A3CBA" w:rsidR="007A27EF" w:rsidRDefault="00456706" w:rsidP="00E63C8F">
      <w:pPr>
        <w:pStyle w:val="ListParagraph"/>
        <w:ind w:left="786"/>
      </w:pPr>
      <w:r w:rsidRPr="00456706">
        <w:rPr>
          <w:noProof/>
          <w:lang w:val="en-IN" w:eastAsia="en-IN"/>
        </w:rPr>
        <w:drawing>
          <wp:inline distT="0" distB="0" distL="0" distR="0" wp14:anchorId="1B4899DE" wp14:editId="4B439B83">
            <wp:extent cx="4747671" cy="1044030"/>
            <wp:effectExtent l="0" t="0" r="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747671" cy="1044030"/>
                    </a:xfrm>
                    <a:prstGeom prst="rect">
                      <a:avLst/>
                    </a:prstGeom>
                  </pic:spPr>
                </pic:pic>
              </a:graphicData>
            </a:graphic>
          </wp:inline>
        </w:drawing>
      </w:r>
    </w:p>
    <w:p w14:paraId="20B02727" w14:textId="77777777" w:rsidR="00CF2583" w:rsidRPr="00796B55" w:rsidRDefault="00CF2583" w:rsidP="009B5FE3">
      <w:pPr>
        <w:pStyle w:val="Heading4"/>
        <w:rPr>
          <w:i w:val="0"/>
          <w:iCs w:val="0"/>
          <w:color w:val="1F3763" w:themeColor="accent1" w:themeShade="7F"/>
        </w:rPr>
      </w:pPr>
      <w:r>
        <w:rPr>
          <w:i w:val="0"/>
          <w:iCs w:val="0"/>
          <w:color w:val="1F3763" w:themeColor="accent1" w:themeShade="7F"/>
        </w:rPr>
        <w:t>Install</w:t>
      </w:r>
    </w:p>
    <w:p w14:paraId="4D697A6B" w14:textId="61A75659" w:rsidR="009B5FE3" w:rsidRPr="00EA0EE1" w:rsidRDefault="00A1261C" w:rsidP="009B5FE3">
      <w:pPr>
        <w:rPr>
          <w:i/>
          <w:iCs/>
          <w:color w:val="FF0000"/>
        </w:rPr>
      </w:pPr>
      <w:r w:rsidRPr="00EA0EE1">
        <w:rPr>
          <w:color w:val="FF0000"/>
        </w:rPr>
        <w:t>.\PS</w:t>
      </w:r>
      <w:r w:rsidR="00CF2583" w:rsidRPr="00EA0EE1">
        <w:rPr>
          <w:color w:val="FF0000"/>
        </w:rPr>
        <w:t xml:space="preserve">_TMPL_3NIC_NVM_VMSS_LOG_AGENT_VM_5.ps1 </w:t>
      </w:r>
    </w:p>
    <w:p w14:paraId="29773010" w14:textId="75D77A15" w:rsidR="00C458C8" w:rsidRPr="00DD7888" w:rsidRDefault="00D70C14" w:rsidP="009B5FE3">
      <w:pPr>
        <w:rPr>
          <w:i/>
          <w:iCs/>
          <w:color w:val="4472C4" w:themeColor="accent1"/>
        </w:rPr>
      </w:pPr>
      <w:r>
        <w:t>After successfully execution, w</w:t>
      </w:r>
      <w:r w:rsidR="00C458C8">
        <w:t xml:space="preserve">ait for 5-10 mins </w:t>
      </w:r>
      <w:r w:rsidR="00154BED">
        <w:t xml:space="preserve">before </w:t>
      </w:r>
      <w:r>
        <w:t>st</w:t>
      </w:r>
      <w:r w:rsidR="00154BED">
        <w:t>arts to ver</w:t>
      </w:r>
      <w:r w:rsidR="005A042F">
        <w:t>ify</w:t>
      </w:r>
      <w:r w:rsidR="00C458C8">
        <w:t>.</w:t>
      </w:r>
    </w:p>
    <w:p w14:paraId="6A987722" w14:textId="7DFCA15D" w:rsidR="002265CF" w:rsidRPr="00B11DD1" w:rsidRDefault="002265CF" w:rsidP="00B11DD1">
      <w:pPr>
        <w:pStyle w:val="Heading4"/>
        <w:rPr>
          <w:i w:val="0"/>
          <w:iCs w:val="0"/>
          <w:color w:val="1F3763" w:themeColor="accent1" w:themeShade="7F"/>
        </w:rPr>
      </w:pPr>
      <w:r w:rsidRPr="00B11DD1">
        <w:rPr>
          <w:i w:val="0"/>
          <w:iCs w:val="0"/>
          <w:color w:val="1F3763" w:themeColor="accent1" w:themeShade="7F"/>
        </w:rPr>
        <w:t>Verify</w:t>
      </w:r>
    </w:p>
    <w:p w14:paraId="07EA91EB" w14:textId="106ECCC9" w:rsidR="0026052D" w:rsidRDefault="0029519A" w:rsidP="00B11DD1">
      <w:pPr>
        <w:pStyle w:val="ListParagraph"/>
        <w:numPr>
          <w:ilvl w:val="0"/>
          <w:numId w:val="12"/>
        </w:numPr>
        <w:ind w:left="360"/>
      </w:pPr>
      <w:r>
        <w:t xml:space="preserve">Check </w:t>
      </w:r>
      <w:r w:rsidR="00C6136F" w:rsidRPr="00C6136F">
        <w:t>PS_TMPL_3NIC_NVM_VMSS_LOG_AGENT_SHELL_SCRIPT.sh</w:t>
      </w:r>
      <w:r w:rsidR="00C6136F">
        <w:t xml:space="preserve"> </w:t>
      </w:r>
      <w:r>
        <w:t xml:space="preserve">file uploaded </w:t>
      </w:r>
      <w:r w:rsidR="00AB4EB6">
        <w:t>successfully</w:t>
      </w:r>
      <w:r w:rsidR="00BE366C">
        <w:t>.</w:t>
      </w:r>
    </w:p>
    <w:p w14:paraId="17276B90" w14:textId="77777777" w:rsidR="00AC3D41" w:rsidRPr="00AE6C9D" w:rsidRDefault="002265CF" w:rsidP="00AE6C9D">
      <w:pPr>
        <w:pStyle w:val="BodyText"/>
      </w:pPr>
      <w:r w:rsidRPr="00AE6C9D">
        <w:t xml:space="preserve">Go to the azure portal -&gt; Storage Account -&gt; Containers -&gt; </w:t>
      </w:r>
      <w:proofErr w:type="spellStart"/>
      <w:r w:rsidR="00AC3D41" w:rsidRPr="00AE6C9D">
        <w:t>vth</w:t>
      </w:r>
      <w:proofErr w:type="spellEnd"/>
      <w:r w:rsidR="00AC3D41" w:rsidRPr="00AE6C9D">
        <w:t>-agent-</w:t>
      </w:r>
      <w:proofErr w:type="spellStart"/>
      <w:r w:rsidR="00AC3D41" w:rsidRPr="00AE6C9D">
        <w:t>cont</w:t>
      </w:r>
      <w:proofErr w:type="spellEnd"/>
    </w:p>
    <w:p w14:paraId="269C70E3" w14:textId="6DD06BCF" w:rsidR="002265CF" w:rsidRDefault="00D12D0A" w:rsidP="00C20403">
      <w:pPr>
        <w:rPr>
          <w:lang w:val="en-US" w:eastAsia="zh-CN"/>
        </w:rPr>
      </w:pPr>
      <w:r w:rsidRPr="00D12D0A">
        <w:rPr>
          <w:noProof/>
          <w:lang w:eastAsia="en-IN"/>
        </w:rPr>
        <w:drawing>
          <wp:inline distT="0" distB="0" distL="0" distR="0" wp14:anchorId="6FC4C634" wp14:editId="54966FCD">
            <wp:extent cx="4637512" cy="2582333"/>
            <wp:effectExtent l="0" t="0" r="0"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653886" cy="2591450"/>
                    </a:xfrm>
                    <a:prstGeom prst="rect">
                      <a:avLst/>
                    </a:prstGeom>
                  </pic:spPr>
                </pic:pic>
              </a:graphicData>
            </a:graphic>
          </wp:inline>
        </w:drawing>
      </w:r>
    </w:p>
    <w:p w14:paraId="5048A227" w14:textId="15A8AF4A" w:rsidR="0044744C" w:rsidRDefault="00D33316" w:rsidP="00770544">
      <w:pPr>
        <w:pStyle w:val="ListParagraph"/>
        <w:numPr>
          <w:ilvl w:val="0"/>
          <w:numId w:val="12"/>
        </w:numPr>
        <w:ind w:left="360"/>
      </w:pPr>
      <w:r>
        <w:t xml:space="preserve">Login into agent </w:t>
      </w:r>
      <w:r w:rsidR="00C9423B">
        <w:t>VM</w:t>
      </w:r>
    </w:p>
    <w:p w14:paraId="16F501C1" w14:textId="71CF610B" w:rsidR="00C20403" w:rsidRDefault="00C20403" w:rsidP="00C20403">
      <w:r>
        <w:t>User can login using putty.</w:t>
      </w:r>
    </w:p>
    <w:p w14:paraId="60AB0676" w14:textId="3596A7A5" w:rsidR="00C20403" w:rsidRDefault="00AC5176" w:rsidP="00C20403">
      <w:r>
        <w:t xml:space="preserve">User ID can be </w:t>
      </w:r>
      <w:proofErr w:type="gramStart"/>
      <w:r>
        <w:t>determine</w:t>
      </w:r>
      <w:proofErr w:type="gramEnd"/>
      <w:r>
        <w:t xml:space="preserve"> from PS</w:t>
      </w:r>
      <w:r w:rsidR="00C20403" w:rsidRPr="00C20403">
        <w:t>_TMPL_3NIC_NVM_VMSS_PARAM.json</w:t>
      </w:r>
      <w:r w:rsidR="00C20403">
        <w:t>.</w:t>
      </w:r>
    </w:p>
    <w:p w14:paraId="0CFA9EB2" w14:textId="70F97768" w:rsidR="00C20403" w:rsidRDefault="00C20403" w:rsidP="00C20403">
      <w:r>
        <w:rPr>
          <w:noProof/>
          <w:lang w:eastAsia="en-IN"/>
        </w:rPr>
        <w:lastRenderedPageBreak/>
        <w:drawing>
          <wp:anchor distT="0" distB="0" distL="114300" distR="114300" simplePos="0" relativeHeight="251710464" behindDoc="1" locked="0" layoutInCell="1" allowOverlap="1" wp14:anchorId="60D419E9" wp14:editId="232FF8E7">
            <wp:simplePos x="0" y="0"/>
            <wp:positionH relativeFrom="column">
              <wp:posOffset>1007940</wp:posOffset>
            </wp:positionH>
            <wp:positionV relativeFrom="paragraph">
              <wp:posOffset>302651</wp:posOffset>
            </wp:positionV>
            <wp:extent cx="1887220" cy="892810"/>
            <wp:effectExtent l="0" t="0" r="0" b="2540"/>
            <wp:wrapTight wrapText="bothSides">
              <wp:wrapPolygon edited="0">
                <wp:start x="0" y="0"/>
                <wp:lineTo x="0" y="21201"/>
                <wp:lineTo x="21367" y="21201"/>
                <wp:lineTo x="21367" y="0"/>
                <wp:lineTo x="0" y="0"/>
              </wp:wrapPolygon>
            </wp:wrapTight>
            <wp:docPr id="465" name="Picture 46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Picture 465" descr="Graphical user interface, text, application&#10;&#10;Description automatically generated"/>
                    <pic:cNvPicPr/>
                  </pic:nvPicPr>
                  <pic:blipFill>
                    <a:blip r:embed="rId158">
                      <a:extLst>
                        <a:ext uri="{28A0092B-C50C-407E-A947-70E740481C1C}">
                          <a14:useLocalDpi xmlns:a14="http://schemas.microsoft.com/office/drawing/2010/main" val="0"/>
                        </a:ext>
                      </a:extLst>
                    </a:blip>
                    <a:stretch>
                      <a:fillRect/>
                    </a:stretch>
                  </pic:blipFill>
                  <pic:spPr>
                    <a:xfrm>
                      <a:off x="0" y="0"/>
                      <a:ext cx="1887220" cy="892810"/>
                    </a:xfrm>
                    <a:prstGeom prst="rect">
                      <a:avLst/>
                    </a:prstGeom>
                  </pic:spPr>
                </pic:pic>
              </a:graphicData>
            </a:graphic>
          </wp:anchor>
        </w:drawing>
      </w:r>
      <w:r>
        <w:t xml:space="preserve">Values of </w:t>
      </w:r>
      <w:proofErr w:type="spellStart"/>
      <w:r>
        <w:t>adminUsername</w:t>
      </w:r>
      <w:proofErr w:type="spellEnd"/>
      <w:r>
        <w:t xml:space="preserve"> and </w:t>
      </w:r>
      <w:proofErr w:type="spellStart"/>
      <w:r>
        <w:t>adminPassword</w:t>
      </w:r>
      <w:proofErr w:type="spellEnd"/>
      <w:r>
        <w:t>.</w:t>
      </w:r>
    </w:p>
    <w:p w14:paraId="2AACB5D2" w14:textId="15DAD934" w:rsidR="00C20403" w:rsidRDefault="00E27931" w:rsidP="00C20403">
      <w:r>
        <w:t>Default is</w:t>
      </w:r>
      <w:r w:rsidR="00C20403">
        <w:t xml:space="preserve"> </w:t>
      </w:r>
    </w:p>
    <w:p w14:paraId="089160E8" w14:textId="64080F36" w:rsidR="00B22D41" w:rsidRDefault="00B22D41" w:rsidP="00B86868">
      <w:pPr>
        <w:ind w:left="360"/>
      </w:pPr>
    </w:p>
    <w:p w14:paraId="575CEEA9" w14:textId="233C9AC5" w:rsidR="00DC215A" w:rsidRDefault="00DC215A" w:rsidP="00A250C0"/>
    <w:p w14:paraId="670A3515" w14:textId="77A5994C" w:rsidR="00DC215A" w:rsidRDefault="00014DDF" w:rsidP="00B86868">
      <w:pPr>
        <w:ind w:left="360"/>
      </w:pPr>
      <w:r>
        <w:rPr>
          <w:noProof/>
          <w:lang w:eastAsia="en-IN"/>
        </w:rPr>
        <w:drawing>
          <wp:inline distT="0" distB="0" distL="0" distR="0" wp14:anchorId="4E2E8D8A" wp14:editId="3E193B52">
            <wp:extent cx="5731510" cy="1743075"/>
            <wp:effectExtent l="0" t="0" r="2540" b="9525"/>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5731510" cy="1743075"/>
                    </a:xfrm>
                    <a:prstGeom prst="rect">
                      <a:avLst/>
                    </a:prstGeom>
                    <a:noFill/>
                    <a:ln>
                      <a:noFill/>
                    </a:ln>
                  </pic:spPr>
                </pic:pic>
              </a:graphicData>
            </a:graphic>
          </wp:inline>
        </w:drawing>
      </w:r>
    </w:p>
    <w:p w14:paraId="26F6F225" w14:textId="1DA35653" w:rsidR="00FE4374" w:rsidRDefault="00FE4374" w:rsidP="00B86868">
      <w:pPr>
        <w:ind w:left="360"/>
      </w:pPr>
      <w:r>
        <w:t xml:space="preserve">Note: Ignore </w:t>
      </w:r>
      <w:r w:rsidR="00E27931">
        <w:t>errors:</w:t>
      </w:r>
      <w:r>
        <w:t xml:space="preserve"> writing to </w:t>
      </w:r>
      <w:proofErr w:type="spellStart"/>
      <w:r>
        <w:t>outputs.influxdb</w:t>
      </w:r>
      <w:proofErr w:type="spellEnd"/>
      <w:r>
        <w:t xml:space="preserve"> </w:t>
      </w:r>
    </w:p>
    <w:p w14:paraId="33B7CEED" w14:textId="77777777" w:rsidR="00B22D41" w:rsidRDefault="00B22D41" w:rsidP="00C9423B">
      <w:pPr>
        <w:pStyle w:val="ListParagraph"/>
        <w:ind w:left="1800"/>
      </w:pPr>
    </w:p>
    <w:p w14:paraId="50B5124C" w14:textId="06F0B2A2" w:rsidR="00F66F19" w:rsidRDefault="00F66F19" w:rsidP="00F81AA7">
      <w:pPr>
        <w:pStyle w:val="ListParagraph"/>
        <w:numPr>
          <w:ilvl w:val="0"/>
          <w:numId w:val="12"/>
        </w:numPr>
        <w:ind w:left="360"/>
      </w:pPr>
      <w:r>
        <w:t xml:space="preserve">Log output in </w:t>
      </w:r>
      <w:hyperlink w:anchor="_Creating_Storage_Account," w:history="1">
        <w:r w:rsidRPr="00F66F19">
          <w:t>Log Analytics Workspace</w:t>
        </w:r>
      </w:hyperlink>
    </w:p>
    <w:p w14:paraId="1A1BE023" w14:textId="17864782" w:rsidR="00920055" w:rsidRDefault="00295585" w:rsidP="00F81AA7">
      <w:pPr>
        <w:pStyle w:val="ListParagraph"/>
        <w:numPr>
          <w:ilvl w:val="0"/>
          <w:numId w:val="13"/>
        </w:numPr>
        <w:ind w:left="1080"/>
      </w:pPr>
      <w:r>
        <w:t xml:space="preserve">Azure Portal -&gt; </w:t>
      </w:r>
      <w:r w:rsidRPr="00295585">
        <w:t>Log Analytics workspace</w:t>
      </w:r>
      <w:r w:rsidR="002F367C">
        <w:t>s</w:t>
      </w:r>
      <w:r>
        <w:t xml:space="preserve"> -&gt; </w:t>
      </w:r>
      <w:proofErr w:type="spellStart"/>
      <w:r w:rsidR="002F367C">
        <w:t>vth</w:t>
      </w:r>
      <w:proofErr w:type="spellEnd"/>
      <w:r w:rsidR="002F367C">
        <w:t>-</w:t>
      </w:r>
      <w:proofErr w:type="spellStart"/>
      <w:r w:rsidR="002F367C">
        <w:t>vmss</w:t>
      </w:r>
      <w:proofErr w:type="spellEnd"/>
      <w:r w:rsidR="002F367C">
        <w:t xml:space="preserve">-log-workspace -&gt; </w:t>
      </w:r>
      <w:r w:rsidR="000009C0">
        <w:t>Logs</w:t>
      </w:r>
    </w:p>
    <w:p w14:paraId="1571FC07" w14:textId="7CF18335" w:rsidR="002F367C" w:rsidRDefault="002F367C" w:rsidP="002F367C">
      <w:pPr>
        <w:pStyle w:val="ListParagraph"/>
        <w:ind w:left="1080"/>
      </w:pPr>
      <w:r>
        <w:t>Expand ‘Custom Logs’.</w:t>
      </w:r>
    </w:p>
    <w:p w14:paraId="28912704" w14:textId="40D90E20" w:rsidR="001E65E5" w:rsidRDefault="002F367C" w:rsidP="001E65E5">
      <w:pPr>
        <w:pStyle w:val="ListParagraph"/>
        <w:ind w:left="1080"/>
      </w:pPr>
      <w:r>
        <w:t>Double click on ‘</w:t>
      </w:r>
      <w:proofErr w:type="spellStart"/>
      <w:r>
        <w:t>vthunder</w:t>
      </w:r>
      <w:proofErr w:type="spellEnd"/>
      <w:r>
        <w:t>-logs’</w:t>
      </w:r>
    </w:p>
    <w:p w14:paraId="61FFB05F" w14:textId="4E454C5C" w:rsidR="002F367C" w:rsidRDefault="002F367C" w:rsidP="001E65E5">
      <w:pPr>
        <w:pStyle w:val="ListParagraph"/>
        <w:ind w:left="1080"/>
      </w:pPr>
      <w:r>
        <w:t>Click on Run.</w:t>
      </w:r>
    </w:p>
    <w:p w14:paraId="538F4554" w14:textId="71D2DEBC" w:rsidR="002F367C" w:rsidRDefault="002F367C" w:rsidP="001E65E5">
      <w:pPr>
        <w:pStyle w:val="ListParagraph"/>
        <w:ind w:left="1080"/>
      </w:pPr>
      <w:r>
        <w:t>All logs will get displayed</w:t>
      </w:r>
      <w:r w:rsidR="00C5058C">
        <w:t xml:space="preserve"> in tabular and chart format</w:t>
      </w:r>
      <w:r w:rsidR="00E700F5">
        <w:t xml:space="preserve"> along with expandable </w:t>
      </w:r>
      <w:r w:rsidR="0083117F">
        <w:t>details.</w:t>
      </w:r>
    </w:p>
    <w:p w14:paraId="4949C134" w14:textId="4B917A09" w:rsidR="000009C0" w:rsidRDefault="002F367C" w:rsidP="002F367C">
      <w:pPr>
        <w:pStyle w:val="ListParagraph"/>
        <w:ind w:left="1080"/>
      </w:pPr>
      <w:r>
        <w:rPr>
          <w:noProof/>
          <w:lang w:val="en-IN" w:eastAsia="en-IN"/>
        </w:rPr>
        <w:drawing>
          <wp:inline distT="0" distB="0" distL="0" distR="0" wp14:anchorId="2703852F" wp14:editId="0A191B5B">
            <wp:extent cx="5216318" cy="2057400"/>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220479" cy="2059041"/>
                    </a:xfrm>
                    <a:prstGeom prst="rect">
                      <a:avLst/>
                    </a:prstGeom>
                  </pic:spPr>
                </pic:pic>
              </a:graphicData>
            </a:graphic>
          </wp:inline>
        </w:drawing>
      </w:r>
    </w:p>
    <w:p w14:paraId="7471848B" w14:textId="2A8A9D33" w:rsidR="00FE3E0F" w:rsidRDefault="00FE3E0F" w:rsidP="00F81AA7">
      <w:pPr>
        <w:pStyle w:val="ListParagraph"/>
        <w:ind w:left="360"/>
      </w:pPr>
    </w:p>
    <w:p w14:paraId="1FEAF7C6" w14:textId="77777777" w:rsidR="0083117F" w:rsidRDefault="00EF3118" w:rsidP="0083117F">
      <w:pPr>
        <w:pStyle w:val="ListParagraph"/>
        <w:numPr>
          <w:ilvl w:val="0"/>
          <w:numId w:val="13"/>
        </w:numPr>
        <w:ind w:left="1080"/>
      </w:pPr>
      <w:r>
        <w:t xml:space="preserve">Azure Portal -&gt; </w:t>
      </w:r>
      <w:r w:rsidR="007F7C28">
        <w:t>Application Insides</w:t>
      </w:r>
      <w:r>
        <w:t xml:space="preserve">-&gt; </w:t>
      </w:r>
      <w:proofErr w:type="spellStart"/>
      <w:r w:rsidR="0083117F">
        <w:t>vth</w:t>
      </w:r>
      <w:proofErr w:type="spellEnd"/>
      <w:r w:rsidR="0083117F">
        <w:t>-</w:t>
      </w:r>
      <w:proofErr w:type="spellStart"/>
      <w:r w:rsidR="0083117F">
        <w:t>vmss</w:t>
      </w:r>
      <w:proofErr w:type="spellEnd"/>
      <w:r w:rsidR="0083117F">
        <w:t xml:space="preserve">-log-workspace-app-insights -&gt; </w:t>
      </w:r>
      <w:r>
        <w:t>Logs</w:t>
      </w:r>
    </w:p>
    <w:p w14:paraId="00609F30" w14:textId="27474349" w:rsidR="0083117F" w:rsidRDefault="0083117F" w:rsidP="0083117F">
      <w:pPr>
        <w:pStyle w:val="ListParagraph"/>
        <w:ind w:left="1080"/>
      </w:pPr>
      <w:r>
        <w:lastRenderedPageBreak/>
        <w:t>Expand ‘</w:t>
      </w:r>
      <w:proofErr w:type="spellStart"/>
      <w:r>
        <w:t>customMetrics</w:t>
      </w:r>
      <w:proofErr w:type="spellEnd"/>
      <w:r>
        <w:t>’.</w:t>
      </w:r>
    </w:p>
    <w:p w14:paraId="4F04F594" w14:textId="5688A2C1" w:rsidR="0083117F" w:rsidRDefault="0083117F" w:rsidP="0083117F">
      <w:pPr>
        <w:pStyle w:val="ListParagraph"/>
        <w:ind w:left="1080"/>
      </w:pPr>
      <w:r>
        <w:t>Double click on ‘</w:t>
      </w:r>
      <w:proofErr w:type="spellStart"/>
      <w:r>
        <w:t>customMetrics</w:t>
      </w:r>
      <w:proofErr w:type="spellEnd"/>
      <w:r>
        <w:t>’</w:t>
      </w:r>
    </w:p>
    <w:p w14:paraId="1E464E98" w14:textId="77777777" w:rsidR="0083117F" w:rsidRDefault="0083117F" w:rsidP="0083117F">
      <w:pPr>
        <w:pStyle w:val="ListParagraph"/>
        <w:ind w:left="1080"/>
      </w:pPr>
      <w:r>
        <w:t>Click on Run.</w:t>
      </w:r>
    </w:p>
    <w:p w14:paraId="06EE68D1" w14:textId="37F7EC45" w:rsidR="0083117F" w:rsidRDefault="0083117F" w:rsidP="0083117F">
      <w:pPr>
        <w:pStyle w:val="ListParagraph"/>
        <w:ind w:left="1080"/>
      </w:pPr>
      <w:r>
        <w:t>All metrics logs will get displayed in tabular and chart format along with expandable details.</w:t>
      </w:r>
    </w:p>
    <w:p w14:paraId="4AA10396" w14:textId="09660AB6" w:rsidR="006D4E8E" w:rsidRDefault="0083117F" w:rsidP="006D4E8E">
      <w:pPr>
        <w:pStyle w:val="ListParagraph"/>
        <w:ind w:left="1080"/>
      </w:pPr>
      <w:r>
        <w:t xml:space="preserve">Each record is aggregated value for all </w:t>
      </w:r>
      <w:proofErr w:type="spellStart"/>
      <w:r>
        <w:t>vthunder</w:t>
      </w:r>
      <w:proofErr w:type="spellEnd"/>
      <w:r>
        <w:t xml:space="preserve"> instances.  Value is data-</w:t>
      </w:r>
      <w:proofErr w:type="spellStart"/>
      <w:r>
        <w:t>cpu</w:t>
      </w:r>
      <w:proofErr w:type="spellEnd"/>
      <w:r>
        <w:t xml:space="preserve"> % utilization for every [</w:t>
      </w:r>
      <w:r w:rsidR="00B3331A">
        <w:t>interval-</w:t>
      </w:r>
      <w:r w:rsidR="006D2CA8">
        <w:t>to-pull-</w:t>
      </w:r>
      <w:proofErr w:type="spellStart"/>
      <w:r w:rsidR="006D2CA8">
        <w:t>vthunder</w:t>
      </w:r>
      <w:proofErr w:type="spellEnd"/>
      <w:r w:rsidR="006D2CA8">
        <w:t>-</w:t>
      </w:r>
      <w:proofErr w:type="spellStart"/>
      <w:r w:rsidR="006D2CA8">
        <w:t>cpu</w:t>
      </w:r>
      <w:proofErr w:type="spellEnd"/>
      <w:r w:rsidR="006D2CA8">
        <w:t>-utilization</w:t>
      </w:r>
      <w:r w:rsidR="006D4E8E">
        <w:t>: Default is 60 secs</w:t>
      </w:r>
      <w:r>
        <w:t>]</w:t>
      </w:r>
      <w:r w:rsidR="006D2CA8">
        <w:t xml:space="preserve"> configured in </w:t>
      </w:r>
      <w:proofErr w:type="spellStart"/>
      <w:r w:rsidR="006D2CA8">
        <w:t>telegraf</w:t>
      </w:r>
      <w:proofErr w:type="spellEnd"/>
      <w:r w:rsidR="006D2CA8">
        <w:t xml:space="preserve"> agent in agent instance</w:t>
      </w:r>
      <w:r>
        <w:t>.</w:t>
      </w:r>
    </w:p>
    <w:p w14:paraId="4505B100" w14:textId="77777777" w:rsidR="00E700F5" w:rsidRDefault="00E700F5" w:rsidP="00E700F5">
      <w:pPr>
        <w:pStyle w:val="ListParagraph"/>
        <w:ind w:left="1080"/>
      </w:pPr>
    </w:p>
    <w:p w14:paraId="2D356D18" w14:textId="583CD734" w:rsidR="009907DA" w:rsidRDefault="00414801" w:rsidP="00E700F5">
      <w:pPr>
        <w:pStyle w:val="ListParagraph"/>
        <w:ind w:left="1080"/>
      </w:pPr>
      <w:r w:rsidRPr="00414801">
        <w:rPr>
          <w:noProof/>
          <w:lang w:val="en-IN" w:eastAsia="en-IN"/>
        </w:rPr>
        <w:drawing>
          <wp:inline distT="0" distB="0" distL="0" distR="0" wp14:anchorId="3118D396" wp14:editId="640C0426">
            <wp:extent cx="5731510" cy="2524125"/>
            <wp:effectExtent l="0" t="0" r="2540" b="9525"/>
            <wp:docPr id="3" name="Picture 3"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10;&#10;Description automatically generated with medium confidence"/>
                    <pic:cNvPicPr/>
                  </pic:nvPicPr>
                  <pic:blipFill>
                    <a:blip r:embed="rId161"/>
                    <a:stretch>
                      <a:fillRect/>
                    </a:stretch>
                  </pic:blipFill>
                  <pic:spPr>
                    <a:xfrm>
                      <a:off x="0" y="0"/>
                      <a:ext cx="5731510" cy="2524125"/>
                    </a:xfrm>
                    <a:prstGeom prst="rect">
                      <a:avLst/>
                    </a:prstGeom>
                  </pic:spPr>
                </pic:pic>
              </a:graphicData>
            </a:graphic>
          </wp:inline>
        </w:drawing>
      </w:r>
    </w:p>
    <w:p w14:paraId="5AF2D099" w14:textId="0B31EEB8" w:rsidR="00DD2099" w:rsidRDefault="00DD2099" w:rsidP="00F81AA7">
      <w:pPr>
        <w:pStyle w:val="ListParagraph"/>
        <w:ind w:left="1080"/>
      </w:pPr>
    </w:p>
    <w:p w14:paraId="1B918D0F" w14:textId="7EFE5856" w:rsidR="00DD2099" w:rsidRDefault="00DD2099" w:rsidP="00F81AA7">
      <w:pPr>
        <w:pStyle w:val="ListParagraph"/>
        <w:ind w:left="1080"/>
      </w:pPr>
    </w:p>
    <w:p w14:paraId="71E7EA6B" w14:textId="10AFBCD6" w:rsidR="00C011AE" w:rsidRDefault="00C011AE" w:rsidP="001A1C16">
      <w:pPr>
        <w:pStyle w:val="Heading4"/>
      </w:pPr>
      <w:r w:rsidRPr="008D1ECC">
        <w:t xml:space="preserve">Create </w:t>
      </w:r>
      <w:proofErr w:type="spellStart"/>
      <w:r w:rsidRPr="008D1ECC">
        <w:t>Autoscale</w:t>
      </w:r>
      <w:proofErr w:type="spellEnd"/>
      <w:r w:rsidRPr="008D1ECC">
        <w:t xml:space="preserve"> </w:t>
      </w:r>
      <w:r w:rsidR="004815ED">
        <w:t>Rule</w:t>
      </w:r>
    </w:p>
    <w:p w14:paraId="42B8C375" w14:textId="452F2F27" w:rsidR="00AD46F5" w:rsidRDefault="00AD46F5" w:rsidP="00AD46F5">
      <w:pPr>
        <w:spacing w:after="40"/>
      </w:pPr>
      <w:proofErr w:type="spellStart"/>
      <w:r>
        <w:t>vThunder</w:t>
      </w:r>
      <w:proofErr w:type="spellEnd"/>
      <w:r>
        <w:t xml:space="preserve"> auto scaling rules needs to be created.</w:t>
      </w:r>
    </w:p>
    <w:p w14:paraId="14EDF84C" w14:textId="52FE41F3" w:rsidR="008476CD" w:rsidRDefault="00011EFE" w:rsidP="004A4E68">
      <w:pPr>
        <w:pStyle w:val="BodyText"/>
      </w:pPr>
      <w:r w:rsidRPr="00AD46F5">
        <w:t>In the portal, locate the virtual machine scale set</w:t>
      </w:r>
      <w:r w:rsidR="00AD46F5" w:rsidRPr="00AD46F5">
        <w:t>s</w:t>
      </w:r>
      <w:r w:rsidRPr="00AD46F5">
        <w:t xml:space="preserve"> </w:t>
      </w:r>
      <w:r w:rsidR="00CB222B" w:rsidRPr="00AD46F5">
        <w:t xml:space="preserve">-&gt; </w:t>
      </w:r>
      <w:proofErr w:type="spellStart"/>
      <w:r w:rsidR="00AD46F5" w:rsidRPr="004A4E68">
        <w:rPr>
          <w:i/>
          <w:iCs/>
          <w:color w:val="4472C4" w:themeColor="accent1"/>
        </w:rPr>
        <w:t>vth-vmss</w:t>
      </w:r>
      <w:proofErr w:type="spellEnd"/>
      <w:r w:rsidR="004A4E68">
        <w:t xml:space="preserve"> </w:t>
      </w:r>
      <w:r w:rsidR="004A4E68" w:rsidRPr="00AD46F5">
        <w:t>-&gt;</w:t>
      </w:r>
      <w:r w:rsidR="004A4E68">
        <w:t xml:space="preserve"> s</w:t>
      </w:r>
      <w:r w:rsidR="00CB222B" w:rsidRPr="00CB222B">
        <w:t>caling</w:t>
      </w:r>
      <w:r w:rsidR="00CB222B">
        <w:t xml:space="preserve"> -&gt; Custom </w:t>
      </w:r>
      <w:proofErr w:type="spellStart"/>
      <w:r w:rsidR="00CB222B">
        <w:t>autoscale</w:t>
      </w:r>
      <w:proofErr w:type="spellEnd"/>
      <w:r w:rsidR="000650C0">
        <w:t xml:space="preserve"> </w:t>
      </w:r>
    </w:p>
    <w:p w14:paraId="7F34DCD8" w14:textId="2B9309F0" w:rsidR="008476CD" w:rsidRDefault="008476CD" w:rsidP="004A4E68">
      <w:pPr>
        <w:pStyle w:val="BodyText"/>
      </w:pPr>
      <w:r>
        <w:t>Select “Scale based on a metric”.</w:t>
      </w:r>
    </w:p>
    <w:p w14:paraId="42F10A56" w14:textId="2D9264C7" w:rsidR="008476CD" w:rsidRDefault="008476CD" w:rsidP="004A4E68">
      <w:pPr>
        <w:pStyle w:val="BodyText"/>
      </w:pPr>
      <w:r>
        <w:t>Select “Add a rule”</w:t>
      </w:r>
    </w:p>
    <w:p w14:paraId="2F2F9963" w14:textId="2D85ABC4" w:rsidR="008476CD" w:rsidRDefault="00FE375B" w:rsidP="004A4E68">
      <w:pPr>
        <w:pStyle w:val="BodyText"/>
      </w:pPr>
      <w:r w:rsidRPr="00FE375B">
        <w:rPr>
          <w:noProof/>
          <w:lang w:val="en-IN" w:eastAsia="en-IN"/>
        </w:rPr>
        <w:lastRenderedPageBreak/>
        <w:drawing>
          <wp:inline distT="0" distB="0" distL="0" distR="0" wp14:anchorId="7C1B599D" wp14:editId="7B6BB151">
            <wp:extent cx="5731510" cy="3442335"/>
            <wp:effectExtent l="0" t="0" r="2540" b="571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31510" cy="3442335"/>
                    </a:xfrm>
                    <a:prstGeom prst="rect">
                      <a:avLst/>
                    </a:prstGeom>
                  </pic:spPr>
                </pic:pic>
              </a:graphicData>
            </a:graphic>
          </wp:inline>
        </w:drawing>
      </w:r>
    </w:p>
    <w:p w14:paraId="6588BB87" w14:textId="77777777" w:rsidR="008476CD" w:rsidRDefault="008476CD" w:rsidP="004A4E68">
      <w:pPr>
        <w:pStyle w:val="BodyText"/>
      </w:pPr>
    </w:p>
    <w:p w14:paraId="0C70B949" w14:textId="501C3777" w:rsidR="00CB222B" w:rsidRDefault="000650C0" w:rsidP="004A4E68">
      <w:pPr>
        <w:pStyle w:val="BodyText"/>
      </w:pPr>
      <w:r>
        <w:t>-&gt; Add rule</w:t>
      </w:r>
    </w:p>
    <w:p w14:paraId="40EC07B4" w14:textId="02CBE282" w:rsidR="00941523" w:rsidRPr="00941523" w:rsidRDefault="00CB222B" w:rsidP="00CB222B">
      <w:pPr>
        <w:pStyle w:val="ListParagraph"/>
        <w:ind w:left="1080"/>
      </w:pPr>
      <w:r>
        <w:t xml:space="preserve"> </w:t>
      </w:r>
    </w:p>
    <w:p w14:paraId="7B49AEC4" w14:textId="6413B7D2" w:rsidR="000650C0" w:rsidRDefault="00401370" w:rsidP="000650C0">
      <w:pPr>
        <w:pStyle w:val="ListParagraph"/>
        <w:ind w:left="1080"/>
      </w:pPr>
      <w:r w:rsidRPr="00401370">
        <w:rPr>
          <w:noProof/>
          <w:lang w:val="en-IN" w:eastAsia="en-IN"/>
        </w:rPr>
        <w:lastRenderedPageBreak/>
        <w:drawing>
          <wp:inline distT="0" distB="0" distL="0" distR="0" wp14:anchorId="637FDD89" wp14:editId="3B62C057">
            <wp:extent cx="3711262" cy="6454699"/>
            <wp:effectExtent l="0" t="0" r="3810" b="3810"/>
            <wp:docPr id="4" name="Picture 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10;&#10;Description automatically generated"/>
                    <pic:cNvPicPr/>
                  </pic:nvPicPr>
                  <pic:blipFill>
                    <a:blip r:embed="rId163"/>
                    <a:stretch>
                      <a:fillRect/>
                    </a:stretch>
                  </pic:blipFill>
                  <pic:spPr>
                    <a:xfrm>
                      <a:off x="0" y="0"/>
                      <a:ext cx="3711262" cy="6454699"/>
                    </a:xfrm>
                    <a:prstGeom prst="rect">
                      <a:avLst/>
                    </a:prstGeom>
                  </pic:spPr>
                </pic:pic>
              </a:graphicData>
            </a:graphic>
          </wp:inline>
        </w:drawing>
      </w:r>
    </w:p>
    <w:p w14:paraId="6F5A4DF6" w14:textId="10D118FF" w:rsidR="000650C0" w:rsidRDefault="000650C0" w:rsidP="000650C0">
      <w:pPr>
        <w:pStyle w:val="ListParagraph"/>
        <w:ind w:left="1080"/>
      </w:pPr>
    </w:p>
    <w:p w14:paraId="40B8B5F8" w14:textId="6CFF4729" w:rsidR="00962243" w:rsidRDefault="00962243" w:rsidP="000650C0">
      <w:pPr>
        <w:pStyle w:val="ListParagraph"/>
        <w:ind w:left="1080"/>
      </w:pPr>
      <w:r>
        <w:t>Click Add</w:t>
      </w:r>
    </w:p>
    <w:p w14:paraId="1859DFB1" w14:textId="0F745BA4" w:rsidR="00962243" w:rsidRDefault="00962243" w:rsidP="000650C0">
      <w:pPr>
        <w:pStyle w:val="ListParagraph"/>
        <w:ind w:left="1080"/>
      </w:pPr>
      <w:r>
        <w:t>Save</w:t>
      </w:r>
    </w:p>
    <w:p w14:paraId="7DEC68EF" w14:textId="7C590329" w:rsidR="00962243" w:rsidRDefault="00962243" w:rsidP="000650C0">
      <w:pPr>
        <w:pStyle w:val="ListParagraph"/>
        <w:ind w:left="1080"/>
      </w:pPr>
      <w:r>
        <w:t>Select “Notify”</w:t>
      </w:r>
    </w:p>
    <w:p w14:paraId="648C7337" w14:textId="7C61435C" w:rsidR="00F0561D" w:rsidRDefault="00F0561D" w:rsidP="000650C0">
      <w:pPr>
        <w:pStyle w:val="ListParagraph"/>
        <w:ind w:left="1080"/>
      </w:pPr>
      <w:r>
        <w:t xml:space="preserve">Get webhook </w:t>
      </w:r>
      <w:proofErr w:type="spellStart"/>
      <w:r>
        <w:t>url</w:t>
      </w:r>
      <w:proofErr w:type="spellEnd"/>
      <w:r>
        <w:t xml:space="preserve"> </w:t>
      </w:r>
      <w:r w:rsidR="00D013EC">
        <w:t xml:space="preserve">from </w:t>
      </w:r>
      <w:r>
        <w:t>automation account variables.</w:t>
      </w:r>
    </w:p>
    <w:p w14:paraId="7393C7EA" w14:textId="6AD6EBA2" w:rsidR="00F0561D" w:rsidRDefault="00D61EBA" w:rsidP="000650C0">
      <w:pPr>
        <w:pStyle w:val="ListParagraph"/>
        <w:ind w:left="1080"/>
      </w:pPr>
      <w:r w:rsidRPr="00D61EBA">
        <w:rPr>
          <w:noProof/>
          <w:lang w:val="en-IN" w:eastAsia="en-IN"/>
        </w:rPr>
        <w:lastRenderedPageBreak/>
        <w:drawing>
          <wp:inline distT="0" distB="0" distL="0" distR="0" wp14:anchorId="521A8BE7" wp14:editId="76F886C0">
            <wp:extent cx="5731510" cy="2073910"/>
            <wp:effectExtent l="0" t="0" r="2540" b="2540"/>
            <wp:docPr id="58" name="Picture 58"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application, Word&#10;&#10;Description automatically generated"/>
                    <pic:cNvPicPr/>
                  </pic:nvPicPr>
                  <pic:blipFill>
                    <a:blip r:embed="rId164"/>
                    <a:stretch>
                      <a:fillRect/>
                    </a:stretch>
                  </pic:blipFill>
                  <pic:spPr>
                    <a:xfrm>
                      <a:off x="0" y="0"/>
                      <a:ext cx="5731510" cy="2073910"/>
                    </a:xfrm>
                    <a:prstGeom prst="rect">
                      <a:avLst/>
                    </a:prstGeom>
                  </pic:spPr>
                </pic:pic>
              </a:graphicData>
            </a:graphic>
          </wp:inline>
        </w:drawing>
      </w:r>
    </w:p>
    <w:p w14:paraId="48FEB4FC" w14:textId="012A8307" w:rsidR="00D17AD9" w:rsidRDefault="004A6207" w:rsidP="000650C0">
      <w:pPr>
        <w:pStyle w:val="ListParagraph"/>
        <w:ind w:left="1080"/>
      </w:pPr>
      <w:r>
        <w:t xml:space="preserve"> </w:t>
      </w:r>
      <w:r w:rsidR="00D17AD9">
        <w:t xml:space="preserve">Update webhook </w:t>
      </w:r>
      <w:proofErr w:type="spellStart"/>
      <w:r w:rsidR="00D17AD9">
        <w:t>url</w:t>
      </w:r>
      <w:proofErr w:type="spellEnd"/>
      <w:r w:rsidR="00D17AD9">
        <w:t xml:space="preserve"> as below:</w:t>
      </w:r>
    </w:p>
    <w:p w14:paraId="15E24D98" w14:textId="547EDBA9" w:rsidR="00915B71" w:rsidRDefault="00D61EBA" w:rsidP="00CA615B">
      <w:pPr>
        <w:pStyle w:val="ListParagraph"/>
        <w:ind w:left="1080"/>
      </w:pPr>
      <w:r w:rsidRPr="00D61EBA">
        <w:rPr>
          <w:noProof/>
          <w:lang w:val="en-IN" w:eastAsia="en-IN"/>
        </w:rPr>
        <w:drawing>
          <wp:inline distT="0" distB="0" distL="0" distR="0" wp14:anchorId="21BDC47A" wp14:editId="2193AA46">
            <wp:extent cx="5731510" cy="2162175"/>
            <wp:effectExtent l="0" t="0" r="2540" b="9525"/>
            <wp:docPr id="461" name="Picture 46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Picture 461" descr="Graphical user interface, text, application, email&#10;&#10;Description automatically generated"/>
                    <pic:cNvPicPr/>
                  </pic:nvPicPr>
                  <pic:blipFill>
                    <a:blip r:embed="rId165"/>
                    <a:stretch>
                      <a:fillRect/>
                    </a:stretch>
                  </pic:blipFill>
                  <pic:spPr>
                    <a:xfrm>
                      <a:off x="0" y="0"/>
                      <a:ext cx="5731510" cy="2162175"/>
                    </a:xfrm>
                    <a:prstGeom prst="rect">
                      <a:avLst/>
                    </a:prstGeom>
                  </pic:spPr>
                </pic:pic>
              </a:graphicData>
            </a:graphic>
          </wp:inline>
        </w:drawing>
      </w:r>
    </w:p>
    <w:p w14:paraId="389A1E19" w14:textId="77777777" w:rsidR="00DD2099" w:rsidRPr="008D1ECC" w:rsidRDefault="00DD2099" w:rsidP="001A1C16">
      <w:pPr>
        <w:pStyle w:val="Heading4"/>
      </w:pPr>
      <w:bookmarkStart w:id="380" w:name="_Toc104457325"/>
      <w:r w:rsidRPr="008D1ECC">
        <w:t xml:space="preserve">Create </w:t>
      </w:r>
      <w:proofErr w:type="spellStart"/>
      <w:r w:rsidRPr="008D1ECC">
        <w:t>Autoscale</w:t>
      </w:r>
      <w:proofErr w:type="spellEnd"/>
      <w:r w:rsidRPr="008D1ECC">
        <w:t xml:space="preserve"> </w:t>
      </w:r>
      <w:r>
        <w:t>Alert</w:t>
      </w:r>
      <w:bookmarkEnd w:id="380"/>
    </w:p>
    <w:p w14:paraId="0B8171BD" w14:textId="3995DA06" w:rsidR="00DD2099" w:rsidRDefault="00DD2099" w:rsidP="002F1682">
      <w:pPr>
        <w:spacing w:before="100" w:beforeAutospacing="1" w:after="100" w:afterAutospacing="1" w:line="240" w:lineRule="auto"/>
      </w:pPr>
      <w:r>
        <w:t xml:space="preserve">In the </w:t>
      </w:r>
      <w:hyperlink r:id="rId166" w:history="1">
        <w:r w:rsidRPr="00900C20">
          <w:t>portal</w:t>
        </w:r>
      </w:hyperlink>
      <w:r>
        <w:t xml:space="preserve">, </w:t>
      </w:r>
    </w:p>
    <w:p w14:paraId="03938B62" w14:textId="55CAD28C" w:rsidR="002F1682" w:rsidRDefault="002F1682" w:rsidP="002F1682">
      <w:pPr>
        <w:spacing w:before="100" w:beforeAutospacing="1" w:after="100" w:afterAutospacing="1" w:line="240" w:lineRule="auto"/>
      </w:pPr>
      <w:r>
        <w:t xml:space="preserve">Step </w:t>
      </w:r>
      <w:r w:rsidR="005B468A">
        <w:t>1:</w:t>
      </w:r>
      <w:r>
        <w:t xml:space="preserve"> Select the </w:t>
      </w:r>
      <w:r>
        <w:rPr>
          <w:rStyle w:val="Strong"/>
        </w:rPr>
        <w:t>New alert rule</w:t>
      </w:r>
      <w:r>
        <w:t xml:space="preserve"> button to open the </w:t>
      </w:r>
      <w:r>
        <w:rPr>
          <w:rStyle w:val="Strong"/>
        </w:rPr>
        <w:t>Create rule</w:t>
      </w:r>
      <w:r>
        <w:t xml:space="preserve"> page.</w:t>
      </w:r>
    </w:p>
    <w:p w14:paraId="0B3DFF7D" w14:textId="2DAF670D" w:rsidR="002F1682" w:rsidRDefault="002F1682" w:rsidP="002F1682">
      <w:pPr>
        <w:spacing w:before="100" w:beforeAutospacing="1" w:after="100" w:afterAutospacing="1" w:line="240" w:lineRule="auto"/>
      </w:pPr>
      <w:r>
        <w:t>Set scope to application insight.</w:t>
      </w:r>
    </w:p>
    <w:p w14:paraId="3D11177E" w14:textId="1D4A5A7F" w:rsidR="002F1682" w:rsidRDefault="005B468A" w:rsidP="002F1682">
      <w:pPr>
        <w:spacing w:before="100" w:beforeAutospacing="1" w:after="100" w:afterAutospacing="1" w:line="240" w:lineRule="auto"/>
      </w:pPr>
      <w:r w:rsidRPr="005B468A">
        <w:rPr>
          <w:noProof/>
          <w:lang w:eastAsia="en-IN"/>
        </w:rPr>
        <w:drawing>
          <wp:inline distT="0" distB="0" distL="0" distR="0" wp14:anchorId="487E7F98" wp14:editId="1E8FDF6F">
            <wp:extent cx="5731510" cy="2160270"/>
            <wp:effectExtent l="0" t="0" r="254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31510" cy="2160270"/>
                    </a:xfrm>
                    <a:prstGeom prst="rect">
                      <a:avLst/>
                    </a:prstGeom>
                  </pic:spPr>
                </pic:pic>
              </a:graphicData>
            </a:graphic>
          </wp:inline>
        </w:drawing>
      </w:r>
    </w:p>
    <w:p w14:paraId="2BDD173B" w14:textId="0FE2C3AA" w:rsidR="002F1682" w:rsidRDefault="00871057" w:rsidP="002F1682">
      <w:pPr>
        <w:spacing w:before="100" w:beforeAutospacing="1" w:after="100" w:afterAutospacing="1" w:line="240" w:lineRule="auto"/>
      </w:pPr>
      <w:r>
        <w:lastRenderedPageBreak/>
        <w:t>Done.</w:t>
      </w:r>
    </w:p>
    <w:p w14:paraId="0F7E2739" w14:textId="3E5749CB" w:rsidR="002F1682" w:rsidRDefault="002F1682" w:rsidP="002F1682">
      <w:pPr>
        <w:spacing w:before="100" w:beforeAutospacing="1" w:after="100" w:afterAutospacing="1" w:line="240" w:lineRule="auto"/>
      </w:pPr>
      <w:r>
        <w:rPr>
          <w:noProof/>
          <w:lang w:eastAsia="en-IN"/>
        </w:rPr>
        <w:drawing>
          <wp:inline distT="0" distB="0" distL="0" distR="0" wp14:anchorId="11311C6F" wp14:editId="392BCA7C">
            <wp:extent cx="5731510" cy="257619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31510" cy="2576195"/>
                    </a:xfrm>
                    <a:prstGeom prst="rect">
                      <a:avLst/>
                    </a:prstGeom>
                  </pic:spPr>
                </pic:pic>
              </a:graphicData>
            </a:graphic>
          </wp:inline>
        </w:drawing>
      </w:r>
    </w:p>
    <w:p w14:paraId="35B6B442" w14:textId="77777777" w:rsidR="002F1682" w:rsidRPr="00EE5311" w:rsidRDefault="002F1682" w:rsidP="002F1682">
      <w:pPr>
        <w:spacing w:before="100" w:beforeAutospacing="1" w:after="100" w:afterAutospacing="1" w:line="240" w:lineRule="auto"/>
      </w:pPr>
    </w:p>
    <w:p w14:paraId="5D2B2A6D" w14:textId="0DDB0A13" w:rsidR="00DD2099" w:rsidRDefault="002F1682" w:rsidP="00871057">
      <w:pPr>
        <w:spacing w:before="100" w:beforeAutospacing="1" w:after="100" w:afterAutospacing="1" w:line="240" w:lineRule="auto"/>
      </w:pPr>
      <w:r>
        <w:rPr>
          <w:rFonts w:ascii="Times New Roman" w:eastAsia="Times New Roman" w:hAnsi="Times New Roman" w:cs="Times New Roman"/>
          <w:sz w:val="24"/>
          <w:szCs w:val="24"/>
          <w:lang w:eastAsia="en-IN"/>
        </w:rPr>
        <w:t>Step 2:</w:t>
      </w:r>
      <w:r w:rsidR="00871057">
        <w:rPr>
          <w:rFonts w:ascii="Times New Roman" w:eastAsia="Times New Roman" w:hAnsi="Times New Roman" w:cs="Times New Roman"/>
          <w:sz w:val="24"/>
          <w:szCs w:val="24"/>
          <w:lang w:eastAsia="en-IN"/>
        </w:rPr>
        <w:t xml:space="preserve"> S</w:t>
      </w:r>
      <w:r w:rsidR="00DD2099">
        <w:t xml:space="preserve">elect the “Custom log search” as condition. </w:t>
      </w:r>
    </w:p>
    <w:p w14:paraId="6473D70A" w14:textId="3716F01D" w:rsidR="00DD2099" w:rsidRDefault="00871057" w:rsidP="008E1687">
      <w:pPr>
        <w:spacing w:after="0" w:line="240" w:lineRule="auto"/>
      </w:pPr>
      <w:r>
        <w:rPr>
          <w:noProof/>
          <w:lang w:eastAsia="en-IN"/>
        </w:rPr>
        <w:drawing>
          <wp:inline distT="0" distB="0" distL="0" distR="0" wp14:anchorId="220FC98A" wp14:editId="26785F8B">
            <wp:extent cx="5731510" cy="951230"/>
            <wp:effectExtent l="0" t="0" r="254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31510" cy="951230"/>
                    </a:xfrm>
                    <a:prstGeom prst="rect">
                      <a:avLst/>
                    </a:prstGeom>
                  </pic:spPr>
                </pic:pic>
              </a:graphicData>
            </a:graphic>
          </wp:inline>
        </w:drawing>
      </w:r>
      <w:r w:rsidR="00A5737A">
        <w:t xml:space="preserve">Step 3: </w:t>
      </w:r>
      <w:r w:rsidR="00DD2099">
        <w:t>Write the log query to fetch the data.</w:t>
      </w:r>
      <w:r w:rsidR="00A5737A">
        <w:t xml:space="preserve"> Specify frequency</w:t>
      </w:r>
      <w:r w:rsidR="006D60C9">
        <w:t xml:space="preserve"> for alert data</w:t>
      </w:r>
      <w:r w:rsidR="00A5737A">
        <w:t>.</w:t>
      </w:r>
    </w:p>
    <w:p w14:paraId="4B0D9344" w14:textId="153D0437" w:rsidR="00DD2099" w:rsidRDefault="008E1687" w:rsidP="008E1687">
      <w:pPr>
        <w:spacing w:after="0" w:line="240" w:lineRule="auto"/>
      </w:pPr>
      <w:proofErr w:type="spellStart"/>
      <w:r w:rsidRPr="008E1687">
        <w:t>customMetrics</w:t>
      </w:r>
      <w:proofErr w:type="spellEnd"/>
      <w:r w:rsidRPr="008E1687">
        <w:t xml:space="preserve"> | where value &gt; </w:t>
      </w:r>
      <w:r w:rsidR="00A5737A">
        <w:t>85</w:t>
      </w:r>
      <w:r w:rsidRPr="008E1687">
        <w:t xml:space="preserve"> | where timestamp &gt; ago(30m)</w:t>
      </w:r>
    </w:p>
    <w:p w14:paraId="0A69E431" w14:textId="1BD42F12" w:rsidR="00C109EF" w:rsidRDefault="00C109EF" w:rsidP="00C109EF">
      <w:pPr>
        <w:spacing w:after="0" w:line="240" w:lineRule="auto"/>
      </w:pPr>
      <w:proofErr w:type="spellStart"/>
      <w:r w:rsidRPr="008E1687">
        <w:t>customMetrics</w:t>
      </w:r>
      <w:proofErr w:type="spellEnd"/>
      <w:r w:rsidRPr="008E1687">
        <w:t xml:space="preserve"> | where value &gt; </w:t>
      </w:r>
      <w:r w:rsidR="00A5737A">
        <w:t>85</w:t>
      </w:r>
      <w:r w:rsidRPr="008E1687">
        <w:t xml:space="preserve"> | where timestamp &gt; ago(</w:t>
      </w:r>
      <w:r>
        <w:t>24h</w:t>
      </w:r>
      <w:r w:rsidRPr="008E1687">
        <w:t>)</w:t>
      </w:r>
    </w:p>
    <w:p w14:paraId="2B708BE2" w14:textId="62A49596" w:rsidR="00C109EF" w:rsidRDefault="00EF09CF" w:rsidP="008E1687">
      <w:pPr>
        <w:spacing w:after="0" w:line="240" w:lineRule="auto"/>
      </w:pPr>
      <w:proofErr w:type="spellStart"/>
      <w:r w:rsidRPr="008E1687">
        <w:t>customMetrics</w:t>
      </w:r>
      <w:proofErr w:type="spellEnd"/>
      <w:r w:rsidRPr="008E1687">
        <w:t xml:space="preserve"> | where value &gt; </w:t>
      </w:r>
      <w:r w:rsidR="00A5737A">
        <w:t>85</w:t>
      </w:r>
      <w:r w:rsidRPr="008E1687">
        <w:t xml:space="preserve"> | where timestamp &gt; ago(</w:t>
      </w:r>
      <w:r w:rsidR="00A5737A">
        <w:t>7</w:t>
      </w:r>
      <w:r>
        <w:t>d</w:t>
      </w:r>
      <w:r w:rsidRPr="008E1687">
        <w:t>)</w:t>
      </w:r>
    </w:p>
    <w:p w14:paraId="62D78279" w14:textId="7DD5FCA9" w:rsidR="00DD2099" w:rsidRDefault="00C27327" w:rsidP="00A5737A">
      <w:pPr>
        <w:pStyle w:val="ListParagraph"/>
        <w:spacing w:before="100" w:beforeAutospacing="1" w:after="100" w:afterAutospacing="1" w:line="240" w:lineRule="auto"/>
        <w:ind w:left="0"/>
      </w:pPr>
      <w:r w:rsidRPr="00C27327">
        <w:rPr>
          <w:noProof/>
          <w:lang w:val="en-IN" w:eastAsia="en-IN"/>
        </w:rPr>
        <w:drawing>
          <wp:inline distT="0" distB="0" distL="0" distR="0" wp14:anchorId="154ADC01" wp14:editId="7F3517E9">
            <wp:extent cx="5731510" cy="1247775"/>
            <wp:effectExtent l="0" t="0" r="2540" b="9525"/>
            <wp:docPr id="125" name="Picture 12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Graphical user interface, text, application, email&#10;&#10;Description automatically generated"/>
                    <pic:cNvPicPr/>
                  </pic:nvPicPr>
                  <pic:blipFill>
                    <a:blip r:embed="rId170"/>
                    <a:stretch>
                      <a:fillRect/>
                    </a:stretch>
                  </pic:blipFill>
                  <pic:spPr>
                    <a:xfrm>
                      <a:off x="0" y="0"/>
                      <a:ext cx="5731510" cy="1247775"/>
                    </a:xfrm>
                    <a:prstGeom prst="rect">
                      <a:avLst/>
                    </a:prstGeom>
                  </pic:spPr>
                </pic:pic>
              </a:graphicData>
            </a:graphic>
          </wp:inline>
        </w:drawing>
      </w:r>
    </w:p>
    <w:p w14:paraId="00B555F2" w14:textId="77777777" w:rsidR="00DD2099" w:rsidRDefault="00DD2099" w:rsidP="00DD2099">
      <w:pPr>
        <w:pStyle w:val="ListParagraph"/>
        <w:spacing w:before="100" w:beforeAutospacing="1" w:after="100" w:afterAutospacing="1" w:line="240" w:lineRule="auto"/>
        <w:ind w:left="1800"/>
      </w:pPr>
    </w:p>
    <w:p w14:paraId="47AECD4D" w14:textId="77777777" w:rsidR="00DD2099" w:rsidRDefault="00DD2099" w:rsidP="00DD2099">
      <w:pPr>
        <w:pStyle w:val="ListParagraph"/>
        <w:spacing w:before="100" w:beforeAutospacing="1" w:after="100" w:afterAutospacing="1" w:line="240" w:lineRule="auto"/>
        <w:ind w:left="1800"/>
      </w:pPr>
    </w:p>
    <w:p w14:paraId="1806D925" w14:textId="7C761EFF" w:rsidR="00DD2099" w:rsidRDefault="00DD2099">
      <w:pPr>
        <w:pStyle w:val="ListParagraph"/>
        <w:numPr>
          <w:ilvl w:val="1"/>
          <w:numId w:val="15"/>
        </w:numPr>
        <w:spacing w:before="100" w:beforeAutospacing="1" w:after="100" w:afterAutospacing="1" w:line="240" w:lineRule="auto"/>
      </w:pPr>
      <w:r>
        <w:t>Configure signal logic and alert logic condition.</w:t>
      </w:r>
    </w:p>
    <w:p w14:paraId="5A9019D7" w14:textId="143CD812" w:rsidR="00C9308A" w:rsidRDefault="00C9308A" w:rsidP="00C9308A">
      <w:pPr>
        <w:pStyle w:val="ListParagraph"/>
        <w:spacing w:before="100" w:beforeAutospacing="1" w:after="100" w:afterAutospacing="1" w:line="240" w:lineRule="auto"/>
        <w:ind w:left="1800"/>
      </w:pPr>
      <w:r w:rsidRPr="00C9308A">
        <w:rPr>
          <w:noProof/>
          <w:lang w:val="en-IN" w:eastAsia="en-IN"/>
        </w:rPr>
        <w:lastRenderedPageBreak/>
        <w:drawing>
          <wp:inline distT="0" distB="0" distL="0" distR="0" wp14:anchorId="7D39F829" wp14:editId="3EF231C9">
            <wp:extent cx="5731510" cy="3666490"/>
            <wp:effectExtent l="0" t="0" r="2540" b="0"/>
            <wp:docPr id="127" name="Picture 12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Graphical user interface, text, application, email&#10;&#10;Description automatically generated"/>
                    <pic:cNvPicPr/>
                  </pic:nvPicPr>
                  <pic:blipFill>
                    <a:blip r:embed="rId171"/>
                    <a:stretch>
                      <a:fillRect/>
                    </a:stretch>
                  </pic:blipFill>
                  <pic:spPr>
                    <a:xfrm>
                      <a:off x="0" y="0"/>
                      <a:ext cx="5731510" cy="3666490"/>
                    </a:xfrm>
                    <a:prstGeom prst="rect">
                      <a:avLst/>
                    </a:prstGeom>
                  </pic:spPr>
                </pic:pic>
              </a:graphicData>
            </a:graphic>
          </wp:inline>
        </w:drawing>
      </w:r>
    </w:p>
    <w:p w14:paraId="59C51B09" w14:textId="18F09524" w:rsidR="00DD2099" w:rsidRDefault="00DD2099" w:rsidP="00DD2099">
      <w:pPr>
        <w:pStyle w:val="ListParagraph"/>
        <w:spacing w:before="100" w:beforeAutospacing="1" w:after="100" w:afterAutospacing="1" w:line="240" w:lineRule="auto"/>
        <w:ind w:left="1800"/>
      </w:pPr>
    </w:p>
    <w:p w14:paraId="79AB03C1" w14:textId="77777777" w:rsidR="00DD2099" w:rsidRDefault="00DD2099" w:rsidP="00DD2099">
      <w:pPr>
        <w:pStyle w:val="ListParagraph"/>
        <w:spacing w:before="100" w:beforeAutospacing="1" w:after="100" w:afterAutospacing="1" w:line="240" w:lineRule="auto"/>
        <w:ind w:left="1800"/>
      </w:pPr>
      <w:r w:rsidRPr="005908EC">
        <w:rPr>
          <w:noProof/>
          <w:lang w:val="en-IN" w:eastAsia="en-IN"/>
        </w:rPr>
        <w:drawing>
          <wp:inline distT="0" distB="0" distL="0" distR="0" wp14:anchorId="5D575244" wp14:editId="79FBE792">
            <wp:extent cx="5731510" cy="2741295"/>
            <wp:effectExtent l="0" t="0" r="2540" b="1905"/>
            <wp:docPr id="116" name="Picture 11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Graphical user interface, text, application&#10;&#10;Description automatically generated"/>
                    <pic:cNvPicPr/>
                  </pic:nvPicPr>
                  <pic:blipFill>
                    <a:blip r:embed="rId172"/>
                    <a:stretch>
                      <a:fillRect/>
                    </a:stretch>
                  </pic:blipFill>
                  <pic:spPr>
                    <a:xfrm>
                      <a:off x="0" y="0"/>
                      <a:ext cx="5731510" cy="2741295"/>
                    </a:xfrm>
                    <a:prstGeom prst="rect">
                      <a:avLst/>
                    </a:prstGeom>
                  </pic:spPr>
                </pic:pic>
              </a:graphicData>
            </a:graphic>
          </wp:inline>
        </w:drawing>
      </w:r>
    </w:p>
    <w:p w14:paraId="30BBFB00" w14:textId="77777777" w:rsidR="00DD2099" w:rsidRDefault="00DD2099" w:rsidP="00DD2099">
      <w:pPr>
        <w:pStyle w:val="ListParagraph"/>
        <w:spacing w:before="100" w:beforeAutospacing="1" w:after="100" w:afterAutospacing="1" w:line="240" w:lineRule="auto"/>
        <w:ind w:left="1800"/>
      </w:pPr>
      <w:r w:rsidRPr="00054635">
        <w:rPr>
          <w:noProof/>
          <w:lang w:val="en-IN" w:eastAsia="en-IN"/>
        </w:rPr>
        <w:lastRenderedPageBreak/>
        <w:drawing>
          <wp:inline distT="0" distB="0" distL="0" distR="0" wp14:anchorId="4FEFC952" wp14:editId="3D0B1D3D">
            <wp:extent cx="5731510" cy="3115310"/>
            <wp:effectExtent l="0" t="0" r="2540" b="8890"/>
            <wp:docPr id="118" name="Picture 11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Graphical user interface&#10;&#10;Description automatically generated"/>
                    <pic:cNvPicPr/>
                  </pic:nvPicPr>
                  <pic:blipFill>
                    <a:blip r:embed="rId173"/>
                    <a:stretch>
                      <a:fillRect/>
                    </a:stretch>
                  </pic:blipFill>
                  <pic:spPr>
                    <a:xfrm>
                      <a:off x="0" y="0"/>
                      <a:ext cx="5731510" cy="3115310"/>
                    </a:xfrm>
                    <a:prstGeom prst="rect">
                      <a:avLst/>
                    </a:prstGeom>
                  </pic:spPr>
                </pic:pic>
              </a:graphicData>
            </a:graphic>
          </wp:inline>
        </w:drawing>
      </w:r>
    </w:p>
    <w:p w14:paraId="3698FA74" w14:textId="77777777" w:rsidR="00DD2099" w:rsidRDefault="00DD2099">
      <w:pPr>
        <w:pStyle w:val="ListParagraph"/>
        <w:numPr>
          <w:ilvl w:val="1"/>
          <w:numId w:val="15"/>
        </w:numPr>
        <w:spacing w:before="100" w:beforeAutospacing="1" w:after="100" w:afterAutospacing="1" w:line="240" w:lineRule="auto"/>
      </w:pPr>
      <w:r>
        <w:t>After the configuration signal logic you will be see the cost for the alert.</w:t>
      </w:r>
    </w:p>
    <w:p w14:paraId="25CD0A9C" w14:textId="77777777" w:rsidR="00DD2099" w:rsidRDefault="00DD2099" w:rsidP="00DD2099">
      <w:pPr>
        <w:pStyle w:val="ListParagraph"/>
        <w:spacing w:before="100" w:beforeAutospacing="1" w:after="100" w:afterAutospacing="1" w:line="240" w:lineRule="auto"/>
        <w:ind w:left="2160"/>
      </w:pPr>
      <w:r w:rsidRPr="00054635">
        <w:rPr>
          <w:noProof/>
          <w:lang w:val="en-IN" w:eastAsia="en-IN"/>
        </w:rPr>
        <w:drawing>
          <wp:inline distT="0" distB="0" distL="0" distR="0" wp14:anchorId="6E6D8DD1" wp14:editId="7BE670E6">
            <wp:extent cx="5731510" cy="3115310"/>
            <wp:effectExtent l="0" t="0" r="2540" b="8890"/>
            <wp:docPr id="119" name="Picture 11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Graphical user interface&#10;&#10;Description automatically generated"/>
                    <pic:cNvPicPr/>
                  </pic:nvPicPr>
                  <pic:blipFill>
                    <a:blip r:embed="rId173"/>
                    <a:stretch>
                      <a:fillRect/>
                    </a:stretch>
                  </pic:blipFill>
                  <pic:spPr>
                    <a:xfrm>
                      <a:off x="0" y="0"/>
                      <a:ext cx="5731510" cy="3115310"/>
                    </a:xfrm>
                    <a:prstGeom prst="rect">
                      <a:avLst/>
                    </a:prstGeom>
                  </pic:spPr>
                </pic:pic>
              </a:graphicData>
            </a:graphic>
          </wp:inline>
        </w:drawing>
      </w:r>
    </w:p>
    <w:p w14:paraId="461CCDAD" w14:textId="77777777" w:rsidR="00DD2099" w:rsidRDefault="00DD2099" w:rsidP="00DD2099">
      <w:pPr>
        <w:pStyle w:val="ListParagraph"/>
        <w:spacing w:before="100" w:beforeAutospacing="1" w:after="100" w:afterAutospacing="1" w:line="240" w:lineRule="auto"/>
        <w:ind w:left="2160"/>
      </w:pPr>
    </w:p>
    <w:p w14:paraId="5A0B38DE" w14:textId="77777777" w:rsidR="00DD2099" w:rsidRDefault="00DD2099" w:rsidP="00DD2099">
      <w:pPr>
        <w:pStyle w:val="ListParagraph"/>
        <w:spacing w:before="100" w:beforeAutospacing="1" w:after="100" w:afterAutospacing="1" w:line="240" w:lineRule="auto"/>
        <w:ind w:left="2160"/>
      </w:pPr>
    </w:p>
    <w:p w14:paraId="7B918060" w14:textId="77777777" w:rsidR="00DD2099" w:rsidRDefault="00DD2099">
      <w:pPr>
        <w:pStyle w:val="ListParagraph"/>
        <w:numPr>
          <w:ilvl w:val="1"/>
          <w:numId w:val="15"/>
        </w:numPr>
        <w:spacing w:before="100" w:beforeAutospacing="1" w:after="100" w:afterAutospacing="1" w:line="240" w:lineRule="auto"/>
      </w:pPr>
      <w:r>
        <w:t>Create the action group.</w:t>
      </w:r>
    </w:p>
    <w:p w14:paraId="17F6DA04" w14:textId="77777777" w:rsidR="00DD2099" w:rsidRDefault="00DD2099" w:rsidP="00DD2099">
      <w:pPr>
        <w:pStyle w:val="ListParagraph"/>
        <w:spacing w:before="100" w:beforeAutospacing="1" w:after="100" w:afterAutospacing="1" w:line="240" w:lineRule="auto"/>
        <w:ind w:left="1800"/>
      </w:pPr>
    </w:p>
    <w:p w14:paraId="741677BC" w14:textId="7925FDD1" w:rsidR="00DD2099" w:rsidRDefault="00D61EBA" w:rsidP="00DD2099">
      <w:pPr>
        <w:pStyle w:val="ListParagraph"/>
        <w:spacing w:before="100" w:beforeAutospacing="1" w:after="100" w:afterAutospacing="1" w:line="240" w:lineRule="auto"/>
        <w:ind w:left="1800"/>
      </w:pPr>
      <w:r w:rsidRPr="00D61EBA">
        <w:rPr>
          <w:noProof/>
          <w:lang w:val="en-IN" w:eastAsia="en-IN"/>
        </w:rPr>
        <w:lastRenderedPageBreak/>
        <w:drawing>
          <wp:inline distT="0" distB="0" distL="0" distR="0" wp14:anchorId="4187221A" wp14:editId="78341DED">
            <wp:extent cx="5464013" cy="2834886"/>
            <wp:effectExtent l="0" t="0" r="3810" b="381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464013" cy="2834886"/>
                    </a:xfrm>
                    <a:prstGeom prst="rect">
                      <a:avLst/>
                    </a:prstGeom>
                  </pic:spPr>
                </pic:pic>
              </a:graphicData>
            </a:graphic>
          </wp:inline>
        </w:drawing>
      </w:r>
    </w:p>
    <w:p w14:paraId="1CFC4E8D" w14:textId="77777777" w:rsidR="00DD2099" w:rsidRDefault="00DD2099">
      <w:pPr>
        <w:pStyle w:val="ListParagraph"/>
        <w:numPr>
          <w:ilvl w:val="1"/>
          <w:numId w:val="15"/>
        </w:numPr>
        <w:spacing w:before="100" w:beforeAutospacing="1" w:after="100" w:afterAutospacing="1" w:line="240" w:lineRule="auto"/>
      </w:pPr>
      <w:r>
        <w:t xml:space="preserve">Fill out the basic information regarding your alert </w:t>
      </w:r>
      <w:proofErr w:type="spellStart"/>
      <w:r>
        <w:t>eg.</w:t>
      </w:r>
      <w:proofErr w:type="spellEnd"/>
      <w:r>
        <w:t xml:space="preserve"> Resource group, name of the alert.</w:t>
      </w:r>
    </w:p>
    <w:p w14:paraId="165E3664" w14:textId="77777777" w:rsidR="00DD2099" w:rsidRDefault="00DD2099" w:rsidP="00DD2099">
      <w:pPr>
        <w:pStyle w:val="ListParagraph"/>
        <w:spacing w:before="100" w:beforeAutospacing="1" w:after="100" w:afterAutospacing="1" w:line="240" w:lineRule="auto"/>
        <w:ind w:left="1800"/>
      </w:pPr>
    </w:p>
    <w:p w14:paraId="37595286" w14:textId="000D4157" w:rsidR="00DD2099" w:rsidRDefault="00EB6D87" w:rsidP="00DD2099">
      <w:pPr>
        <w:pStyle w:val="ListParagraph"/>
        <w:spacing w:before="100" w:beforeAutospacing="1" w:after="100" w:afterAutospacing="1" w:line="240" w:lineRule="auto"/>
        <w:ind w:left="1800"/>
      </w:pPr>
      <w:r>
        <w:rPr>
          <w:noProof/>
          <w:lang w:val="en-IN" w:eastAsia="en-IN"/>
        </w:rPr>
        <w:drawing>
          <wp:inline distT="0" distB="0" distL="0" distR="0" wp14:anchorId="179058BC" wp14:editId="4F2116A5">
            <wp:extent cx="5731510" cy="3316605"/>
            <wp:effectExtent l="0" t="0" r="2540" b="0"/>
            <wp:docPr id="21" name="Picture 2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 email&#10;&#10;Description automatically generated"/>
                    <pic:cNvPicPr/>
                  </pic:nvPicPr>
                  <pic:blipFill>
                    <a:blip r:embed="rId175"/>
                    <a:stretch>
                      <a:fillRect/>
                    </a:stretch>
                  </pic:blipFill>
                  <pic:spPr>
                    <a:xfrm>
                      <a:off x="0" y="0"/>
                      <a:ext cx="5731510" cy="3316605"/>
                    </a:xfrm>
                    <a:prstGeom prst="rect">
                      <a:avLst/>
                    </a:prstGeom>
                  </pic:spPr>
                </pic:pic>
              </a:graphicData>
            </a:graphic>
          </wp:inline>
        </w:drawing>
      </w:r>
    </w:p>
    <w:p w14:paraId="78BFC15B" w14:textId="77777777" w:rsidR="00DD2099" w:rsidRDefault="00DD2099" w:rsidP="00DD2099">
      <w:pPr>
        <w:pStyle w:val="ListParagraph"/>
        <w:spacing w:before="100" w:beforeAutospacing="1" w:after="100" w:afterAutospacing="1" w:line="240" w:lineRule="auto"/>
        <w:ind w:left="1800"/>
      </w:pPr>
    </w:p>
    <w:p w14:paraId="6F69C8BA" w14:textId="77777777" w:rsidR="00DD2099" w:rsidRDefault="00DD2099">
      <w:pPr>
        <w:pStyle w:val="ListParagraph"/>
        <w:numPr>
          <w:ilvl w:val="1"/>
          <w:numId w:val="15"/>
        </w:numPr>
        <w:spacing w:before="100" w:beforeAutospacing="1" w:after="100" w:afterAutospacing="1" w:line="240" w:lineRule="auto"/>
      </w:pPr>
      <w:r>
        <w:t xml:space="preserve"> After Basics info go the notification tab, select the Notification </w:t>
      </w:r>
      <w:proofErr w:type="gramStart"/>
      <w:r>
        <w:t>Type</w:t>
      </w:r>
      <w:proofErr w:type="gramEnd"/>
      <w:r>
        <w:t xml:space="preserve"> and provide the email information regarding email id and click on Ok.</w:t>
      </w:r>
    </w:p>
    <w:p w14:paraId="48466D66" w14:textId="77777777" w:rsidR="00DD2099" w:rsidRDefault="00DD2099" w:rsidP="00DD2099">
      <w:pPr>
        <w:pStyle w:val="ListParagraph"/>
        <w:spacing w:before="100" w:beforeAutospacing="1" w:after="100" w:afterAutospacing="1" w:line="240" w:lineRule="auto"/>
        <w:ind w:left="1800"/>
      </w:pPr>
    </w:p>
    <w:p w14:paraId="50DFB633" w14:textId="77777777" w:rsidR="00DD2099" w:rsidRDefault="00DD2099" w:rsidP="00DD2099">
      <w:pPr>
        <w:pStyle w:val="ListParagraph"/>
        <w:spacing w:before="100" w:beforeAutospacing="1" w:after="100" w:afterAutospacing="1" w:line="240" w:lineRule="auto"/>
        <w:ind w:left="1800"/>
      </w:pPr>
      <w:r w:rsidRPr="00862F15">
        <w:rPr>
          <w:noProof/>
          <w:lang w:val="en-IN" w:eastAsia="en-IN"/>
        </w:rPr>
        <w:lastRenderedPageBreak/>
        <w:drawing>
          <wp:inline distT="0" distB="0" distL="0" distR="0" wp14:anchorId="5F82B85F" wp14:editId="34E7F7F1">
            <wp:extent cx="5731510" cy="2374900"/>
            <wp:effectExtent l="0" t="0" r="2540" b="6350"/>
            <wp:docPr id="106" name="Picture 10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10;&#10;Description automatically generated"/>
                    <pic:cNvPicPr/>
                  </pic:nvPicPr>
                  <pic:blipFill>
                    <a:blip r:embed="rId176"/>
                    <a:stretch>
                      <a:fillRect/>
                    </a:stretch>
                  </pic:blipFill>
                  <pic:spPr>
                    <a:xfrm>
                      <a:off x="0" y="0"/>
                      <a:ext cx="5731510" cy="2374900"/>
                    </a:xfrm>
                    <a:prstGeom prst="rect">
                      <a:avLst/>
                    </a:prstGeom>
                  </pic:spPr>
                </pic:pic>
              </a:graphicData>
            </a:graphic>
          </wp:inline>
        </w:drawing>
      </w:r>
    </w:p>
    <w:p w14:paraId="315D9BB1" w14:textId="77777777" w:rsidR="00DD2099" w:rsidRDefault="00DD2099" w:rsidP="00DD2099">
      <w:pPr>
        <w:pStyle w:val="ListParagraph"/>
        <w:spacing w:before="100" w:beforeAutospacing="1" w:after="100" w:afterAutospacing="1" w:line="240" w:lineRule="auto"/>
        <w:ind w:left="1800"/>
      </w:pPr>
    </w:p>
    <w:p w14:paraId="6F2AB4FB" w14:textId="77777777" w:rsidR="00DD2099" w:rsidRDefault="00DD2099" w:rsidP="00DD2099">
      <w:pPr>
        <w:pStyle w:val="ListParagraph"/>
        <w:spacing w:before="100" w:beforeAutospacing="1" w:after="100" w:afterAutospacing="1" w:line="240" w:lineRule="auto"/>
        <w:ind w:left="1800"/>
      </w:pPr>
    </w:p>
    <w:p w14:paraId="1AF5E79D" w14:textId="5FAF1C88" w:rsidR="00DD2099" w:rsidRDefault="00DD2099" w:rsidP="0007125C">
      <w:pPr>
        <w:pStyle w:val="ListParagraph"/>
        <w:numPr>
          <w:ilvl w:val="1"/>
          <w:numId w:val="15"/>
        </w:numPr>
        <w:spacing w:before="100" w:beforeAutospacing="1" w:after="100" w:afterAutospacing="1" w:line="240" w:lineRule="auto"/>
      </w:pPr>
      <w:r>
        <w:t>Give the unique name for the notification.</w:t>
      </w:r>
    </w:p>
    <w:p w14:paraId="66C3371E" w14:textId="033BF278" w:rsidR="00DD2099" w:rsidRDefault="0007125C" w:rsidP="0007125C">
      <w:pPr>
        <w:pStyle w:val="ListParagraph"/>
        <w:spacing w:before="100" w:beforeAutospacing="1" w:after="100" w:afterAutospacing="1" w:line="240" w:lineRule="auto"/>
        <w:ind w:left="1080"/>
      </w:pPr>
      <w:r>
        <w:rPr>
          <w:noProof/>
          <w:lang w:val="en-IN" w:eastAsia="en-IN"/>
        </w:rPr>
        <w:drawing>
          <wp:inline distT="0" distB="0" distL="0" distR="0" wp14:anchorId="2DD18B49" wp14:editId="331EB4EF">
            <wp:extent cx="5731510" cy="1338580"/>
            <wp:effectExtent l="0" t="0" r="2540" b="0"/>
            <wp:docPr id="22" name="Picture 2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10;&#10;Description automatically generated"/>
                    <pic:cNvPicPr/>
                  </pic:nvPicPr>
                  <pic:blipFill>
                    <a:blip r:embed="rId177"/>
                    <a:stretch>
                      <a:fillRect/>
                    </a:stretch>
                  </pic:blipFill>
                  <pic:spPr>
                    <a:xfrm>
                      <a:off x="0" y="0"/>
                      <a:ext cx="5731510" cy="1338580"/>
                    </a:xfrm>
                    <a:prstGeom prst="rect">
                      <a:avLst/>
                    </a:prstGeom>
                  </pic:spPr>
                </pic:pic>
              </a:graphicData>
            </a:graphic>
          </wp:inline>
        </w:drawing>
      </w:r>
    </w:p>
    <w:p w14:paraId="6A2665DE" w14:textId="6A853BA1" w:rsidR="00DD2099" w:rsidRDefault="00DD2099" w:rsidP="00DD2099">
      <w:pPr>
        <w:pStyle w:val="ListParagraph"/>
        <w:spacing w:before="100" w:beforeAutospacing="1" w:after="100" w:afterAutospacing="1" w:line="240" w:lineRule="auto"/>
        <w:ind w:left="1800"/>
      </w:pPr>
    </w:p>
    <w:p w14:paraId="5E1EEC09" w14:textId="77777777" w:rsidR="00DD2099" w:rsidRDefault="00DD2099">
      <w:pPr>
        <w:pStyle w:val="ListParagraph"/>
        <w:numPr>
          <w:ilvl w:val="1"/>
          <w:numId w:val="15"/>
        </w:numPr>
        <w:spacing w:before="100" w:beforeAutospacing="1" w:after="100" w:afterAutospacing="1" w:line="240" w:lineRule="auto"/>
      </w:pPr>
      <w:r>
        <w:t>Skip the Action and Tags tab.</w:t>
      </w:r>
    </w:p>
    <w:p w14:paraId="6351EECF" w14:textId="77777777" w:rsidR="00DD2099" w:rsidRDefault="00DD2099" w:rsidP="00DD2099">
      <w:pPr>
        <w:pStyle w:val="ListParagraph"/>
        <w:spacing w:before="100" w:beforeAutospacing="1" w:after="100" w:afterAutospacing="1" w:line="240" w:lineRule="auto"/>
        <w:ind w:left="1800"/>
      </w:pPr>
    </w:p>
    <w:p w14:paraId="5AE73E33" w14:textId="77777777" w:rsidR="00CE2382" w:rsidRDefault="00DD2099">
      <w:pPr>
        <w:pStyle w:val="ListParagraph"/>
        <w:numPr>
          <w:ilvl w:val="1"/>
          <w:numId w:val="15"/>
        </w:numPr>
        <w:spacing w:before="100" w:beforeAutospacing="1" w:after="100" w:afterAutospacing="1" w:line="240" w:lineRule="auto"/>
      </w:pPr>
      <w:r>
        <w:t>Review + Create</w:t>
      </w:r>
    </w:p>
    <w:p w14:paraId="115887C7" w14:textId="77777777" w:rsidR="00CE2382" w:rsidRDefault="00CE2382">
      <w:pPr>
        <w:pStyle w:val="ListParagraph"/>
        <w:numPr>
          <w:ilvl w:val="1"/>
          <w:numId w:val="15"/>
        </w:numPr>
        <w:spacing w:before="100" w:beforeAutospacing="1" w:after="100" w:afterAutospacing="1" w:line="240" w:lineRule="auto"/>
      </w:pPr>
      <w:r>
        <w:t>Once done.</w:t>
      </w:r>
    </w:p>
    <w:p w14:paraId="6CE5FF36" w14:textId="7CF40DE3" w:rsidR="00CE2382" w:rsidRDefault="00CE2382">
      <w:pPr>
        <w:pStyle w:val="ListParagraph"/>
        <w:numPr>
          <w:ilvl w:val="1"/>
          <w:numId w:val="15"/>
        </w:numPr>
        <w:spacing w:before="100" w:beforeAutospacing="1" w:after="100" w:afterAutospacing="1" w:line="240" w:lineRule="auto"/>
      </w:pPr>
      <w:r>
        <w:t>Click on ‘</w:t>
      </w:r>
      <w:proofErr w:type="spellStart"/>
      <w:r w:rsidRPr="00CE2382">
        <w:t>vThunder</w:t>
      </w:r>
      <w:proofErr w:type="spellEnd"/>
      <w:r w:rsidRPr="00CE2382">
        <w:t>-CPU-Alert</w:t>
      </w:r>
      <w:r>
        <w:t>’ newly created alert.</w:t>
      </w:r>
    </w:p>
    <w:p w14:paraId="077B4E4D" w14:textId="4AB3C611" w:rsidR="00DD2099" w:rsidRDefault="00CE2382" w:rsidP="00CE2382">
      <w:pPr>
        <w:pStyle w:val="ListParagraph"/>
        <w:numPr>
          <w:ilvl w:val="1"/>
          <w:numId w:val="15"/>
        </w:numPr>
        <w:spacing w:before="100" w:beforeAutospacing="1" w:after="100" w:afterAutospacing="1" w:line="240" w:lineRule="auto"/>
      </w:pPr>
      <w:r>
        <w:t xml:space="preserve">Switch to </w:t>
      </w:r>
      <w:r w:rsidR="00DD2099">
        <w:t xml:space="preserve">tab “Test action group (preview)” </w:t>
      </w:r>
    </w:p>
    <w:p w14:paraId="20778657" w14:textId="14F6D2FA" w:rsidR="00DD2099" w:rsidRDefault="00DD2099">
      <w:pPr>
        <w:pStyle w:val="ListParagraph"/>
        <w:numPr>
          <w:ilvl w:val="1"/>
          <w:numId w:val="15"/>
        </w:numPr>
        <w:spacing w:before="100" w:beforeAutospacing="1" w:after="100" w:afterAutospacing="1" w:line="240" w:lineRule="auto"/>
      </w:pPr>
      <w:r>
        <w:t>Select the sample type for the alert.</w:t>
      </w:r>
      <w:r w:rsidR="00014213">
        <w:t xml:space="preserve"> Billing alert.</w:t>
      </w:r>
    </w:p>
    <w:p w14:paraId="0923ED57" w14:textId="77777777" w:rsidR="00DD2099" w:rsidRDefault="00DD2099">
      <w:pPr>
        <w:pStyle w:val="ListParagraph"/>
        <w:numPr>
          <w:ilvl w:val="1"/>
          <w:numId w:val="15"/>
        </w:numPr>
        <w:spacing w:before="100" w:beforeAutospacing="1" w:after="100" w:afterAutospacing="1" w:line="240" w:lineRule="auto"/>
      </w:pPr>
      <w:r>
        <w:t>After the test click you will see the running status for test rule.</w:t>
      </w:r>
    </w:p>
    <w:p w14:paraId="1EE7D616" w14:textId="77777777" w:rsidR="00DD2099" w:rsidRDefault="00DD2099">
      <w:pPr>
        <w:pStyle w:val="ListParagraph"/>
        <w:numPr>
          <w:ilvl w:val="1"/>
          <w:numId w:val="15"/>
        </w:numPr>
        <w:spacing w:before="100" w:beforeAutospacing="1" w:after="100" w:afterAutospacing="1" w:line="240" w:lineRule="auto"/>
      </w:pPr>
      <w:r>
        <w:t xml:space="preserve">Once status will </w:t>
      </w:r>
      <w:r w:rsidRPr="00317D63">
        <w:t xml:space="preserve">succeed </w:t>
      </w:r>
      <w:r>
        <w:t>you will get the email on given email id.</w:t>
      </w:r>
    </w:p>
    <w:p w14:paraId="3F0CD260" w14:textId="77777777" w:rsidR="00DD2099" w:rsidRDefault="00DD2099" w:rsidP="00CE2382">
      <w:pPr>
        <w:pStyle w:val="ListParagraph"/>
        <w:spacing w:before="100" w:beforeAutospacing="1" w:after="100" w:afterAutospacing="1" w:line="240" w:lineRule="auto"/>
        <w:ind w:left="1440"/>
      </w:pPr>
      <w:r w:rsidRPr="008E5AED">
        <w:rPr>
          <w:noProof/>
          <w:lang w:val="en-IN" w:eastAsia="en-IN"/>
        </w:rPr>
        <w:drawing>
          <wp:inline distT="0" distB="0" distL="0" distR="0" wp14:anchorId="3227637A" wp14:editId="3A5665AA">
            <wp:extent cx="2919413" cy="1980776"/>
            <wp:effectExtent l="0" t="0" r="0" b="635"/>
            <wp:docPr id="111" name="Picture 1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178"/>
                    <a:stretch>
                      <a:fillRect/>
                    </a:stretch>
                  </pic:blipFill>
                  <pic:spPr>
                    <a:xfrm>
                      <a:off x="0" y="0"/>
                      <a:ext cx="2931741" cy="1989141"/>
                    </a:xfrm>
                    <a:prstGeom prst="rect">
                      <a:avLst/>
                    </a:prstGeom>
                  </pic:spPr>
                </pic:pic>
              </a:graphicData>
            </a:graphic>
          </wp:inline>
        </w:drawing>
      </w:r>
    </w:p>
    <w:p w14:paraId="6C273E9E" w14:textId="0ED01B43" w:rsidR="00DD2099" w:rsidRDefault="00DD2099">
      <w:pPr>
        <w:pStyle w:val="ListParagraph"/>
        <w:numPr>
          <w:ilvl w:val="1"/>
          <w:numId w:val="15"/>
        </w:numPr>
        <w:spacing w:before="100" w:beforeAutospacing="1" w:after="100" w:afterAutospacing="1" w:line="240" w:lineRule="auto"/>
      </w:pPr>
      <w:r>
        <w:t>Click Create</w:t>
      </w:r>
    </w:p>
    <w:p w14:paraId="17756156" w14:textId="3C87CD95" w:rsidR="00674D19" w:rsidRPr="006E608A" w:rsidRDefault="004A6A05" w:rsidP="00674D19">
      <w:pPr>
        <w:pStyle w:val="Heading3"/>
        <w:rPr>
          <w:sz w:val="28"/>
          <w:szCs w:val="28"/>
        </w:rPr>
      </w:pPr>
      <w:bookmarkStart w:id="381" w:name="_2._Autoscaling_using"/>
      <w:bookmarkStart w:id="382" w:name="_Toc125728626"/>
      <w:bookmarkEnd w:id="381"/>
      <w:r>
        <w:rPr>
          <w:sz w:val="28"/>
          <w:szCs w:val="28"/>
        </w:rPr>
        <w:lastRenderedPageBreak/>
        <w:t>2</w:t>
      </w:r>
      <w:r w:rsidR="00674D19" w:rsidRPr="006E608A">
        <w:rPr>
          <w:sz w:val="28"/>
          <w:szCs w:val="28"/>
        </w:rPr>
        <w:t xml:space="preserve">. </w:t>
      </w:r>
      <w:hyperlink w:anchor="_1._Autoscaling_using" w:history="1">
        <w:r w:rsidR="00674D19" w:rsidRPr="006E608A">
          <w:rPr>
            <w:rStyle w:val="Hyperlink"/>
            <w:sz w:val="28"/>
            <w:szCs w:val="28"/>
          </w:rPr>
          <w:t>Autoscaling using Azure Functions Setup</w:t>
        </w:r>
        <w:bookmarkEnd w:id="382"/>
      </w:hyperlink>
    </w:p>
    <w:p w14:paraId="03D240C4" w14:textId="15670A70" w:rsidR="00C6354C" w:rsidRDefault="00C6354C" w:rsidP="00674D19">
      <w:pPr>
        <w:rPr>
          <w:u w:val="single"/>
        </w:rPr>
      </w:pPr>
      <w:r w:rsidRPr="00D83189">
        <w:rPr>
          <w:u w:val="single"/>
        </w:rPr>
        <w:t>In case you have already setup autoscaling as above, please ignore this.</w:t>
      </w:r>
      <w:r w:rsidR="000A787D" w:rsidRPr="00D83189">
        <w:rPr>
          <w:u w:val="single"/>
        </w:rPr>
        <w:t xml:space="preserve"> Any one type of autoscaling configuring is allowed. </w:t>
      </w:r>
    </w:p>
    <w:p w14:paraId="0D23E7E1" w14:textId="61C5FEF1" w:rsidR="00674D19" w:rsidRDefault="00674D19" w:rsidP="00674D19">
      <w:r>
        <w:t xml:space="preserve">In this case azure function will periodically maintain </w:t>
      </w:r>
      <w:proofErr w:type="spellStart"/>
      <w:r>
        <w:t>vThunder</w:t>
      </w:r>
      <w:proofErr w:type="spellEnd"/>
      <w:r>
        <w:t xml:space="preserve"> CPU Utilization. And do the autoscaling as per automation account threshold configuration with variable name </w:t>
      </w:r>
      <w:r w:rsidRPr="009951DC">
        <w:rPr>
          <w:highlight w:val="yellow"/>
        </w:rPr>
        <w:t>“</w:t>
      </w:r>
      <w:proofErr w:type="spellStart"/>
      <w:r w:rsidRPr="009951DC">
        <w:rPr>
          <w:highlight w:val="yellow"/>
        </w:rPr>
        <w:t>ThresholdForScaleOut</w:t>
      </w:r>
      <w:proofErr w:type="spellEnd"/>
      <w:r>
        <w:t xml:space="preserve">” and </w:t>
      </w:r>
      <w:r w:rsidRPr="009951DC">
        <w:rPr>
          <w:highlight w:val="yellow"/>
        </w:rPr>
        <w:t>“</w:t>
      </w:r>
      <w:proofErr w:type="spellStart"/>
      <w:r w:rsidRPr="009951DC">
        <w:rPr>
          <w:highlight w:val="yellow"/>
        </w:rPr>
        <w:t>ThresholdForScale</w:t>
      </w:r>
      <w:r>
        <w:t>In</w:t>
      </w:r>
      <w:proofErr w:type="spellEnd"/>
      <w:r>
        <w:t>” for Scale Out and Scale In respectively.</w:t>
      </w:r>
    </w:p>
    <w:p w14:paraId="358348BA" w14:textId="77777777" w:rsidR="00674D19" w:rsidRDefault="00674D19" w:rsidP="00674D19">
      <w:proofErr w:type="spellStart"/>
      <w:r>
        <w:t>vThunder</w:t>
      </w:r>
      <w:proofErr w:type="spellEnd"/>
      <w:r>
        <w:t xml:space="preserve"> Logs can’t been seen on azure log analytics dashboard.</w:t>
      </w:r>
    </w:p>
    <w:p w14:paraId="0889E4EF" w14:textId="68C614B5" w:rsidR="00674D19" w:rsidRDefault="00674D19" w:rsidP="00674D19">
      <w:r>
        <w:t>Autoscaling metrics logs can</w:t>
      </w:r>
      <w:r w:rsidR="00C6354C">
        <w:t>’t</w:t>
      </w:r>
      <w:r>
        <w:t xml:space="preserve"> be seen on azure application insight -&gt; log console.</w:t>
      </w:r>
    </w:p>
    <w:p w14:paraId="5794B79A" w14:textId="77777777" w:rsidR="00723276" w:rsidRPr="0085099C" w:rsidRDefault="00723276" w:rsidP="00723276">
      <w:pPr>
        <w:pStyle w:val="Heading4"/>
      </w:pPr>
      <w:r w:rsidRPr="0085099C">
        <w:t>Install</w:t>
      </w:r>
    </w:p>
    <w:p w14:paraId="12155619" w14:textId="472C825C" w:rsidR="00723276" w:rsidRDefault="00723276" w:rsidP="00674D19">
      <w:pPr>
        <w:rPr>
          <w:ins w:id="383" w:author="Vikas Gautam" w:date="2023-01-27T15:50:00Z"/>
          <w:color w:val="FF0000"/>
        </w:rPr>
      </w:pPr>
      <w:r>
        <w:tab/>
      </w:r>
      <w:r w:rsidRPr="00A57931">
        <w:rPr>
          <w:color w:val="FF0000"/>
        </w:rPr>
        <w:t>“.\</w:t>
      </w:r>
      <w:r w:rsidR="00AF508D">
        <w:rPr>
          <w:color w:val="FF0000"/>
        </w:rPr>
        <w:t>PS</w:t>
      </w:r>
      <w:r w:rsidRPr="00A57931">
        <w:rPr>
          <w:color w:val="FF0000"/>
        </w:rPr>
        <w:t>_TMPL_3NIC_NVM_VMSS_FUNCTION_APP_</w:t>
      </w:r>
      <w:r>
        <w:rPr>
          <w:color w:val="FF0000"/>
        </w:rPr>
        <w:t>4</w:t>
      </w:r>
      <w:r w:rsidRPr="00A57931">
        <w:rPr>
          <w:color w:val="FF0000"/>
        </w:rPr>
        <w:t>.ps1”</w:t>
      </w:r>
    </w:p>
    <w:p w14:paraId="1191E5F5" w14:textId="5EC00DD1" w:rsidR="0031470E" w:rsidRDefault="00756E4F" w:rsidP="00674D19">
      <w:pPr>
        <w:rPr>
          <w:ins w:id="384" w:author="Vikas Gautam" w:date="2023-01-27T15:51:00Z"/>
        </w:rPr>
      </w:pPr>
      <w:bookmarkStart w:id="385" w:name="_Hlk125727368"/>
      <w:ins w:id="386" w:author="Vikas Gautam" w:date="2023-01-30T01:15:00Z">
        <w:r w:rsidRPr="00756E4F">
          <w:drawing>
            <wp:inline distT="0" distB="0" distL="0" distR="0" wp14:anchorId="08DEF075" wp14:editId="70DE0C25">
              <wp:extent cx="5731510" cy="535940"/>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31510" cy="535940"/>
                      </a:xfrm>
                      <a:prstGeom prst="rect">
                        <a:avLst/>
                      </a:prstGeom>
                    </pic:spPr>
                  </pic:pic>
                </a:graphicData>
              </a:graphic>
            </wp:inline>
          </w:drawing>
        </w:r>
      </w:ins>
    </w:p>
    <w:p w14:paraId="5F52E048" w14:textId="375705C3" w:rsidR="0031470E" w:rsidRDefault="0031470E" w:rsidP="00674D19">
      <w:ins w:id="387" w:author="Vikas Gautam" w:date="2023-01-27T15:51:00Z">
        <w:r>
          <w:t xml:space="preserve">Enter </w:t>
        </w:r>
      </w:ins>
      <w:ins w:id="388" w:author="Vikas Gautam" w:date="2023-01-27T15:52:00Z">
        <w:r>
          <w:t xml:space="preserve">updated </w:t>
        </w:r>
      </w:ins>
      <w:ins w:id="389" w:author="Vikas Gautam" w:date="2023-01-27T15:51:00Z">
        <w:r>
          <w:t xml:space="preserve">password and confirm </w:t>
        </w:r>
      </w:ins>
      <w:ins w:id="390" w:author="Vikas Gautam" w:date="2023-01-27T15:52:00Z">
        <w:r>
          <w:t>updated</w:t>
        </w:r>
      </w:ins>
      <w:ins w:id="391" w:author="Vikas Gautam" w:date="2023-01-27T15:51:00Z">
        <w:r>
          <w:t xml:space="preserve"> password of existin</w:t>
        </w:r>
      </w:ins>
      <w:ins w:id="392" w:author="Vikas Gautam" w:date="2023-01-27T15:52:00Z">
        <w:r>
          <w:t xml:space="preserve">g </w:t>
        </w:r>
        <w:proofErr w:type="spellStart"/>
        <w:r>
          <w:t>vThunder</w:t>
        </w:r>
        <w:proofErr w:type="spellEnd"/>
        <w:r>
          <w:t xml:space="preserve"> instances.</w:t>
        </w:r>
      </w:ins>
    </w:p>
    <w:p w14:paraId="2D2064BD" w14:textId="77777777" w:rsidR="00674D19" w:rsidRPr="005175D1" w:rsidRDefault="00674D19" w:rsidP="00674D19">
      <w:pPr>
        <w:pStyle w:val="Heading4"/>
      </w:pPr>
      <w:bookmarkStart w:id="393" w:name="_1._Autoscaling_using"/>
      <w:bookmarkEnd w:id="385"/>
      <w:bookmarkEnd w:id="393"/>
      <w:r>
        <w:t>Configure</w:t>
      </w:r>
    </w:p>
    <w:p w14:paraId="4EC57E2D" w14:textId="243785D0" w:rsidR="00674D19" w:rsidRDefault="00AF508D" w:rsidP="00604B34">
      <w:r>
        <w:t>Please refer PS</w:t>
      </w:r>
      <w:r w:rsidR="00674D19" w:rsidRPr="007511D5">
        <w:t>_TMPL_3NIC_NVM_VMSS_FUNCTION_APP_PARAM.json</w:t>
      </w:r>
      <w:r w:rsidR="00674D19">
        <w:t xml:space="preserve"> file</w:t>
      </w:r>
    </w:p>
    <w:p w14:paraId="0C6F9BDC" w14:textId="16166721" w:rsidR="00041D45" w:rsidRDefault="00222359" w:rsidP="00041D45">
      <w:proofErr w:type="spellStart"/>
      <w:r>
        <w:t>functionAppName</w:t>
      </w:r>
      <w:proofErr w:type="spellEnd"/>
      <w:r>
        <w:t>:</w:t>
      </w:r>
      <w:r w:rsidR="00041D45">
        <w:t xml:space="preserve"> Any name for functions.</w:t>
      </w:r>
    </w:p>
    <w:p w14:paraId="7827445B" w14:textId="45803222" w:rsidR="00041D45" w:rsidRDefault="00041D45" w:rsidP="00041D45">
      <w:proofErr w:type="spellStart"/>
      <w:r>
        <w:t>applicationInsightsName</w:t>
      </w:r>
      <w:proofErr w:type="spellEnd"/>
      <w:r>
        <w:t xml:space="preserve">: </w:t>
      </w:r>
      <w:r w:rsidR="00AC52A1">
        <w:t>Get from azure.</w:t>
      </w:r>
    </w:p>
    <w:p w14:paraId="7A9E6525" w14:textId="5BB386FD" w:rsidR="000D62FF" w:rsidRDefault="00AC52A1" w:rsidP="00041D45">
      <w:r>
        <w:rPr>
          <w:noProof/>
          <w:lang w:eastAsia="en-IN"/>
        </w:rPr>
        <w:drawing>
          <wp:inline distT="0" distB="0" distL="0" distR="0" wp14:anchorId="182254B9" wp14:editId="2700907B">
            <wp:extent cx="5731510" cy="751840"/>
            <wp:effectExtent l="0" t="0" r="254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31510" cy="751840"/>
                    </a:xfrm>
                    <a:prstGeom prst="rect">
                      <a:avLst/>
                    </a:prstGeom>
                  </pic:spPr>
                </pic:pic>
              </a:graphicData>
            </a:graphic>
          </wp:inline>
        </w:drawing>
      </w:r>
    </w:p>
    <w:p w14:paraId="40A3B805" w14:textId="67A03DCB" w:rsidR="000D62FF" w:rsidRDefault="00D51D2C" w:rsidP="00041D45">
      <w:proofErr w:type="spellStart"/>
      <w:r>
        <w:t>subscriptionId</w:t>
      </w:r>
      <w:proofErr w:type="spellEnd"/>
      <w:r>
        <w:t>:</w:t>
      </w:r>
      <w:r w:rsidR="000D62FF">
        <w:t xml:space="preserve"> Azure account subscription ID</w:t>
      </w:r>
    </w:p>
    <w:p w14:paraId="06222ACC" w14:textId="699213AE" w:rsidR="00041D45" w:rsidRDefault="00B96027" w:rsidP="00041D45">
      <w:r w:rsidRPr="00B96027">
        <w:rPr>
          <w:noProof/>
          <w:lang w:eastAsia="en-IN"/>
        </w:rPr>
        <w:drawing>
          <wp:inline distT="0" distB="0" distL="0" distR="0" wp14:anchorId="2409E642" wp14:editId="0D9A020A">
            <wp:extent cx="3966000" cy="1574800"/>
            <wp:effectExtent l="0" t="0" r="0" b="6350"/>
            <wp:docPr id="470" name="Picture 47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Picture 470" descr="Graphical user interface, text, application&#10;&#10;Description automatically generated"/>
                    <pic:cNvPicPr/>
                  </pic:nvPicPr>
                  <pic:blipFill>
                    <a:blip r:embed="rId181"/>
                    <a:stretch>
                      <a:fillRect/>
                    </a:stretch>
                  </pic:blipFill>
                  <pic:spPr>
                    <a:xfrm>
                      <a:off x="0" y="0"/>
                      <a:ext cx="3973810" cy="1577901"/>
                    </a:xfrm>
                    <a:prstGeom prst="rect">
                      <a:avLst/>
                    </a:prstGeom>
                  </pic:spPr>
                </pic:pic>
              </a:graphicData>
            </a:graphic>
          </wp:inline>
        </w:drawing>
      </w:r>
    </w:p>
    <w:p w14:paraId="43E7E86A" w14:textId="6858E2A0" w:rsidR="00041D45" w:rsidRDefault="00041D45" w:rsidP="00041D45">
      <w:proofErr w:type="spellStart"/>
      <w:r>
        <w:lastRenderedPageBreak/>
        <w:t>filePath</w:t>
      </w:r>
      <w:proofErr w:type="spellEnd"/>
      <w:r>
        <w:t xml:space="preserve">: </w:t>
      </w:r>
      <w:r w:rsidR="00AC52A1">
        <w:t>Identify files along with scripts.</w:t>
      </w:r>
    </w:p>
    <w:p w14:paraId="3372AD1C" w14:textId="649E9233" w:rsidR="00AC52A1" w:rsidRDefault="00662E54" w:rsidP="00AC52A1">
      <w:pPr>
        <w:ind w:firstLine="720"/>
        <w:rPr>
          <w:ins w:id="394" w:author="Vikas Gautam" w:date="2023-01-27T15:56:00Z"/>
        </w:rPr>
      </w:pPr>
      <w:r w:rsidRPr="00662E54">
        <w:rPr>
          <w:noProof/>
          <w:lang w:eastAsia="en-IN"/>
        </w:rPr>
        <w:drawing>
          <wp:inline distT="0" distB="0" distL="0" distR="0" wp14:anchorId="060E8781" wp14:editId="767118A8">
            <wp:extent cx="5494496" cy="1242168"/>
            <wp:effectExtent l="0" t="0" r="0" b="0"/>
            <wp:docPr id="50" name="Picture 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10;&#10;Description automatically generated"/>
                    <pic:cNvPicPr/>
                  </pic:nvPicPr>
                  <pic:blipFill>
                    <a:blip r:embed="rId182"/>
                    <a:stretch>
                      <a:fillRect/>
                    </a:stretch>
                  </pic:blipFill>
                  <pic:spPr>
                    <a:xfrm>
                      <a:off x="0" y="0"/>
                      <a:ext cx="5494496" cy="1242168"/>
                    </a:xfrm>
                    <a:prstGeom prst="rect">
                      <a:avLst/>
                    </a:prstGeom>
                  </pic:spPr>
                </pic:pic>
              </a:graphicData>
            </a:graphic>
          </wp:inline>
        </w:drawing>
      </w:r>
    </w:p>
    <w:p w14:paraId="325BACC8" w14:textId="24AB659C" w:rsidR="0031470E" w:rsidRDefault="0031470E">
      <w:pPr>
        <w:pPrChange w:id="395" w:author="Vikas Gautam" w:date="2023-01-27T15:56:00Z">
          <w:pPr>
            <w:ind w:firstLine="720"/>
          </w:pPr>
        </w:pPrChange>
      </w:pPr>
      <w:bookmarkStart w:id="396" w:name="_Hlk125727436"/>
      <w:proofErr w:type="spellStart"/>
      <w:ins w:id="397" w:author="Vikas Gautam" w:date="2023-01-27T15:56:00Z">
        <w:r>
          <w:t>vThUserName</w:t>
        </w:r>
        <w:proofErr w:type="spellEnd"/>
        <w:r>
          <w:t>: “admin”</w:t>
        </w:r>
        <w:r>
          <w:tab/>
        </w:r>
        <w:r>
          <w:tab/>
        </w:r>
      </w:ins>
    </w:p>
    <w:bookmarkEnd w:id="396"/>
    <w:p w14:paraId="68CBA2C2" w14:textId="6BB14558" w:rsidR="00674D19" w:rsidRDefault="00AC52A1" w:rsidP="000932EC">
      <w:r>
        <w:t xml:space="preserve">1. </w:t>
      </w:r>
      <w:r w:rsidR="00674D19" w:rsidRPr="00AC52A1">
        <w:t>GetMetrics.zip file</w:t>
      </w:r>
      <w:r>
        <w:t xml:space="preserve"> contains below files.</w:t>
      </w:r>
    </w:p>
    <w:p w14:paraId="672FD167" w14:textId="77777777" w:rsidR="00674D19" w:rsidRDefault="00674D19" w:rsidP="00674D19">
      <w:pPr>
        <w:pStyle w:val="ListParagraph"/>
        <w:numPr>
          <w:ilvl w:val="2"/>
          <w:numId w:val="2"/>
        </w:numPr>
      </w:pPr>
      <w:proofErr w:type="spellStart"/>
      <w:r>
        <w:t>AutoScaleVMSS</w:t>
      </w:r>
      <w:proofErr w:type="spellEnd"/>
    </w:p>
    <w:p w14:paraId="30814FF5" w14:textId="77777777" w:rsidR="00674D19" w:rsidRDefault="00674D19" w:rsidP="00674D19">
      <w:pPr>
        <w:pStyle w:val="ListParagraph"/>
        <w:numPr>
          <w:ilvl w:val="2"/>
          <w:numId w:val="2"/>
        </w:numPr>
      </w:pPr>
      <w:proofErr w:type="spellStart"/>
      <w:r>
        <w:t>GetCPUMetrics</w:t>
      </w:r>
      <w:proofErr w:type="spellEnd"/>
    </w:p>
    <w:p w14:paraId="6BE5474A" w14:textId="77777777" w:rsidR="00674D19" w:rsidRDefault="00674D19" w:rsidP="00674D19">
      <w:pPr>
        <w:pStyle w:val="ListParagraph"/>
        <w:numPr>
          <w:ilvl w:val="2"/>
          <w:numId w:val="2"/>
        </w:numPr>
      </w:pPr>
      <w:r>
        <w:t>.</w:t>
      </w:r>
      <w:proofErr w:type="spellStart"/>
      <w:r>
        <w:t>funcignore</w:t>
      </w:r>
      <w:proofErr w:type="spellEnd"/>
    </w:p>
    <w:p w14:paraId="55ECC131" w14:textId="77777777" w:rsidR="00674D19" w:rsidRDefault="00674D19" w:rsidP="00674D19">
      <w:pPr>
        <w:pStyle w:val="ListParagraph"/>
        <w:numPr>
          <w:ilvl w:val="2"/>
          <w:numId w:val="2"/>
        </w:numPr>
      </w:pPr>
      <w:r>
        <w:t>.</w:t>
      </w:r>
      <w:proofErr w:type="spellStart"/>
      <w:r>
        <w:t>gitignore</w:t>
      </w:r>
      <w:proofErr w:type="spellEnd"/>
    </w:p>
    <w:p w14:paraId="76BC506F" w14:textId="77777777" w:rsidR="00674D19" w:rsidRDefault="00674D19" w:rsidP="00674D19">
      <w:pPr>
        <w:pStyle w:val="ListParagraph"/>
        <w:numPr>
          <w:ilvl w:val="2"/>
          <w:numId w:val="2"/>
        </w:numPr>
      </w:pPr>
      <w:proofErr w:type="spellStart"/>
      <w:r>
        <w:t>host.json</w:t>
      </w:r>
      <w:proofErr w:type="spellEnd"/>
    </w:p>
    <w:p w14:paraId="3166B826" w14:textId="77777777" w:rsidR="00674D19" w:rsidRDefault="00674D19" w:rsidP="00674D19">
      <w:pPr>
        <w:pStyle w:val="ListParagraph"/>
        <w:numPr>
          <w:ilvl w:val="2"/>
          <w:numId w:val="2"/>
        </w:numPr>
      </w:pPr>
      <w:r>
        <w:t>requirements.txt</w:t>
      </w:r>
    </w:p>
    <w:p w14:paraId="4CB34D2A" w14:textId="77777777" w:rsidR="00674D19" w:rsidRDefault="00674D19" w:rsidP="00AC52A1">
      <w:pPr>
        <w:pStyle w:val="ListParagraph"/>
        <w:spacing w:after="0"/>
        <w:ind w:left="510"/>
      </w:pPr>
      <w:r>
        <w:t>2. Provide the GetMetrics.zip absolute file path in “</w:t>
      </w:r>
      <w:proofErr w:type="spellStart"/>
      <w:r>
        <w:t>filePath</w:t>
      </w:r>
      <w:proofErr w:type="spellEnd"/>
      <w:r>
        <w:t>” parameter.</w:t>
      </w:r>
    </w:p>
    <w:p w14:paraId="15A4296A" w14:textId="77777777" w:rsidR="00674D19" w:rsidRDefault="00674D19" w:rsidP="00AC52A1">
      <w:pPr>
        <w:spacing w:after="0"/>
        <w:ind w:left="510"/>
      </w:pPr>
      <w:r>
        <w:t xml:space="preserve">e.g.: </w:t>
      </w:r>
      <w:r w:rsidRPr="00CF7B1D">
        <w:t xml:space="preserve"> "</w:t>
      </w:r>
      <w:r w:rsidRPr="00E03ED4">
        <w:t xml:space="preserve"> C:\Users \a10-azure-arm-templates-internal\ARM-TEMPLATES\ARM-3NIC-VMSS\AZURE_FUNCTIONS\GetMetrics.zip </w:t>
      </w:r>
      <w:r w:rsidRPr="00CF7B1D">
        <w:t>"</w:t>
      </w:r>
    </w:p>
    <w:p w14:paraId="6683A8B4" w14:textId="77777777" w:rsidR="00674D19" w:rsidRPr="00224BD3" w:rsidRDefault="00674D19" w:rsidP="00674D19">
      <w:pPr>
        <w:pStyle w:val="Heading4"/>
      </w:pPr>
      <w:r>
        <w:t>Verify</w:t>
      </w:r>
    </w:p>
    <w:p w14:paraId="63EBF8E6" w14:textId="77777777" w:rsidR="00674D19" w:rsidRDefault="00674D19" w:rsidP="00674D19">
      <w:r>
        <w:t>After deployment verify functions and files deployed on Azure portal</w:t>
      </w:r>
    </w:p>
    <w:p w14:paraId="66C70CDB" w14:textId="4A3D75F7" w:rsidR="00674D19" w:rsidRDefault="00674D19" w:rsidP="00674D19">
      <w:r w:rsidRPr="00D80504">
        <w:rPr>
          <w:noProof/>
          <w:lang w:eastAsia="en-IN"/>
        </w:rPr>
        <w:drawing>
          <wp:inline distT="0" distB="0" distL="0" distR="0" wp14:anchorId="05E3E3AE" wp14:editId="12A22D81">
            <wp:extent cx="5731510" cy="226885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731510" cy="2268855"/>
                    </a:xfrm>
                    <a:prstGeom prst="rect">
                      <a:avLst/>
                    </a:prstGeom>
                  </pic:spPr>
                </pic:pic>
              </a:graphicData>
            </a:graphic>
          </wp:inline>
        </w:drawing>
      </w:r>
    </w:p>
    <w:p w14:paraId="7D452777" w14:textId="77777777" w:rsidR="00674D19" w:rsidRDefault="00674D19" w:rsidP="00674D19">
      <w:pPr>
        <w:pStyle w:val="ListParagraph"/>
        <w:numPr>
          <w:ilvl w:val="0"/>
          <w:numId w:val="7"/>
        </w:numPr>
      </w:pPr>
      <w:r>
        <w:t>function app -&gt; configuration</w:t>
      </w:r>
    </w:p>
    <w:p w14:paraId="6107EE60" w14:textId="77777777" w:rsidR="00674D19" w:rsidRDefault="00674D19" w:rsidP="00674D19">
      <w:pPr>
        <w:ind w:left="360"/>
      </w:pPr>
      <w:r w:rsidRPr="00002197">
        <w:rPr>
          <w:noProof/>
          <w:lang w:eastAsia="en-IN"/>
        </w:rPr>
        <w:lastRenderedPageBreak/>
        <w:drawing>
          <wp:inline distT="0" distB="0" distL="0" distR="0" wp14:anchorId="43364451" wp14:editId="13E7A38E">
            <wp:extent cx="5731510" cy="251841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731510" cy="2518410"/>
                    </a:xfrm>
                    <a:prstGeom prst="rect">
                      <a:avLst/>
                    </a:prstGeom>
                  </pic:spPr>
                </pic:pic>
              </a:graphicData>
            </a:graphic>
          </wp:inline>
        </w:drawing>
      </w:r>
    </w:p>
    <w:p w14:paraId="0850B351" w14:textId="77777777" w:rsidR="00674D19" w:rsidRDefault="00674D19" w:rsidP="00674D19">
      <w:pPr>
        <w:ind w:left="360"/>
      </w:pPr>
    </w:p>
    <w:p w14:paraId="1AFBE71F" w14:textId="77777777" w:rsidR="00674D19" w:rsidRDefault="00674D19" w:rsidP="00674D19">
      <w:pPr>
        <w:pStyle w:val="Heading4"/>
      </w:pPr>
      <w:r>
        <w:t>Logging:</w:t>
      </w:r>
    </w:p>
    <w:p w14:paraId="4CDE48AF" w14:textId="568A4A2D" w:rsidR="00674D19" w:rsidRDefault="00997D46" w:rsidP="00674D19">
      <w:pPr>
        <w:rPr>
          <w:lang w:val="en-US" w:eastAsia="zh-CN"/>
        </w:rPr>
      </w:pPr>
      <w:r>
        <w:rPr>
          <w:lang w:val="en-US" w:eastAsia="zh-CN"/>
        </w:rPr>
        <w:t>Logs which are generated by functions can be viewed under monitor section.</w:t>
      </w:r>
    </w:p>
    <w:p w14:paraId="069732CD" w14:textId="77777777" w:rsidR="00674D19" w:rsidRPr="00453FAF" w:rsidRDefault="00674D19" w:rsidP="00674D19">
      <w:pPr>
        <w:rPr>
          <w:lang w:val="en-US" w:eastAsia="zh-CN"/>
        </w:rPr>
      </w:pPr>
      <w:r w:rsidRPr="00453FAF">
        <w:rPr>
          <w:noProof/>
          <w:lang w:eastAsia="en-IN"/>
        </w:rPr>
        <w:drawing>
          <wp:inline distT="0" distB="0" distL="0" distR="0" wp14:anchorId="387A470B" wp14:editId="46043D46">
            <wp:extent cx="5731510" cy="219075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731510" cy="2190750"/>
                    </a:xfrm>
                    <a:prstGeom prst="rect">
                      <a:avLst/>
                    </a:prstGeom>
                  </pic:spPr>
                </pic:pic>
              </a:graphicData>
            </a:graphic>
          </wp:inline>
        </w:drawing>
      </w:r>
    </w:p>
    <w:p w14:paraId="60B28CBD" w14:textId="0395C53D" w:rsidR="00674D19" w:rsidRDefault="00674D19" w:rsidP="000B0948">
      <w:pPr>
        <w:rPr>
          <w:ins w:id="398" w:author="Vikas Gautam" w:date="2023-01-27T16:09:00Z"/>
          <w:lang w:val="en-US" w:eastAsia="zh-CN"/>
        </w:rPr>
      </w:pPr>
      <w:r>
        <w:rPr>
          <w:lang w:val="en-US" w:eastAsia="zh-CN"/>
        </w:rPr>
        <w:t xml:space="preserve">Check Azure function logs documentation </w:t>
      </w:r>
      <w:hyperlink r:id="rId186" w:anchor="query-your-azure-function-logs" w:history="1">
        <w:r w:rsidRPr="00453FAF">
          <w:rPr>
            <w:rStyle w:val="Hyperlink"/>
            <w:lang w:val="en-US" w:eastAsia="zh-CN"/>
          </w:rPr>
          <w:t>here</w:t>
        </w:r>
      </w:hyperlink>
      <w:r>
        <w:rPr>
          <w:lang w:val="en-US" w:eastAsia="zh-CN"/>
        </w:rPr>
        <w:t xml:space="preserve"> for more information on log queries.</w:t>
      </w:r>
    </w:p>
    <w:p w14:paraId="64C1BF22" w14:textId="77777777" w:rsidR="00FA40A1" w:rsidRPr="00FA40A1" w:rsidRDefault="00FA40A1" w:rsidP="00FA40A1">
      <w:pPr>
        <w:pStyle w:val="Heading3"/>
        <w:rPr>
          <w:ins w:id="399" w:author="Vikas Gautam" w:date="2023-01-27T16:09:00Z"/>
        </w:rPr>
      </w:pPr>
      <w:bookmarkStart w:id="400" w:name="_Toc125728627"/>
      <w:bookmarkStart w:id="401" w:name="_Hlk125728517"/>
      <w:ins w:id="402" w:author="Vikas Gautam" w:date="2023-01-27T16:09:00Z">
        <w:r w:rsidRPr="00FA40A1">
          <w:t>Cases</w:t>
        </w:r>
        <w:bookmarkEnd w:id="400"/>
      </w:ins>
    </w:p>
    <w:tbl>
      <w:tblPr>
        <w:tblStyle w:val="TableGrid"/>
        <w:tblW w:w="0" w:type="auto"/>
        <w:tblLook w:val="04A0" w:firstRow="1" w:lastRow="0" w:firstColumn="1" w:lastColumn="0" w:noHBand="0" w:noVBand="1"/>
      </w:tblPr>
      <w:tblGrid>
        <w:gridCol w:w="2056"/>
        <w:gridCol w:w="4566"/>
        <w:gridCol w:w="2394"/>
      </w:tblGrid>
      <w:tr w:rsidR="00FA40A1" w14:paraId="50A27BE6" w14:textId="77777777" w:rsidTr="00050BE9">
        <w:trPr>
          <w:ins w:id="403" w:author="Vikas Gautam" w:date="2023-01-27T16:09:00Z"/>
        </w:trPr>
        <w:tc>
          <w:tcPr>
            <w:tcW w:w="3005" w:type="dxa"/>
          </w:tcPr>
          <w:p w14:paraId="77CE5A95" w14:textId="77777777" w:rsidR="00FA40A1" w:rsidRDefault="00FA40A1" w:rsidP="00050BE9">
            <w:pPr>
              <w:rPr>
                <w:ins w:id="404" w:author="Vikas Gautam" w:date="2023-01-27T16:09:00Z"/>
                <w:rFonts w:asciiTheme="majorHAnsi" w:eastAsiaTheme="majorEastAsia" w:hAnsiTheme="majorHAnsi" w:cstheme="majorBidi"/>
                <w:szCs w:val="28"/>
                <w:lang w:val="en-US" w:eastAsia="zh-CN"/>
              </w:rPr>
            </w:pPr>
            <w:ins w:id="405" w:author="Vikas Gautam" w:date="2023-01-27T16:09:00Z">
              <w:r>
                <w:rPr>
                  <w:rFonts w:asciiTheme="majorHAnsi" w:eastAsiaTheme="majorEastAsia" w:hAnsiTheme="majorHAnsi" w:cstheme="majorBidi"/>
                  <w:szCs w:val="28"/>
                  <w:lang w:val="en-US" w:eastAsia="zh-CN"/>
                </w:rPr>
                <w:t>Case</w:t>
              </w:r>
            </w:ins>
          </w:p>
        </w:tc>
        <w:tc>
          <w:tcPr>
            <w:tcW w:w="3005" w:type="dxa"/>
          </w:tcPr>
          <w:p w14:paraId="42760129" w14:textId="77777777" w:rsidR="00FA40A1" w:rsidRDefault="00FA40A1" w:rsidP="00050BE9">
            <w:pPr>
              <w:rPr>
                <w:ins w:id="406" w:author="Vikas Gautam" w:date="2023-01-27T16:09:00Z"/>
                <w:rFonts w:asciiTheme="majorHAnsi" w:eastAsiaTheme="majorEastAsia" w:hAnsiTheme="majorHAnsi" w:cstheme="majorBidi"/>
                <w:szCs w:val="28"/>
                <w:lang w:val="en-US" w:eastAsia="zh-CN"/>
              </w:rPr>
            </w:pPr>
            <w:ins w:id="407" w:author="Vikas Gautam" w:date="2023-01-27T16:09:00Z">
              <w:r>
                <w:rPr>
                  <w:rFonts w:asciiTheme="majorHAnsi" w:eastAsiaTheme="majorEastAsia" w:hAnsiTheme="majorHAnsi" w:cstheme="majorBidi"/>
                  <w:szCs w:val="28"/>
                  <w:lang w:val="en-US" w:eastAsia="zh-CN"/>
                </w:rPr>
                <w:t>Steps</w:t>
              </w:r>
            </w:ins>
          </w:p>
        </w:tc>
        <w:tc>
          <w:tcPr>
            <w:tcW w:w="3006" w:type="dxa"/>
          </w:tcPr>
          <w:p w14:paraId="441765A0" w14:textId="77777777" w:rsidR="00FA40A1" w:rsidRDefault="00FA40A1" w:rsidP="00050BE9">
            <w:pPr>
              <w:rPr>
                <w:ins w:id="408" w:author="Vikas Gautam" w:date="2023-01-27T16:09:00Z"/>
                <w:rFonts w:asciiTheme="majorHAnsi" w:eastAsiaTheme="majorEastAsia" w:hAnsiTheme="majorHAnsi" w:cstheme="majorBidi"/>
                <w:szCs w:val="28"/>
                <w:lang w:val="en-US" w:eastAsia="zh-CN"/>
              </w:rPr>
            </w:pPr>
            <w:ins w:id="409" w:author="Vikas Gautam" w:date="2023-01-27T16:09:00Z">
              <w:r>
                <w:rPr>
                  <w:rFonts w:asciiTheme="majorHAnsi" w:eastAsiaTheme="majorEastAsia" w:hAnsiTheme="majorHAnsi" w:cstheme="majorBidi"/>
                  <w:szCs w:val="28"/>
                  <w:lang w:val="en-US" w:eastAsia="zh-CN"/>
                </w:rPr>
                <w:t>Result</w:t>
              </w:r>
            </w:ins>
          </w:p>
        </w:tc>
      </w:tr>
      <w:tr w:rsidR="00FA40A1" w14:paraId="157089DC" w14:textId="77777777" w:rsidTr="00050BE9">
        <w:trPr>
          <w:ins w:id="410" w:author="Vikas Gautam" w:date="2023-01-27T16:09:00Z"/>
        </w:trPr>
        <w:tc>
          <w:tcPr>
            <w:tcW w:w="3005" w:type="dxa"/>
          </w:tcPr>
          <w:p w14:paraId="5344A17E" w14:textId="19E440A9" w:rsidR="00FA40A1" w:rsidRPr="00050BE9" w:rsidRDefault="0074166F" w:rsidP="00FA40A1">
            <w:pPr>
              <w:pStyle w:val="ListParagraph"/>
              <w:numPr>
                <w:ilvl w:val="0"/>
                <w:numId w:val="46"/>
              </w:numPr>
              <w:spacing w:after="0" w:line="240" w:lineRule="auto"/>
              <w:rPr>
                <w:ins w:id="411" w:author="Vikas Gautam" w:date="2023-01-27T16:09:00Z"/>
                <w:rFonts w:asciiTheme="majorHAnsi" w:eastAsiaTheme="majorEastAsia" w:hAnsiTheme="majorHAnsi" w:cstheme="majorBidi"/>
                <w:szCs w:val="28"/>
              </w:rPr>
            </w:pPr>
            <w:proofErr w:type="spellStart"/>
            <w:ins w:id="412" w:author="Vikas Gautam" w:date="2023-01-27T16:13:00Z">
              <w:r>
                <w:rPr>
                  <w:rFonts w:asciiTheme="majorHAnsi" w:eastAsiaTheme="majorEastAsia" w:hAnsiTheme="majorHAnsi" w:cstheme="majorBidi"/>
                  <w:szCs w:val="28"/>
                </w:rPr>
                <w:t>GetMetrics</w:t>
              </w:r>
              <w:proofErr w:type="spellEnd"/>
              <w:r>
                <w:rPr>
                  <w:rFonts w:asciiTheme="majorHAnsi" w:eastAsiaTheme="majorEastAsia" w:hAnsiTheme="majorHAnsi" w:cstheme="majorBidi"/>
                  <w:szCs w:val="28"/>
                </w:rPr>
                <w:t xml:space="preserve"> in case of </w:t>
              </w:r>
            </w:ins>
            <w:ins w:id="413" w:author="Vikas Gautam" w:date="2023-01-27T16:09:00Z">
              <w:r w:rsidR="00FA40A1">
                <w:rPr>
                  <w:rFonts w:asciiTheme="majorHAnsi" w:eastAsiaTheme="majorEastAsia" w:hAnsiTheme="majorHAnsi" w:cstheme="majorBidi"/>
                  <w:szCs w:val="28"/>
                </w:rPr>
                <w:t xml:space="preserve">On Demand Password Change for all existing </w:t>
              </w:r>
              <w:proofErr w:type="spellStart"/>
              <w:r w:rsidR="00FA40A1">
                <w:rPr>
                  <w:rFonts w:asciiTheme="majorHAnsi" w:eastAsiaTheme="majorEastAsia" w:hAnsiTheme="majorHAnsi" w:cstheme="majorBidi"/>
                  <w:szCs w:val="28"/>
                </w:rPr>
                <w:lastRenderedPageBreak/>
                <w:t>vThunder</w:t>
              </w:r>
              <w:proofErr w:type="spellEnd"/>
              <w:r w:rsidR="00FA40A1">
                <w:rPr>
                  <w:rFonts w:asciiTheme="majorHAnsi" w:eastAsiaTheme="majorEastAsia" w:hAnsiTheme="majorHAnsi" w:cstheme="majorBidi"/>
                  <w:szCs w:val="28"/>
                </w:rPr>
                <w:t xml:space="preserve"> instances</w:t>
              </w:r>
            </w:ins>
          </w:p>
        </w:tc>
        <w:tc>
          <w:tcPr>
            <w:tcW w:w="3005" w:type="dxa"/>
          </w:tcPr>
          <w:p w14:paraId="6644B1B0" w14:textId="74619995" w:rsidR="00FA40A1" w:rsidRPr="00292F03" w:rsidRDefault="00292F03">
            <w:pPr>
              <w:pStyle w:val="ListParagraph"/>
              <w:numPr>
                <w:ilvl w:val="0"/>
                <w:numId w:val="47"/>
              </w:numPr>
              <w:spacing w:after="0" w:line="240" w:lineRule="auto"/>
              <w:rPr>
                <w:ins w:id="414" w:author="Vikas Gautam" w:date="2023-01-27T16:29:00Z"/>
                <w:rFonts w:asciiTheme="majorHAnsi" w:eastAsiaTheme="majorEastAsia" w:hAnsiTheme="majorHAnsi" w:cstheme="majorBidi"/>
                <w:szCs w:val="28"/>
                <w:rPrChange w:id="415" w:author="Vikas Gautam" w:date="2023-01-27T16:29:00Z">
                  <w:rPr>
                    <w:ins w:id="416" w:author="Vikas Gautam" w:date="2023-01-27T16:29:00Z"/>
                  </w:rPr>
                </w:rPrChange>
              </w:rPr>
              <w:pPrChange w:id="417" w:author="Vikas Gautam" w:date="2023-01-27T16:29:00Z">
                <w:pPr/>
              </w:pPrChange>
            </w:pPr>
            <w:ins w:id="418" w:author="Vikas Gautam" w:date="2023-01-27T16:28:00Z">
              <w:r w:rsidRPr="00292F03">
                <w:rPr>
                  <w:rFonts w:asciiTheme="majorHAnsi" w:eastAsiaTheme="majorEastAsia" w:hAnsiTheme="majorHAnsi" w:cstheme="majorBidi"/>
                  <w:szCs w:val="28"/>
                  <w:rPrChange w:id="419" w:author="Vikas Gautam" w:date="2023-01-27T16:29:00Z">
                    <w:rPr/>
                  </w:rPrChange>
                </w:rPr>
                <w:lastRenderedPageBreak/>
                <w:t xml:space="preserve">Go inside </w:t>
              </w:r>
            </w:ins>
            <w:ins w:id="420" w:author="Vikas Gautam" w:date="2023-01-27T16:29:00Z">
              <w:r w:rsidRPr="00292F03">
                <w:rPr>
                  <w:rFonts w:asciiTheme="majorHAnsi" w:eastAsiaTheme="majorEastAsia" w:hAnsiTheme="majorHAnsi" w:cstheme="majorBidi"/>
                  <w:szCs w:val="28"/>
                  <w:rPrChange w:id="421" w:author="Vikas Gautam" w:date="2023-01-27T16:29:00Z">
                    <w:rPr/>
                  </w:rPrChange>
                </w:rPr>
                <w:t xml:space="preserve">Configurations and </w:t>
              </w:r>
            </w:ins>
            <w:ins w:id="422" w:author="Vikas Gautam" w:date="2023-01-27T16:09:00Z">
              <w:r w:rsidR="00FA40A1" w:rsidRPr="00292F03">
                <w:rPr>
                  <w:rFonts w:asciiTheme="majorHAnsi" w:eastAsiaTheme="majorEastAsia" w:hAnsiTheme="majorHAnsi" w:cstheme="majorBidi"/>
                  <w:szCs w:val="28"/>
                  <w:rPrChange w:id="423" w:author="Vikas Gautam" w:date="2023-01-27T16:29:00Z">
                    <w:rPr/>
                  </w:rPrChange>
                </w:rPr>
                <w:t>Update</w:t>
              </w:r>
            </w:ins>
            <w:ins w:id="424" w:author="Vikas Gautam" w:date="2023-01-27T16:10:00Z">
              <w:r w:rsidR="0074166F" w:rsidRPr="00292F03">
                <w:rPr>
                  <w:rFonts w:asciiTheme="majorHAnsi" w:eastAsiaTheme="majorEastAsia" w:hAnsiTheme="majorHAnsi" w:cstheme="majorBidi"/>
                  <w:szCs w:val="28"/>
                  <w:rPrChange w:id="425" w:author="Vikas Gautam" w:date="2023-01-27T16:29:00Z">
                    <w:rPr/>
                  </w:rPrChange>
                </w:rPr>
                <w:t xml:space="preserve"> </w:t>
              </w:r>
            </w:ins>
            <w:proofErr w:type="spellStart"/>
            <w:ins w:id="426" w:author="Vikas Gautam" w:date="2023-01-27T16:12:00Z">
              <w:r w:rsidR="0074166F" w:rsidRPr="00292F03">
                <w:rPr>
                  <w:rFonts w:asciiTheme="majorHAnsi" w:eastAsiaTheme="majorEastAsia" w:hAnsiTheme="majorHAnsi" w:cstheme="majorBidi"/>
                  <w:szCs w:val="28"/>
                  <w:rPrChange w:id="427" w:author="Vikas Gautam" w:date="2023-01-27T16:29:00Z">
                    <w:rPr/>
                  </w:rPrChange>
                </w:rPr>
                <w:t>vThCurrentPassword</w:t>
              </w:r>
            </w:ins>
            <w:proofErr w:type="spellEnd"/>
          </w:p>
          <w:p w14:paraId="6EF56440" w14:textId="77777777" w:rsidR="00292F03" w:rsidRDefault="00292F03" w:rsidP="00292F03">
            <w:pPr>
              <w:pStyle w:val="ListParagraph"/>
              <w:spacing w:after="0" w:line="240" w:lineRule="auto"/>
              <w:rPr>
                <w:ins w:id="428" w:author="Vikas Gautam" w:date="2023-01-27T16:29:00Z"/>
                <w:rFonts w:asciiTheme="majorHAnsi" w:eastAsiaTheme="majorEastAsia" w:hAnsiTheme="majorHAnsi" w:cstheme="majorBidi"/>
                <w:szCs w:val="28"/>
              </w:rPr>
            </w:pPr>
          </w:p>
          <w:p w14:paraId="47529495" w14:textId="569858E4" w:rsidR="00292F03" w:rsidRPr="00292F03" w:rsidRDefault="00292F03">
            <w:pPr>
              <w:pStyle w:val="ListParagraph"/>
              <w:spacing w:after="0" w:line="240" w:lineRule="auto"/>
              <w:rPr>
                <w:ins w:id="429" w:author="Vikas Gautam" w:date="2023-01-27T16:09:00Z"/>
                <w:rFonts w:asciiTheme="majorHAnsi" w:eastAsiaTheme="majorEastAsia" w:hAnsiTheme="majorHAnsi" w:cstheme="majorBidi"/>
                <w:szCs w:val="28"/>
                <w:rPrChange w:id="430" w:author="Vikas Gautam" w:date="2023-01-27T16:29:00Z">
                  <w:rPr>
                    <w:ins w:id="431" w:author="Vikas Gautam" w:date="2023-01-27T16:09:00Z"/>
                  </w:rPr>
                </w:rPrChange>
              </w:rPr>
              <w:pPrChange w:id="432" w:author="Vikas Gautam" w:date="2023-01-27T16:29:00Z">
                <w:pPr/>
              </w:pPrChange>
            </w:pPr>
            <w:ins w:id="433" w:author="Vikas Gautam" w:date="2023-01-27T16:29:00Z">
              <w:r w:rsidRPr="00292F03">
                <w:rPr>
                  <w:rFonts w:asciiTheme="majorHAnsi" w:eastAsiaTheme="majorEastAsia" w:hAnsiTheme="majorHAnsi" w:cstheme="majorBidi"/>
                  <w:noProof/>
                  <w:szCs w:val="28"/>
                </w:rPr>
                <w:lastRenderedPageBreak/>
                <w:drawing>
                  <wp:inline distT="0" distB="0" distL="0" distR="0" wp14:anchorId="2D96FFAA" wp14:editId="14DAF89F">
                    <wp:extent cx="2514729" cy="3245017"/>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2514729" cy="3245017"/>
                            </a:xfrm>
                            <a:prstGeom prst="rect">
                              <a:avLst/>
                            </a:prstGeom>
                          </pic:spPr>
                        </pic:pic>
                      </a:graphicData>
                    </a:graphic>
                  </wp:inline>
                </w:drawing>
              </w:r>
            </w:ins>
          </w:p>
        </w:tc>
        <w:tc>
          <w:tcPr>
            <w:tcW w:w="3006" w:type="dxa"/>
          </w:tcPr>
          <w:p w14:paraId="461B03E0" w14:textId="68C7B588" w:rsidR="00FA40A1" w:rsidRDefault="0074166F" w:rsidP="00050BE9">
            <w:pPr>
              <w:rPr>
                <w:ins w:id="434" w:author="Vikas Gautam" w:date="2023-01-27T16:09:00Z"/>
                <w:rFonts w:asciiTheme="majorHAnsi" w:eastAsiaTheme="majorEastAsia" w:hAnsiTheme="majorHAnsi" w:cstheme="majorBidi"/>
                <w:szCs w:val="28"/>
                <w:lang w:val="en-US" w:eastAsia="zh-CN"/>
              </w:rPr>
            </w:pPr>
            <w:ins w:id="435" w:author="Vikas Gautam" w:date="2023-01-27T16:13:00Z">
              <w:r>
                <w:rPr>
                  <w:rFonts w:asciiTheme="majorHAnsi" w:eastAsiaTheme="majorEastAsia" w:hAnsiTheme="majorHAnsi" w:cstheme="majorBidi"/>
                  <w:szCs w:val="28"/>
                  <w:lang w:val="en-US" w:eastAsia="zh-CN"/>
                </w:rPr>
                <w:lastRenderedPageBreak/>
                <w:t>Function will start using updated</w:t>
              </w:r>
            </w:ins>
            <w:ins w:id="436" w:author="Vikas Gautam" w:date="2023-01-27T16:14:00Z">
              <w:r>
                <w:rPr>
                  <w:rFonts w:asciiTheme="majorHAnsi" w:eastAsiaTheme="majorEastAsia" w:hAnsiTheme="majorHAnsi" w:cstheme="majorBidi"/>
                  <w:szCs w:val="28"/>
                  <w:lang w:val="en-US" w:eastAsia="zh-CN"/>
                </w:rPr>
                <w:t xml:space="preserve"> </w:t>
              </w:r>
              <w:proofErr w:type="spellStart"/>
              <w:r>
                <w:rPr>
                  <w:rFonts w:asciiTheme="majorHAnsi" w:eastAsiaTheme="majorEastAsia" w:hAnsiTheme="majorHAnsi" w:cstheme="majorBidi"/>
                  <w:szCs w:val="28"/>
                  <w:lang w:val="en-US" w:eastAsia="zh-CN"/>
                </w:rPr>
                <w:t>vThCurrentPassword</w:t>
              </w:r>
              <w:proofErr w:type="spellEnd"/>
              <w:r>
                <w:rPr>
                  <w:rFonts w:asciiTheme="majorHAnsi" w:eastAsiaTheme="majorEastAsia" w:hAnsiTheme="majorHAnsi" w:cstheme="majorBidi"/>
                  <w:szCs w:val="28"/>
                  <w:lang w:val="en-US" w:eastAsia="zh-CN"/>
                </w:rPr>
                <w:t xml:space="preserve"> value to get metric data from VMSS </w:t>
              </w:r>
              <w:proofErr w:type="spellStart"/>
              <w:r>
                <w:rPr>
                  <w:rFonts w:asciiTheme="majorHAnsi" w:eastAsiaTheme="majorEastAsia" w:hAnsiTheme="majorHAnsi" w:cstheme="majorBidi"/>
                  <w:szCs w:val="28"/>
                  <w:lang w:val="en-US" w:eastAsia="zh-CN"/>
                </w:rPr>
                <w:t>vThunder</w:t>
              </w:r>
              <w:proofErr w:type="spellEnd"/>
              <w:r>
                <w:rPr>
                  <w:rFonts w:asciiTheme="majorHAnsi" w:eastAsiaTheme="majorEastAsia" w:hAnsiTheme="majorHAnsi" w:cstheme="majorBidi"/>
                  <w:szCs w:val="28"/>
                  <w:lang w:val="en-US" w:eastAsia="zh-CN"/>
                </w:rPr>
                <w:t xml:space="preserve"> instances</w:t>
              </w:r>
            </w:ins>
          </w:p>
        </w:tc>
      </w:tr>
      <w:bookmarkEnd w:id="401"/>
    </w:tbl>
    <w:p w14:paraId="19657C77" w14:textId="77777777" w:rsidR="00FA40A1" w:rsidRPr="009605F2" w:rsidRDefault="00FA40A1" w:rsidP="00FA40A1">
      <w:pPr>
        <w:rPr>
          <w:ins w:id="437" w:author="Vikas Gautam" w:date="2023-01-27T16:09:00Z"/>
          <w:rFonts w:asciiTheme="majorHAnsi" w:eastAsiaTheme="majorEastAsia" w:hAnsiTheme="majorHAnsi" w:cstheme="majorBidi"/>
          <w:szCs w:val="28"/>
          <w:lang w:val="en-US" w:eastAsia="zh-CN"/>
        </w:rPr>
      </w:pPr>
    </w:p>
    <w:p w14:paraId="23BC54B5" w14:textId="77777777" w:rsidR="00FA40A1" w:rsidRDefault="00FA40A1" w:rsidP="000B0948">
      <w:pPr>
        <w:rPr>
          <w:ins w:id="438" w:author="Vikas Gautam" w:date="2023-01-11T15:49:00Z"/>
          <w:lang w:val="en-US" w:eastAsia="zh-CN"/>
        </w:rPr>
      </w:pPr>
    </w:p>
    <w:p w14:paraId="2247C2DA" w14:textId="13DF1D21" w:rsidR="007B5364" w:rsidRPr="0031470E" w:rsidDel="0031470E" w:rsidRDefault="007B5364" w:rsidP="000B0948">
      <w:pPr>
        <w:rPr>
          <w:del w:id="439" w:author="Vikas Gautam" w:date="2023-01-27T15:57:00Z"/>
          <w:rFonts w:asciiTheme="majorHAnsi" w:eastAsiaTheme="majorEastAsia" w:hAnsiTheme="majorHAnsi" w:cstheme="majorBidi"/>
          <w:szCs w:val="28"/>
          <w:lang w:val="en-US" w:eastAsia="zh-CN"/>
        </w:rPr>
      </w:pPr>
    </w:p>
    <w:p w14:paraId="4856E7E5" w14:textId="6B486C2B" w:rsidR="009E1EF8" w:rsidRDefault="00CB646B" w:rsidP="00543C29">
      <w:pPr>
        <w:pStyle w:val="Heading2"/>
        <w:rPr>
          <w:sz w:val="30"/>
          <w:szCs w:val="30"/>
        </w:rPr>
      </w:pPr>
      <w:bookmarkStart w:id="440" w:name="_Toc125728628"/>
      <w:bookmarkStart w:id="441" w:name="_Toc103611285"/>
      <w:r>
        <w:rPr>
          <w:sz w:val="30"/>
          <w:szCs w:val="30"/>
        </w:rPr>
        <w:t xml:space="preserve">Chapter </w:t>
      </w:r>
      <w:ins w:id="442" w:author="Vikas Gautam" w:date="2023-01-11T15:49:00Z">
        <w:r w:rsidR="00237919">
          <w:rPr>
            <w:sz w:val="30"/>
            <w:szCs w:val="30"/>
          </w:rPr>
          <w:t>6</w:t>
        </w:r>
      </w:ins>
      <w:del w:id="443" w:author="Vikas Gautam" w:date="2023-01-11T15:49:00Z">
        <w:r w:rsidR="00DE3662" w:rsidDel="00237919">
          <w:rPr>
            <w:sz w:val="30"/>
            <w:szCs w:val="30"/>
          </w:rPr>
          <w:delText>5</w:delText>
        </w:r>
      </w:del>
      <w:r w:rsidR="009E1EF8" w:rsidRPr="00543C29">
        <w:rPr>
          <w:sz w:val="30"/>
          <w:szCs w:val="30"/>
        </w:rPr>
        <w:t xml:space="preserve"> </w:t>
      </w:r>
      <w:r w:rsidR="006058CA">
        <w:rPr>
          <w:sz w:val="30"/>
          <w:szCs w:val="30"/>
        </w:rPr>
        <w:t>-</w:t>
      </w:r>
      <w:r w:rsidR="009E1EF8" w:rsidRPr="00543C29">
        <w:rPr>
          <w:sz w:val="30"/>
          <w:szCs w:val="30"/>
        </w:rPr>
        <w:t xml:space="preserve"> </w:t>
      </w:r>
      <w:r w:rsidR="00421BE1">
        <w:rPr>
          <w:sz w:val="30"/>
          <w:szCs w:val="30"/>
        </w:rPr>
        <w:t>Let us Verify</w:t>
      </w:r>
      <w:r w:rsidR="00E5136B">
        <w:rPr>
          <w:sz w:val="30"/>
          <w:szCs w:val="30"/>
        </w:rPr>
        <w:t>.</w:t>
      </w:r>
      <w:bookmarkEnd w:id="440"/>
    </w:p>
    <w:p w14:paraId="6705C605" w14:textId="5B8A7BC3" w:rsidR="00A52EA4" w:rsidRDefault="00A52EA4" w:rsidP="00A52EA4">
      <w:pPr>
        <w:pStyle w:val="Heading3"/>
        <w:rPr>
          <w:sz w:val="28"/>
          <w:szCs w:val="28"/>
        </w:rPr>
      </w:pPr>
      <w:bookmarkStart w:id="444" w:name="_Toc125728629"/>
      <w:r>
        <w:rPr>
          <w:sz w:val="28"/>
          <w:szCs w:val="28"/>
        </w:rPr>
        <w:t xml:space="preserve">Login to </w:t>
      </w:r>
      <w:proofErr w:type="spellStart"/>
      <w:r>
        <w:rPr>
          <w:sz w:val="28"/>
          <w:szCs w:val="28"/>
        </w:rPr>
        <w:t>vThunder</w:t>
      </w:r>
      <w:bookmarkEnd w:id="444"/>
      <w:proofErr w:type="spellEnd"/>
    </w:p>
    <w:p w14:paraId="021A6950" w14:textId="0D23F3E0" w:rsidR="00222DA6" w:rsidRDefault="00222DA6" w:rsidP="00222DA6">
      <w:pPr>
        <w:pStyle w:val="BodyText"/>
        <w:rPr>
          <w:rFonts w:cstheme="minorHAnsi"/>
        </w:rPr>
      </w:pPr>
      <w:proofErr w:type="spellStart"/>
      <w:r>
        <w:rPr>
          <w:rFonts w:cstheme="minorHAnsi"/>
        </w:rPr>
        <w:t>vThunder</w:t>
      </w:r>
      <w:proofErr w:type="spellEnd"/>
      <w:r>
        <w:rPr>
          <w:rFonts w:cstheme="minorHAnsi"/>
        </w:rPr>
        <w:t xml:space="preserve"> can be access by </w:t>
      </w:r>
      <w:proofErr w:type="spellStart"/>
      <w:r>
        <w:rPr>
          <w:rFonts w:cstheme="minorHAnsi"/>
        </w:rPr>
        <w:t>ssh</w:t>
      </w:r>
      <w:proofErr w:type="spellEnd"/>
      <w:r>
        <w:rPr>
          <w:rFonts w:cstheme="minorHAnsi"/>
        </w:rPr>
        <w:t xml:space="preserve"> to instance or GUI.</w:t>
      </w:r>
    </w:p>
    <w:p w14:paraId="374F9D16" w14:textId="652ED01D" w:rsidR="00222DA6" w:rsidRDefault="00222DA6" w:rsidP="00222DA6">
      <w:pPr>
        <w:pStyle w:val="BodyText"/>
        <w:rPr>
          <w:rFonts w:cstheme="minorHAnsi"/>
        </w:rPr>
      </w:pPr>
      <w:r>
        <w:rPr>
          <w:rFonts w:cstheme="minorHAnsi"/>
        </w:rPr>
        <w:t xml:space="preserve">SSH to </w:t>
      </w:r>
      <w:proofErr w:type="spellStart"/>
      <w:r>
        <w:rPr>
          <w:rFonts w:cstheme="minorHAnsi"/>
        </w:rPr>
        <w:t>vThunder</w:t>
      </w:r>
      <w:proofErr w:type="spellEnd"/>
      <w:r>
        <w:rPr>
          <w:rFonts w:cstheme="minorHAnsi"/>
        </w:rPr>
        <w:t xml:space="preserve"> Instance: </w:t>
      </w:r>
    </w:p>
    <w:p w14:paraId="4FF2D63B" w14:textId="3093F7DE" w:rsidR="00222DA6" w:rsidRDefault="00222DA6" w:rsidP="00222DA6">
      <w:pPr>
        <w:pStyle w:val="BodyText"/>
        <w:rPr>
          <w:rFonts w:cstheme="minorHAnsi"/>
        </w:rPr>
      </w:pPr>
      <w:r>
        <w:rPr>
          <w:rFonts w:cstheme="minorHAnsi"/>
        </w:rPr>
        <w:t>Open putty and connect.</w:t>
      </w:r>
    </w:p>
    <w:p w14:paraId="208C3548" w14:textId="360DC877" w:rsidR="00222DA6" w:rsidRDefault="00222DA6" w:rsidP="00222DA6">
      <w:pPr>
        <w:pStyle w:val="BodyText"/>
        <w:rPr>
          <w:rFonts w:cstheme="minorHAnsi"/>
        </w:rPr>
      </w:pPr>
      <w:r>
        <w:rPr>
          <w:rFonts w:cstheme="minorHAnsi"/>
        </w:rPr>
        <w:t xml:space="preserve">IP: Get from Azure Console -&gt; Virtual Machine scale sets -&gt; </w:t>
      </w:r>
      <w:proofErr w:type="spellStart"/>
      <w:r>
        <w:rPr>
          <w:rFonts w:cstheme="minorHAnsi"/>
        </w:rPr>
        <w:t>vth-vmss</w:t>
      </w:r>
      <w:proofErr w:type="spellEnd"/>
      <w:r>
        <w:rPr>
          <w:rFonts w:cstheme="minorHAnsi"/>
        </w:rPr>
        <w:t xml:space="preserve"> -&gt; Select Instance -&gt; public IP.</w:t>
      </w:r>
    </w:p>
    <w:p w14:paraId="75D98D47" w14:textId="742E971E" w:rsidR="00222DA6" w:rsidRDefault="00222DA6" w:rsidP="00222DA6">
      <w:pPr>
        <w:pStyle w:val="BodyText"/>
        <w:rPr>
          <w:rFonts w:cstheme="minorHAnsi"/>
        </w:rPr>
      </w:pPr>
      <w:r>
        <w:rPr>
          <w:rFonts w:cstheme="minorHAnsi"/>
        </w:rPr>
        <w:t>User Id [Default]: admin</w:t>
      </w:r>
    </w:p>
    <w:p w14:paraId="4FBA5F0D" w14:textId="374FA507" w:rsidR="00222DA6" w:rsidRDefault="00222DA6" w:rsidP="00222DA6">
      <w:pPr>
        <w:pStyle w:val="BodyText"/>
        <w:rPr>
          <w:rFonts w:cstheme="minorHAnsi"/>
        </w:rPr>
      </w:pPr>
      <w:r>
        <w:rPr>
          <w:rFonts w:cstheme="minorHAnsi"/>
        </w:rPr>
        <w:t>Password [Default]: a10</w:t>
      </w:r>
    </w:p>
    <w:p w14:paraId="057AD8BC" w14:textId="54D959F2" w:rsidR="00AE4C52" w:rsidRDefault="00AE4C52" w:rsidP="00222DA6">
      <w:pPr>
        <w:pStyle w:val="BodyText"/>
        <w:rPr>
          <w:rFonts w:cstheme="minorHAnsi"/>
        </w:rPr>
      </w:pPr>
    </w:p>
    <w:p w14:paraId="315C74DA" w14:textId="64DE8FE6" w:rsidR="00AE4C52" w:rsidRDefault="00AE4C52" w:rsidP="00222DA6">
      <w:pPr>
        <w:pStyle w:val="BodyText"/>
        <w:rPr>
          <w:rFonts w:cstheme="minorHAnsi"/>
        </w:rPr>
      </w:pPr>
      <w:r>
        <w:rPr>
          <w:rFonts w:cstheme="minorHAnsi"/>
        </w:rPr>
        <w:t>After login.</w:t>
      </w:r>
    </w:p>
    <w:p w14:paraId="494352B4" w14:textId="4E8737E1" w:rsidR="00AE4C52" w:rsidRDefault="00AE4C52" w:rsidP="00222DA6">
      <w:pPr>
        <w:pStyle w:val="BodyText"/>
        <w:rPr>
          <w:rFonts w:cstheme="minorHAnsi"/>
        </w:rPr>
      </w:pPr>
      <w:r>
        <w:rPr>
          <w:rFonts w:cstheme="minorHAnsi"/>
        </w:rPr>
        <w:t>Execute Command -&gt; enable</w:t>
      </w:r>
    </w:p>
    <w:p w14:paraId="490EEFB3" w14:textId="4D2CAFE8" w:rsidR="00AE4C52" w:rsidRDefault="00AE4C52" w:rsidP="00222DA6">
      <w:pPr>
        <w:pStyle w:val="BodyText"/>
        <w:rPr>
          <w:rFonts w:cstheme="minorHAnsi"/>
        </w:rPr>
      </w:pPr>
      <w:r>
        <w:rPr>
          <w:rFonts w:cstheme="minorHAnsi"/>
        </w:rPr>
        <w:t xml:space="preserve">Password -&gt; </w:t>
      </w:r>
      <w:r w:rsidR="007D259E">
        <w:rPr>
          <w:rFonts w:cstheme="minorHAnsi"/>
        </w:rPr>
        <w:t xml:space="preserve">&lt;just press </w:t>
      </w:r>
      <w:r>
        <w:rPr>
          <w:rFonts w:cstheme="minorHAnsi"/>
        </w:rPr>
        <w:t>enter</w:t>
      </w:r>
      <w:r w:rsidR="007D259E">
        <w:rPr>
          <w:rFonts w:cstheme="minorHAnsi"/>
        </w:rPr>
        <w:t>&gt;</w:t>
      </w:r>
    </w:p>
    <w:p w14:paraId="40C18CAE" w14:textId="77777777" w:rsidR="00AE4C52" w:rsidRDefault="00AE4C52" w:rsidP="00222DA6">
      <w:pPr>
        <w:pStyle w:val="BodyText"/>
        <w:rPr>
          <w:rFonts w:cstheme="minorHAnsi"/>
        </w:rPr>
      </w:pPr>
    </w:p>
    <w:p w14:paraId="4D9D44DB" w14:textId="3E1AA7EC" w:rsidR="00AE4C52" w:rsidRDefault="00AE4C52" w:rsidP="00222DA6">
      <w:pPr>
        <w:pStyle w:val="BodyText"/>
        <w:rPr>
          <w:rFonts w:cstheme="minorHAnsi"/>
        </w:rPr>
      </w:pPr>
      <w:r>
        <w:rPr>
          <w:noProof/>
          <w:lang w:val="en-IN" w:eastAsia="en-IN"/>
        </w:rPr>
        <w:drawing>
          <wp:inline distT="0" distB="0" distL="0" distR="0" wp14:anchorId="1FA8E1AD" wp14:editId="2CE674A1">
            <wp:extent cx="1714500" cy="476250"/>
            <wp:effectExtent l="0" t="0" r="0" b="0"/>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pic:nvPicPr>
                  <pic:blipFill>
                    <a:blip r:embed="rId188"/>
                    <a:stretch>
                      <a:fillRect/>
                    </a:stretch>
                  </pic:blipFill>
                  <pic:spPr>
                    <a:xfrm>
                      <a:off x="0" y="0"/>
                      <a:ext cx="1714500" cy="476250"/>
                    </a:xfrm>
                    <a:prstGeom prst="rect">
                      <a:avLst/>
                    </a:prstGeom>
                  </pic:spPr>
                </pic:pic>
              </a:graphicData>
            </a:graphic>
          </wp:inline>
        </w:drawing>
      </w:r>
    </w:p>
    <w:p w14:paraId="70C0A24E" w14:textId="0154ACC2" w:rsidR="00222DA6" w:rsidRDefault="00222DA6" w:rsidP="00222DA6">
      <w:pPr>
        <w:pStyle w:val="BodyText"/>
        <w:rPr>
          <w:rFonts w:cstheme="minorHAnsi"/>
        </w:rPr>
      </w:pPr>
    </w:p>
    <w:p w14:paraId="0FF3353B" w14:textId="77777777" w:rsidR="00994F03" w:rsidRPr="00BB25BD" w:rsidRDefault="00994F03" w:rsidP="00994F03">
      <w:pPr>
        <w:pStyle w:val="Heading4"/>
      </w:pPr>
      <w:proofErr w:type="spellStart"/>
      <w:r>
        <w:t>vThunder</w:t>
      </w:r>
      <w:proofErr w:type="spellEnd"/>
      <w:r>
        <w:t xml:space="preserve"> GUI Verification</w:t>
      </w:r>
    </w:p>
    <w:p w14:paraId="3D4505CA" w14:textId="1B29A722" w:rsidR="00B811D2" w:rsidRDefault="003E1F2C" w:rsidP="00222DA6">
      <w:pPr>
        <w:pStyle w:val="BodyText"/>
        <w:rPr>
          <w:rFonts w:cstheme="minorHAnsi"/>
        </w:rPr>
      </w:pPr>
      <w:r>
        <w:rPr>
          <w:rFonts w:cstheme="minorHAnsi"/>
        </w:rPr>
        <w:t>GUI:</w:t>
      </w:r>
      <w:r w:rsidR="004277F2">
        <w:rPr>
          <w:rFonts w:cstheme="minorHAnsi"/>
        </w:rPr>
        <w:t xml:space="preserve"> Check below </w:t>
      </w:r>
      <w:proofErr w:type="spellStart"/>
      <w:r w:rsidR="004277F2">
        <w:rPr>
          <w:rFonts w:cstheme="minorHAnsi"/>
        </w:rPr>
        <w:t>vThunder</w:t>
      </w:r>
      <w:proofErr w:type="spellEnd"/>
      <w:r w:rsidR="004277F2">
        <w:rPr>
          <w:rFonts w:cstheme="minorHAnsi"/>
        </w:rPr>
        <w:t xml:space="preserve"> GUI</w:t>
      </w:r>
    </w:p>
    <w:p w14:paraId="7B1333BC" w14:textId="5FA35954" w:rsidR="00B811D2" w:rsidRDefault="00B811D2" w:rsidP="00222DA6">
      <w:pPr>
        <w:pStyle w:val="BodyText"/>
        <w:rPr>
          <w:rFonts w:cstheme="minorHAnsi"/>
        </w:rPr>
      </w:pPr>
      <w:r>
        <w:rPr>
          <w:rFonts w:cstheme="minorHAnsi"/>
        </w:rPr>
        <w:t xml:space="preserve">Web </w:t>
      </w:r>
      <w:r w:rsidR="00376E36">
        <w:rPr>
          <w:rFonts w:cstheme="minorHAnsi"/>
        </w:rPr>
        <w:t>URL:</w:t>
      </w:r>
      <w:r>
        <w:rPr>
          <w:rFonts w:cstheme="minorHAnsi"/>
        </w:rPr>
        <w:t xml:space="preserve"> http://IP</w:t>
      </w:r>
    </w:p>
    <w:p w14:paraId="0F1530DC" w14:textId="620754CF" w:rsidR="00376E36" w:rsidRDefault="00000000" w:rsidP="00222DA6">
      <w:pPr>
        <w:pStyle w:val="BodyText"/>
        <w:rPr>
          <w:rFonts w:cstheme="minorHAnsi"/>
        </w:rPr>
      </w:pPr>
      <w:hyperlink r:id="rId189" w:history="1">
        <w:r w:rsidR="00305CE2" w:rsidRPr="00F26C06">
          <w:rPr>
            <w:rStyle w:val="Hyperlink"/>
            <w:rFonts w:cstheme="minorHAnsi"/>
          </w:rPr>
          <w:t>https://ip/gui/auth/login/</w:t>
        </w:r>
      </w:hyperlink>
    </w:p>
    <w:p w14:paraId="4E4D64FC" w14:textId="0A2804F2" w:rsidR="00F930F5" w:rsidRDefault="00F930F5" w:rsidP="00222DA6">
      <w:pPr>
        <w:pStyle w:val="BodyText"/>
        <w:rPr>
          <w:rFonts w:cstheme="minorHAnsi"/>
        </w:rPr>
      </w:pPr>
    </w:p>
    <w:p w14:paraId="3C5272E2" w14:textId="31C493BC" w:rsidR="00F930F5" w:rsidRDefault="00187F16" w:rsidP="00222DA6">
      <w:pPr>
        <w:pStyle w:val="BodyText"/>
        <w:rPr>
          <w:rFonts w:cstheme="minorHAnsi"/>
        </w:rPr>
      </w:pPr>
      <w:r w:rsidRPr="00187F16">
        <w:rPr>
          <w:rFonts w:cstheme="minorHAnsi"/>
          <w:noProof/>
          <w:lang w:val="en-IN" w:eastAsia="en-IN"/>
        </w:rPr>
        <w:drawing>
          <wp:inline distT="0" distB="0" distL="0" distR="0" wp14:anchorId="5D64530F" wp14:editId="427898BC">
            <wp:extent cx="5731510" cy="2638425"/>
            <wp:effectExtent l="0" t="0" r="2540" b="9525"/>
            <wp:docPr id="31" name="Picture 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application&#10;&#10;Description automatically generated"/>
                    <pic:cNvPicPr/>
                  </pic:nvPicPr>
                  <pic:blipFill>
                    <a:blip r:embed="rId190"/>
                    <a:stretch>
                      <a:fillRect/>
                    </a:stretch>
                  </pic:blipFill>
                  <pic:spPr>
                    <a:xfrm>
                      <a:off x="0" y="0"/>
                      <a:ext cx="5731510" cy="2638425"/>
                    </a:xfrm>
                    <a:prstGeom prst="rect">
                      <a:avLst/>
                    </a:prstGeom>
                  </pic:spPr>
                </pic:pic>
              </a:graphicData>
            </a:graphic>
          </wp:inline>
        </w:drawing>
      </w:r>
    </w:p>
    <w:p w14:paraId="4408A6C5" w14:textId="77777777" w:rsidR="00376E36" w:rsidRDefault="00376E36" w:rsidP="00222DA6">
      <w:pPr>
        <w:pStyle w:val="BodyText"/>
        <w:rPr>
          <w:rFonts w:cstheme="minorHAnsi"/>
        </w:rPr>
      </w:pPr>
    </w:p>
    <w:p w14:paraId="6C7A55A0" w14:textId="77777777" w:rsidR="001D38FC" w:rsidRDefault="001D38FC" w:rsidP="001D38FC">
      <w:pPr>
        <w:pStyle w:val="NoSpacing"/>
        <w:ind w:left="720"/>
      </w:pPr>
    </w:p>
    <w:p w14:paraId="2C33DA81" w14:textId="01E029FB" w:rsidR="001D38FC" w:rsidRDefault="001D38FC" w:rsidP="001D38FC">
      <w:pPr>
        <w:pStyle w:val="NoSpacing"/>
        <w:ind w:left="720"/>
      </w:pPr>
    </w:p>
    <w:p w14:paraId="5D9AC225" w14:textId="77777777" w:rsidR="001D38FC" w:rsidRPr="001D38FC" w:rsidRDefault="001D38FC" w:rsidP="001D38FC">
      <w:pPr>
        <w:rPr>
          <w:lang w:val="en-US" w:eastAsia="zh-CN"/>
        </w:rPr>
      </w:pPr>
    </w:p>
    <w:p w14:paraId="69A119B8" w14:textId="4194080E" w:rsidR="00A52EA4" w:rsidRPr="00BB25BD" w:rsidRDefault="00A52EA4" w:rsidP="00E8237B">
      <w:pPr>
        <w:pStyle w:val="Heading4"/>
      </w:pPr>
      <w:r>
        <w:t>S</w:t>
      </w:r>
      <w:r w:rsidRPr="00BB25BD">
        <w:t>LB Verification</w:t>
      </w:r>
    </w:p>
    <w:bookmarkEnd w:id="441"/>
    <w:p w14:paraId="27034AE4" w14:textId="5D6FF99B" w:rsidR="004414C1" w:rsidRPr="001432A9" w:rsidRDefault="004414C1" w:rsidP="001432A9">
      <w:pPr>
        <w:pStyle w:val="BodyText"/>
        <w:rPr>
          <w:rFonts w:cstheme="minorHAnsi"/>
        </w:rPr>
      </w:pPr>
      <w:r w:rsidRPr="001432A9">
        <w:rPr>
          <w:rFonts w:cstheme="minorHAnsi"/>
        </w:rPr>
        <w:t xml:space="preserve">After Successfully run master webhook you can see your </w:t>
      </w:r>
      <w:proofErr w:type="spellStart"/>
      <w:r w:rsidRPr="001432A9">
        <w:rPr>
          <w:rFonts w:cstheme="minorHAnsi"/>
        </w:rPr>
        <w:t>slb</w:t>
      </w:r>
      <w:proofErr w:type="spellEnd"/>
      <w:r w:rsidRPr="001432A9">
        <w:rPr>
          <w:rFonts w:cstheme="minorHAnsi"/>
        </w:rPr>
        <w:t xml:space="preserve"> </w:t>
      </w:r>
      <w:r w:rsidR="00E205CA" w:rsidRPr="001432A9">
        <w:rPr>
          <w:rFonts w:cstheme="minorHAnsi"/>
        </w:rPr>
        <w:t xml:space="preserve">config </w:t>
      </w:r>
      <w:r w:rsidRPr="001432A9">
        <w:rPr>
          <w:rFonts w:cstheme="minorHAnsi"/>
        </w:rPr>
        <w:t xml:space="preserve">on </w:t>
      </w:r>
      <w:proofErr w:type="spellStart"/>
      <w:r w:rsidR="00BB25BD" w:rsidRPr="001432A9">
        <w:rPr>
          <w:rFonts w:cstheme="minorHAnsi"/>
        </w:rPr>
        <w:t>vThunder</w:t>
      </w:r>
      <w:proofErr w:type="spellEnd"/>
      <w:r w:rsidRPr="001432A9">
        <w:rPr>
          <w:rFonts w:cstheme="minorHAnsi"/>
        </w:rPr>
        <w:t>, refer below image</w:t>
      </w:r>
    </w:p>
    <w:p w14:paraId="445CC1CD" w14:textId="77777777" w:rsidR="004414C1" w:rsidRDefault="004414C1" w:rsidP="004414C1">
      <w:pPr>
        <w:pStyle w:val="NoSpacing"/>
        <w:ind w:left="720"/>
      </w:pPr>
    </w:p>
    <w:p w14:paraId="3583BF6C" w14:textId="30A563A4" w:rsidR="004414C1" w:rsidRDefault="00777639" w:rsidP="00FD487E">
      <w:pPr>
        <w:pStyle w:val="NoSpacing"/>
      </w:pPr>
      <w:r w:rsidRPr="00777639">
        <w:rPr>
          <w:noProof/>
          <w:lang w:val="en-IN" w:eastAsia="en-IN"/>
        </w:rPr>
        <w:lastRenderedPageBreak/>
        <w:drawing>
          <wp:inline distT="0" distB="0" distL="0" distR="0" wp14:anchorId="53EC5090" wp14:editId="2BDB7C51">
            <wp:extent cx="2941575" cy="5166808"/>
            <wp:effectExtent l="0" t="0" r="0" b="0"/>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pic:nvPicPr>
                  <pic:blipFill>
                    <a:blip r:embed="rId191"/>
                    <a:stretch>
                      <a:fillRect/>
                    </a:stretch>
                  </pic:blipFill>
                  <pic:spPr>
                    <a:xfrm>
                      <a:off x="0" y="0"/>
                      <a:ext cx="2941575" cy="5166808"/>
                    </a:xfrm>
                    <a:prstGeom prst="rect">
                      <a:avLst/>
                    </a:prstGeom>
                  </pic:spPr>
                </pic:pic>
              </a:graphicData>
            </a:graphic>
          </wp:inline>
        </w:drawing>
      </w:r>
    </w:p>
    <w:p w14:paraId="1A5365EF" w14:textId="49532D09" w:rsidR="004414C1" w:rsidRDefault="004414C1" w:rsidP="004414C1">
      <w:pPr>
        <w:pStyle w:val="NoSpacing"/>
        <w:ind w:left="720"/>
      </w:pPr>
    </w:p>
    <w:p w14:paraId="0C7A312F" w14:textId="536EAA2D" w:rsidR="004414C1" w:rsidRDefault="004414C1" w:rsidP="00E8237B">
      <w:pPr>
        <w:pStyle w:val="Heading4"/>
      </w:pPr>
      <w:bookmarkStart w:id="445" w:name="_Toc101177115"/>
      <w:bookmarkStart w:id="446" w:name="_Toc101186948"/>
      <w:bookmarkStart w:id="447" w:name="_Toc103611288"/>
      <w:r>
        <w:t xml:space="preserve">GLM License </w:t>
      </w:r>
      <w:r w:rsidR="00195604">
        <w:t xml:space="preserve">Provision </w:t>
      </w:r>
      <w:r w:rsidR="008D7625">
        <w:t>Verification</w:t>
      </w:r>
      <w:bookmarkEnd w:id="445"/>
      <w:bookmarkEnd w:id="446"/>
      <w:bookmarkEnd w:id="447"/>
    </w:p>
    <w:p w14:paraId="17750C0A" w14:textId="77777777" w:rsidR="00A60314" w:rsidRDefault="00A60314" w:rsidP="00A60314">
      <w:pPr>
        <w:pStyle w:val="BodyText"/>
        <w:rPr>
          <w:rFonts w:cstheme="minorHAnsi"/>
        </w:rPr>
      </w:pPr>
      <w:r w:rsidRPr="001432A9">
        <w:rPr>
          <w:rFonts w:cstheme="minorHAnsi"/>
        </w:rPr>
        <w:t xml:space="preserve">After Successfully run master webhook you can see your </w:t>
      </w:r>
      <w:r>
        <w:rPr>
          <w:rFonts w:cstheme="minorHAnsi"/>
        </w:rPr>
        <w:t>GLM</w:t>
      </w:r>
      <w:r w:rsidRPr="001432A9">
        <w:rPr>
          <w:rFonts w:cstheme="minorHAnsi"/>
        </w:rPr>
        <w:t xml:space="preserve"> </w:t>
      </w:r>
      <w:r>
        <w:rPr>
          <w:rFonts w:cstheme="minorHAnsi"/>
        </w:rPr>
        <w:t>license</w:t>
      </w:r>
      <w:r w:rsidRPr="001432A9">
        <w:rPr>
          <w:rFonts w:cstheme="minorHAnsi"/>
        </w:rPr>
        <w:t xml:space="preserve"> on </w:t>
      </w:r>
      <w:proofErr w:type="spellStart"/>
      <w:r w:rsidRPr="001432A9">
        <w:rPr>
          <w:rFonts w:cstheme="minorHAnsi"/>
        </w:rPr>
        <w:t>vThunder</w:t>
      </w:r>
      <w:proofErr w:type="spellEnd"/>
      <w:r w:rsidRPr="001432A9">
        <w:rPr>
          <w:rFonts w:cstheme="minorHAnsi"/>
        </w:rPr>
        <w:t>, refer below image</w:t>
      </w:r>
    </w:p>
    <w:p w14:paraId="01384A1C" w14:textId="16706BD9" w:rsidR="0066776A" w:rsidRDefault="0066776A" w:rsidP="004414C1">
      <w:pPr>
        <w:pStyle w:val="NoSpacing"/>
      </w:pPr>
    </w:p>
    <w:p w14:paraId="71E620F9" w14:textId="34136EFF" w:rsidR="00D96233" w:rsidRDefault="005A4380" w:rsidP="004414C1">
      <w:pPr>
        <w:pStyle w:val="NoSpacing"/>
      </w:pPr>
      <w:r w:rsidRPr="005A4380">
        <w:rPr>
          <w:noProof/>
          <w:lang w:val="en-IN" w:eastAsia="en-IN"/>
        </w:rPr>
        <w:lastRenderedPageBreak/>
        <w:drawing>
          <wp:inline distT="0" distB="0" distL="0" distR="0" wp14:anchorId="6895F0E5" wp14:editId="66B86407">
            <wp:extent cx="5731510" cy="3414395"/>
            <wp:effectExtent l="0" t="0" r="2540" b="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192"/>
                    <a:stretch>
                      <a:fillRect/>
                    </a:stretch>
                  </pic:blipFill>
                  <pic:spPr>
                    <a:xfrm>
                      <a:off x="0" y="0"/>
                      <a:ext cx="5731510" cy="3414395"/>
                    </a:xfrm>
                    <a:prstGeom prst="rect">
                      <a:avLst/>
                    </a:prstGeom>
                  </pic:spPr>
                </pic:pic>
              </a:graphicData>
            </a:graphic>
          </wp:inline>
        </w:drawing>
      </w:r>
    </w:p>
    <w:p w14:paraId="1CA36F29" w14:textId="77777777" w:rsidR="0066776A" w:rsidRDefault="0066776A" w:rsidP="004414C1">
      <w:pPr>
        <w:pStyle w:val="NoSpacing"/>
      </w:pPr>
    </w:p>
    <w:p w14:paraId="12FA9198" w14:textId="35F3E4B5" w:rsidR="00D5054E" w:rsidRDefault="00EA02F8" w:rsidP="00E8237B">
      <w:pPr>
        <w:pStyle w:val="Heading4"/>
      </w:pPr>
      <w:r>
        <w:t>GLM License De-Provision Verification</w:t>
      </w:r>
    </w:p>
    <w:p w14:paraId="31B03CE7" w14:textId="77777777" w:rsidR="00D5054E" w:rsidRDefault="00D5054E" w:rsidP="00442A6B">
      <w:pPr>
        <w:pStyle w:val="NoSpacing"/>
      </w:pPr>
    </w:p>
    <w:p w14:paraId="511D24BC" w14:textId="17D49C04" w:rsidR="00D5054E" w:rsidRPr="00DF5C03" w:rsidRDefault="00D5054E" w:rsidP="00442A6B">
      <w:pPr>
        <w:pStyle w:val="NoSpacing"/>
        <w:rPr>
          <w:rFonts w:eastAsia="Myriad Pro Light" w:cstheme="minorHAnsi"/>
          <w:sz w:val="28"/>
          <w:lang w:eastAsia="en-US"/>
        </w:rPr>
      </w:pPr>
      <w:r w:rsidRPr="00DF5C03">
        <w:rPr>
          <w:rFonts w:eastAsia="Myriad Pro Light" w:cstheme="minorHAnsi"/>
          <w:sz w:val="28"/>
          <w:lang w:eastAsia="en-US"/>
        </w:rPr>
        <w:t xml:space="preserve">After Successfully run master webhook you can see your license on </w:t>
      </w:r>
      <w:proofErr w:type="spellStart"/>
      <w:r w:rsidRPr="00DF5C03">
        <w:rPr>
          <w:rFonts w:eastAsia="Myriad Pro Light" w:cstheme="minorHAnsi"/>
          <w:sz w:val="28"/>
          <w:lang w:eastAsia="en-US"/>
        </w:rPr>
        <w:t>v</w:t>
      </w:r>
      <w:r w:rsidR="007268FA" w:rsidRPr="00DF5C03">
        <w:rPr>
          <w:rFonts w:eastAsia="Myriad Pro Light" w:cstheme="minorHAnsi"/>
          <w:sz w:val="28"/>
          <w:lang w:eastAsia="en-US"/>
        </w:rPr>
        <w:t>T</w:t>
      </w:r>
      <w:r w:rsidRPr="00DF5C03">
        <w:rPr>
          <w:rFonts w:eastAsia="Myriad Pro Light" w:cstheme="minorHAnsi"/>
          <w:sz w:val="28"/>
          <w:lang w:eastAsia="en-US"/>
        </w:rPr>
        <w:t>hunder</w:t>
      </w:r>
      <w:proofErr w:type="spellEnd"/>
      <w:r w:rsidRPr="00DF5C03">
        <w:rPr>
          <w:rFonts w:eastAsia="Myriad Pro Light" w:cstheme="minorHAnsi"/>
          <w:sz w:val="28"/>
          <w:lang w:eastAsia="en-US"/>
        </w:rPr>
        <w:t xml:space="preserve"> GUI</w:t>
      </w:r>
      <w:r w:rsidR="00442A6B" w:rsidRPr="00DF5C03">
        <w:rPr>
          <w:rFonts w:eastAsia="Myriad Pro Light" w:cstheme="minorHAnsi"/>
          <w:sz w:val="28"/>
          <w:lang w:eastAsia="en-US"/>
        </w:rPr>
        <w:t xml:space="preserve"> in history section</w:t>
      </w:r>
      <w:r w:rsidRPr="00DF5C03">
        <w:rPr>
          <w:rFonts w:eastAsia="Myriad Pro Light" w:cstheme="minorHAnsi"/>
          <w:sz w:val="28"/>
          <w:lang w:eastAsia="en-US"/>
        </w:rPr>
        <w:t>, refer below image</w:t>
      </w:r>
    </w:p>
    <w:p w14:paraId="742319B3" w14:textId="009BFA6A" w:rsidR="004414C1" w:rsidRDefault="00D5054E" w:rsidP="004414C1">
      <w:r w:rsidRPr="00E14252">
        <w:rPr>
          <w:noProof/>
          <w:lang w:eastAsia="en-IN"/>
        </w:rPr>
        <w:drawing>
          <wp:inline distT="0" distB="0" distL="0" distR="0" wp14:anchorId="642B6A71" wp14:editId="709F6350">
            <wp:extent cx="5274310" cy="898525"/>
            <wp:effectExtent l="0" t="0" r="2540" b="0"/>
            <wp:docPr id="5"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a:blip r:embed="rId193"/>
                    <a:stretch>
                      <a:fillRect/>
                    </a:stretch>
                  </pic:blipFill>
                  <pic:spPr>
                    <a:xfrm>
                      <a:off x="0" y="0"/>
                      <a:ext cx="5275560" cy="898738"/>
                    </a:xfrm>
                    <a:prstGeom prst="rect">
                      <a:avLst/>
                    </a:prstGeom>
                  </pic:spPr>
                </pic:pic>
              </a:graphicData>
            </a:graphic>
          </wp:inline>
        </w:drawing>
      </w:r>
    </w:p>
    <w:p w14:paraId="7F9C5D51" w14:textId="2F2C06FA" w:rsidR="004414C1" w:rsidRPr="00781B35" w:rsidRDefault="004414C1" w:rsidP="00E8237B">
      <w:pPr>
        <w:pStyle w:val="Heading4"/>
      </w:pPr>
      <w:r>
        <w:t>SSL</w:t>
      </w:r>
      <w:r w:rsidR="00A654B7">
        <w:t xml:space="preserve"> Certificate Verification</w:t>
      </w:r>
    </w:p>
    <w:p w14:paraId="2CB4E6A3" w14:textId="77777777" w:rsidR="004414C1" w:rsidRPr="00D72853" w:rsidRDefault="004414C1" w:rsidP="004414C1">
      <w:pPr>
        <w:pStyle w:val="NoSpacing"/>
        <w:ind w:left="720"/>
        <w:rPr>
          <w:b/>
          <w:bCs/>
        </w:rPr>
      </w:pPr>
    </w:p>
    <w:p w14:paraId="4E9EAF65" w14:textId="77777777" w:rsidR="00257C0C" w:rsidRPr="001432A9" w:rsidRDefault="00257C0C" w:rsidP="00257C0C">
      <w:pPr>
        <w:pStyle w:val="BodyText"/>
        <w:rPr>
          <w:rFonts w:cstheme="minorHAnsi"/>
        </w:rPr>
      </w:pPr>
      <w:r w:rsidRPr="001432A9">
        <w:rPr>
          <w:rFonts w:cstheme="minorHAnsi"/>
        </w:rPr>
        <w:t xml:space="preserve">After Successfully run master webhook you can see your </w:t>
      </w:r>
      <w:proofErr w:type="spellStart"/>
      <w:r>
        <w:rPr>
          <w:rFonts w:cstheme="minorHAnsi"/>
        </w:rPr>
        <w:t>ssl</w:t>
      </w:r>
      <w:proofErr w:type="spellEnd"/>
      <w:r w:rsidRPr="001432A9">
        <w:rPr>
          <w:rFonts w:cstheme="minorHAnsi"/>
        </w:rPr>
        <w:t xml:space="preserve"> config on </w:t>
      </w:r>
      <w:proofErr w:type="spellStart"/>
      <w:r w:rsidRPr="001432A9">
        <w:rPr>
          <w:rFonts w:cstheme="minorHAnsi"/>
        </w:rPr>
        <w:t>vThunder</w:t>
      </w:r>
      <w:proofErr w:type="spellEnd"/>
      <w:r w:rsidRPr="001432A9">
        <w:rPr>
          <w:rFonts w:cstheme="minorHAnsi"/>
        </w:rPr>
        <w:t>, refer below image</w:t>
      </w:r>
    </w:p>
    <w:p w14:paraId="644ED93E" w14:textId="77777777" w:rsidR="004414C1" w:rsidRDefault="004414C1" w:rsidP="004414C1">
      <w:pPr>
        <w:pStyle w:val="NoSpacing"/>
        <w:ind w:left="720"/>
      </w:pPr>
    </w:p>
    <w:p w14:paraId="5E9D034C" w14:textId="59051F76" w:rsidR="004414C1" w:rsidRDefault="00B96027" w:rsidP="001E4BFF">
      <w:pPr>
        <w:pStyle w:val="NoSpacing"/>
      </w:pPr>
      <w:r w:rsidRPr="00B96027">
        <w:rPr>
          <w:noProof/>
          <w:lang w:val="en-IN" w:eastAsia="en-IN"/>
        </w:rPr>
        <w:drawing>
          <wp:inline distT="0" distB="0" distL="0" distR="0" wp14:anchorId="3494E1BC" wp14:editId="4EA4CA67">
            <wp:extent cx="4823878" cy="723963"/>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4823878" cy="723963"/>
                    </a:xfrm>
                    <a:prstGeom prst="rect">
                      <a:avLst/>
                    </a:prstGeom>
                  </pic:spPr>
                </pic:pic>
              </a:graphicData>
            </a:graphic>
          </wp:inline>
        </w:drawing>
      </w:r>
    </w:p>
    <w:p w14:paraId="489459FE" w14:textId="774777FC" w:rsidR="004414C1" w:rsidRDefault="004414C1" w:rsidP="004414C1"/>
    <w:p w14:paraId="421201C8" w14:textId="6C26C409" w:rsidR="003C66F7" w:rsidRDefault="000901F0" w:rsidP="00E8237B">
      <w:pPr>
        <w:pStyle w:val="Heading4"/>
      </w:pPr>
      <w:bookmarkStart w:id="448" w:name="_Toc111127801"/>
      <w:proofErr w:type="spellStart"/>
      <w:r>
        <w:t>vThunder</w:t>
      </w:r>
      <w:proofErr w:type="spellEnd"/>
      <w:r>
        <w:t xml:space="preserve"> Logs </w:t>
      </w:r>
      <w:r w:rsidR="002A4B74">
        <w:t xml:space="preserve">Sync-up Configuration </w:t>
      </w:r>
      <w:r>
        <w:t>Verification</w:t>
      </w:r>
      <w:bookmarkEnd w:id="448"/>
    </w:p>
    <w:p w14:paraId="3E92EF84" w14:textId="07975B76" w:rsidR="003C66F7" w:rsidRDefault="000E1501" w:rsidP="00810FF6">
      <w:pPr>
        <w:pStyle w:val="NoSpacing"/>
      </w:pPr>
      <w:r>
        <w:t xml:space="preserve">Go to </w:t>
      </w:r>
      <w:proofErr w:type="spellStart"/>
      <w:r w:rsidR="0051150A">
        <w:t>vThunder</w:t>
      </w:r>
      <w:proofErr w:type="spellEnd"/>
      <w:r>
        <w:t xml:space="preserve"> cli console.</w:t>
      </w:r>
    </w:p>
    <w:p w14:paraId="0FBA13AA" w14:textId="21D6E9E5" w:rsidR="000E175C" w:rsidRDefault="00FC5566" w:rsidP="00810FF6">
      <w:pPr>
        <w:pStyle w:val="NoSpacing"/>
      </w:pPr>
      <w:r>
        <w:t>Run ‘show running-config’</w:t>
      </w:r>
    </w:p>
    <w:p w14:paraId="0BD2E3B4" w14:textId="2969D1AD" w:rsidR="00E512BC" w:rsidRPr="00895CC8" w:rsidRDefault="005458BF" w:rsidP="00C31B92">
      <w:pPr>
        <w:pStyle w:val="NoSpacing"/>
      </w:pPr>
      <w:r w:rsidRPr="005458BF">
        <w:rPr>
          <w:noProof/>
          <w:lang w:val="en-IN" w:eastAsia="en-IN"/>
        </w:rPr>
        <w:lastRenderedPageBreak/>
        <w:drawing>
          <wp:inline distT="0" distB="0" distL="0" distR="0" wp14:anchorId="5B9DB21D" wp14:editId="4BC6DB53">
            <wp:extent cx="4320914" cy="3391194"/>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320914" cy="3391194"/>
                    </a:xfrm>
                    <a:prstGeom prst="rect">
                      <a:avLst/>
                    </a:prstGeom>
                  </pic:spPr>
                </pic:pic>
              </a:graphicData>
            </a:graphic>
          </wp:inline>
        </w:drawing>
      </w:r>
    </w:p>
    <w:sectPr w:rsidR="00E512BC" w:rsidRPr="00895CC8" w:rsidSect="00BE587F">
      <w:headerReference w:type="default" r:id="rId196"/>
      <w:footerReference w:type="default" r:id="rId197"/>
      <w:footerReference w:type="first" r:id="rId198"/>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043A94A" w14:textId="77777777" w:rsidR="00A22701" w:rsidRDefault="00A22701" w:rsidP="004C09E2">
      <w:pPr>
        <w:spacing w:after="0" w:line="240" w:lineRule="auto"/>
      </w:pPr>
      <w:r>
        <w:separator/>
      </w:r>
    </w:p>
  </w:endnote>
  <w:endnote w:type="continuationSeparator" w:id="0">
    <w:p w14:paraId="233C6AE7" w14:textId="77777777" w:rsidR="00A22701" w:rsidRDefault="00A22701" w:rsidP="004C09E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Myriad Pro Light">
    <w:altName w:val="Segoe UI Light"/>
    <w:charset w:val="00"/>
    <w:family w:val="swiss"/>
    <w:pitch w:val="variable"/>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99368005"/>
      <w:docPartObj>
        <w:docPartGallery w:val="Page Numbers (Bottom of Page)"/>
        <w:docPartUnique/>
      </w:docPartObj>
    </w:sdtPr>
    <w:sdtEndPr>
      <w:rPr>
        <w:color w:val="7F7F7F" w:themeColor="background1" w:themeShade="7F"/>
        <w:spacing w:val="60"/>
      </w:rPr>
    </w:sdtEndPr>
    <w:sdtContent>
      <w:p w14:paraId="1CD567DC" w14:textId="52531B32" w:rsidR="00125572" w:rsidRDefault="00125572">
        <w:pPr>
          <w:pStyle w:val="Footer"/>
          <w:pBdr>
            <w:top w:val="single" w:sz="4" w:space="1" w:color="D9D9D9" w:themeColor="background1" w:themeShade="D9"/>
          </w:pBdr>
          <w:jc w:val="right"/>
        </w:pPr>
        <w:r>
          <w:fldChar w:fldCharType="begin"/>
        </w:r>
        <w:r>
          <w:instrText xml:space="preserve"> PAGE   \* MERGEFORMAT </w:instrText>
        </w:r>
        <w:r>
          <w:fldChar w:fldCharType="separate"/>
        </w:r>
        <w:r w:rsidR="00530F8A">
          <w:rPr>
            <w:noProof/>
          </w:rPr>
          <w:t>74</w:t>
        </w:r>
        <w:r>
          <w:rPr>
            <w:noProof/>
          </w:rPr>
          <w:fldChar w:fldCharType="end"/>
        </w:r>
        <w:r>
          <w:t xml:space="preserve"> | </w:t>
        </w:r>
        <w:r>
          <w:rPr>
            <w:color w:val="7F7F7F" w:themeColor="background1" w:themeShade="7F"/>
            <w:spacing w:val="60"/>
          </w:rPr>
          <w:t>Page</w:t>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eastAsiaTheme="minorHAnsi"/>
        <w:i/>
        <w:iCs/>
        <w:sz w:val="24"/>
        <w:szCs w:val="24"/>
        <w:lang w:val="en-IN" w:eastAsia="en-US"/>
      </w:rPr>
      <w:alias w:val="Abstract"/>
      <w:tag w:val=""/>
      <w:id w:val="488606043"/>
      <w:dataBinding w:prefixMappings="xmlns:ns0='http://schemas.microsoft.com/office/2006/coverPageProps' " w:xpath="/ns0:CoverPageProperties[1]/ns0:Abstract[1]" w:storeItemID="{55AF091B-3C7A-41E3-B477-F2FDAA23CFDA}"/>
      <w:text w:multiLine="1"/>
    </w:sdtPr>
    <w:sdtContent>
      <w:p w14:paraId="5FDDE514" w14:textId="19FF9FAB" w:rsidR="00125572" w:rsidRPr="00E565AF" w:rsidRDefault="00125572" w:rsidP="006400E7">
        <w:pPr>
          <w:pStyle w:val="NoSpacing"/>
          <w:rPr>
            <w:rFonts w:asciiTheme="majorHAnsi" w:eastAsiaTheme="majorEastAsia" w:hAnsiTheme="majorHAnsi" w:cstheme="majorBidi"/>
            <w:b/>
            <w:bCs/>
            <w:i/>
            <w:iCs/>
            <w:color w:val="000000" w:themeColor="text1"/>
            <w:spacing w:val="-10"/>
            <w:kern w:val="28"/>
            <w:sz w:val="28"/>
            <w:szCs w:val="28"/>
            <w:lang w:val="en-IN" w:eastAsia="en-US"/>
          </w:rPr>
        </w:pPr>
        <w:r>
          <w:rPr>
            <w:rFonts w:eastAsiaTheme="minorHAnsi"/>
            <w:i/>
            <w:iCs/>
            <w:sz w:val="24"/>
            <w:szCs w:val="24"/>
            <w:lang w:val="en-IN" w:eastAsia="en-US"/>
          </w:rPr>
          <w:t>An azure PowerShell</w:t>
        </w:r>
        <w:r w:rsidRPr="006400E7">
          <w:rPr>
            <w:rFonts w:eastAsiaTheme="minorHAnsi"/>
            <w:i/>
            <w:iCs/>
            <w:sz w:val="24"/>
            <w:szCs w:val="24"/>
            <w:lang w:val="en-IN" w:eastAsia="en-US"/>
          </w:rPr>
          <w:t xml:space="preserve"> template for 3 NIC, Multiple V</w:t>
        </w:r>
        <w:r>
          <w:rPr>
            <w:rFonts w:eastAsiaTheme="minorHAnsi"/>
            <w:i/>
            <w:iCs/>
            <w:sz w:val="24"/>
            <w:szCs w:val="24"/>
            <w:lang w:val="en-IN" w:eastAsia="en-US"/>
          </w:rPr>
          <w:t>irtual Machines</w:t>
        </w:r>
        <w:r w:rsidRPr="006400E7">
          <w:rPr>
            <w:rFonts w:eastAsiaTheme="minorHAnsi"/>
            <w:i/>
            <w:iCs/>
            <w:sz w:val="24"/>
            <w:szCs w:val="24"/>
            <w:lang w:val="en-IN" w:eastAsia="en-US"/>
          </w:rPr>
          <w:t>, S</w:t>
        </w:r>
        <w:r>
          <w:rPr>
            <w:rFonts w:eastAsiaTheme="minorHAnsi"/>
            <w:i/>
            <w:iCs/>
            <w:sz w:val="24"/>
            <w:szCs w:val="24"/>
            <w:lang w:val="en-IN" w:eastAsia="en-US"/>
          </w:rPr>
          <w:t>erver Lad Balancer</w:t>
        </w:r>
        <w:r w:rsidRPr="006400E7">
          <w:rPr>
            <w:rFonts w:eastAsiaTheme="minorHAnsi"/>
            <w:i/>
            <w:iCs/>
            <w:sz w:val="24"/>
            <w:szCs w:val="24"/>
            <w:lang w:val="en-IN" w:eastAsia="en-US"/>
          </w:rPr>
          <w:t xml:space="preserve">, </w:t>
        </w:r>
        <w:r>
          <w:rPr>
            <w:rFonts w:eastAsiaTheme="minorHAnsi"/>
            <w:i/>
            <w:iCs/>
            <w:sz w:val="24"/>
            <w:szCs w:val="24"/>
            <w:lang w:val="en-IN" w:eastAsia="en-US"/>
          </w:rPr>
          <w:t xml:space="preserve">A10 </w:t>
        </w:r>
        <w:r w:rsidRPr="006400E7">
          <w:rPr>
            <w:rFonts w:eastAsiaTheme="minorHAnsi"/>
            <w:i/>
            <w:iCs/>
            <w:sz w:val="24"/>
            <w:szCs w:val="24"/>
            <w:lang w:val="en-IN" w:eastAsia="en-US"/>
          </w:rPr>
          <w:t>G</w:t>
        </w:r>
        <w:r>
          <w:rPr>
            <w:rFonts w:eastAsiaTheme="minorHAnsi"/>
            <w:i/>
            <w:iCs/>
            <w:sz w:val="24"/>
            <w:szCs w:val="24"/>
            <w:lang w:val="en-IN" w:eastAsia="en-US"/>
          </w:rPr>
          <w:t>lobal License Manager Integration</w:t>
        </w:r>
        <w:r w:rsidRPr="006400E7">
          <w:rPr>
            <w:rFonts w:eastAsiaTheme="minorHAnsi"/>
            <w:i/>
            <w:iCs/>
            <w:sz w:val="24"/>
            <w:szCs w:val="24"/>
            <w:lang w:val="en-IN" w:eastAsia="en-US"/>
          </w:rPr>
          <w:t xml:space="preserve">, </w:t>
        </w:r>
        <w:r>
          <w:rPr>
            <w:rFonts w:eastAsiaTheme="minorHAnsi"/>
            <w:i/>
            <w:iCs/>
            <w:sz w:val="24"/>
            <w:szCs w:val="24"/>
            <w:lang w:val="en-IN" w:eastAsia="en-US"/>
          </w:rPr>
          <w:t xml:space="preserve">CA </w:t>
        </w:r>
        <w:r w:rsidRPr="006400E7">
          <w:rPr>
            <w:rFonts w:eastAsiaTheme="minorHAnsi"/>
            <w:i/>
            <w:iCs/>
            <w:sz w:val="24"/>
            <w:szCs w:val="24"/>
            <w:lang w:val="en-IN" w:eastAsia="en-US"/>
          </w:rPr>
          <w:t xml:space="preserve">SSL </w:t>
        </w:r>
        <w:r>
          <w:rPr>
            <w:rFonts w:eastAsiaTheme="minorHAnsi"/>
            <w:i/>
            <w:iCs/>
            <w:sz w:val="24"/>
            <w:szCs w:val="24"/>
            <w:lang w:val="en-IN" w:eastAsia="en-US"/>
          </w:rPr>
          <w:t xml:space="preserve">Certificates, </w:t>
        </w:r>
        <w:proofErr w:type="spellStart"/>
        <w:r>
          <w:rPr>
            <w:rFonts w:eastAsiaTheme="minorHAnsi"/>
            <w:i/>
            <w:iCs/>
            <w:sz w:val="24"/>
            <w:szCs w:val="24"/>
            <w:lang w:val="en-IN" w:eastAsia="en-US"/>
          </w:rPr>
          <w:t>vThunder</w:t>
        </w:r>
        <w:proofErr w:type="spellEnd"/>
        <w:r>
          <w:rPr>
            <w:rFonts w:eastAsiaTheme="minorHAnsi"/>
            <w:i/>
            <w:iCs/>
            <w:sz w:val="24"/>
            <w:szCs w:val="24"/>
            <w:lang w:val="en-IN" w:eastAsia="en-US"/>
          </w:rPr>
          <w:t xml:space="preserve"> CPU Matrix base Autoscaling using </w:t>
        </w:r>
        <w:r w:rsidRPr="006400E7">
          <w:rPr>
            <w:rFonts w:eastAsiaTheme="minorHAnsi"/>
            <w:i/>
            <w:iCs/>
            <w:sz w:val="24"/>
            <w:szCs w:val="24"/>
            <w:lang w:val="en-IN" w:eastAsia="en-US"/>
          </w:rPr>
          <w:t>Virtual Machine Auto-</w:t>
        </w:r>
        <w:r>
          <w:rPr>
            <w:rFonts w:eastAsiaTheme="minorHAnsi"/>
            <w:i/>
            <w:iCs/>
            <w:sz w:val="24"/>
            <w:szCs w:val="24"/>
            <w:lang w:val="en-IN" w:eastAsia="en-US"/>
          </w:rPr>
          <w:t xml:space="preserve"> </w:t>
        </w:r>
        <w:r w:rsidRPr="006400E7">
          <w:rPr>
            <w:rFonts w:eastAsiaTheme="minorHAnsi"/>
            <w:i/>
            <w:iCs/>
            <w:sz w:val="24"/>
            <w:szCs w:val="24"/>
            <w:lang w:val="en-IN" w:eastAsia="en-US"/>
          </w:rPr>
          <w:t>Scale set</w:t>
        </w:r>
        <w:r>
          <w:rPr>
            <w:rFonts w:eastAsiaTheme="minorHAnsi"/>
            <w:i/>
            <w:iCs/>
            <w:sz w:val="24"/>
            <w:szCs w:val="24"/>
            <w:lang w:val="en-IN" w:eastAsia="en-US"/>
          </w:rPr>
          <w:t>, Log Analysis using Azure Log Analytics Integration and Azure Application Insight Integration.</w:t>
        </w:r>
        <w:r w:rsidRPr="006400E7">
          <w:rPr>
            <w:rFonts w:eastAsiaTheme="minorHAnsi"/>
            <w:i/>
            <w:iCs/>
            <w:sz w:val="24"/>
            <w:szCs w:val="24"/>
            <w:lang w:val="en-IN" w:eastAsia="en-US"/>
          </w:rPr>
          <w:br/>
        </w:r>
        <w:r w:rsidRPr="006400E7">
          <w:rPr>
            <w:rFonts w:eastAsiaTheme="minorHAnsi"/>
            <w:i/>
            <w:iCs/>
            <w:sz w:val="24"/>
            <w:szCs w:val="24"/>
            <w:lang w:val="en-IN" w:eastAsia="en-US"/>
          </w:rPr>
          <w:br/>
          <w:t>© 2022 A10 Networks, Inc.</w:t>
        </w:r>
        <w:r w:rsidRPr="006400E7">
          <w:rPr>
            <w:rFonts w:eastAsiaTheme="minorHAnsi"/>
            <w:i/>
            <w:iCs/>
            <w:sz w:val="24"/>
            <w:szCs w:val="24"/>
            <w:lang w:val="en-IN" w:eastAsia="en-US"/>
          </w:rPr>
          <w:br/>
          <w:t>CONFIDENTIAL AND PROPRIETARY- ALL RIGHTS RESERVED.</w:t>
        </w:r>
        <w:r w:rsidRPr="006400E7">
          <w:rPr>
            <w:rFonts w:eastAsiaTheme="minorHAnsi"/>
            <w:i/>
            <w:iCs/>
            <w:sz w:val="24"/>
            <w:szCs w:val="24"/>
            <w:lang w:val="en-IN" w:eastAsia="en-US"/>
          </w:rPr>
          <w:br/>
          <w:t>Information in this document is subject to change without notice</w:t>
        </w:r>
        <w:r>
          <w:rPr>
            <w:rFonts w:eastAsiaTheme="minorHAnsi"/>
            <w:i/>
            <w:iCs/>
            <w:sz w:val="24"/>
            <w:szCs w:val="24"/>
            <w:lang w:val="en-IN" w:eastAsia="en-US"/>
          </w:rPr>
          <w:t>.</w:t>
        </w:r>
      </w:p>
    </w:sdtContent>
  </w:sdt>
  <w:p w14:paraId="3360C3BA" w14:textId="77777777" w:rsidR="00125572" w:rsidRDefault="0012557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D17C4F8" w14:textId="77777777" w:rsidR="00A22701" w:rsidRDefault="00A22701" w:rsidP="004C09E2">
      <w:pPr>
        <w:spacing w:after="0" w:line="240" w:lineRule="auto"/>
      </w:pPr>
      <w:r>
        <w:separator/>
      </w:r>
    </w:p>
  </w:footnote>
  <w:footnote w:type="continuationSeparator" w:id="0">
    <w:p w14:paraId="6E96D398" w14:textId="77777777" w:rsidR="00A22701" w:rsidRDefault="00A22701" w:rsidP="004C09E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C1DE23" w14:textId="75EEC9B4" w:rsidR="00125572" w:rsidRDefault="00125572">
    <w:pPr>
      <w:pStyle w:val="Header"/>
    </w:pPr>
    <w:r>
      <w:rPr>
        <w:rFonts w:ascii="Times New Roman" w:hAnsi="Times New Roman"/>
        <w:noProof/>
        <w:sz w:val="24"/>
        <w:szCs w:val="24"/>
        <w:lang w:eastAsia="en-IN"/>
      </w:rPr>
      <w:drawing>
        <wp:anchor distT="0" distB="0" distL="114300" distR="114300" simplePos="0" relativeHeight="251661312" behindDoc="0" locked="0" layoutInCell="1" allowOverlap="1" wp14:anchorId="49FBDA8D" wp14:editId="40BA99D1">
          <wp:simplePos x="0" y="0"/>
          <wp:positionH relativeFrom="column">
            <wp:posOffset>-388620</wp:posOffset>
          </wp:positionH>
          <wp:positionV relativeFrom="paragraph">
            <wp:posOffset>-380941</wp:posOffset>
          </wp:positionV>
          <wp:extent cx="2027514" cy="734216"/>
          <wp:effectExtent l="0" t="0" r="0" b="8890"/>
          <wp:wrapNone/>
          <wp:docPr id="2" name="Picture 1" descr="A10Logo0805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10Logo0805web"/>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027514" cy="734216"/>
                  </a:xfrm>
                  <a:prstGeom prst="rect">
                    <a:avLst/>
                  </a:prstGeom>
                  <a:noFill/>
                </pic:spPr>
              </pic:pic>
            </a:graphicData>
          </a:graphic>
        </wp:anchor>
      </w:drawing>
    </w:r>
    <w:r>
      <w:rPr>
        <w:rFonts w:ascii="Times New Roman" w:hAnsi="Times New Roman"/>
        <w:noProof/>
        <w:sz w:val="24"/>
        <w:szCs w:val="24"/>
        <w:lang w:eastAsia="en-IN"/>
      </w:rPr>
      <w:drawing>
        <wp:anchor distT="0" distB="0" distL="114300" distR="114300" simplePos="0" relativeHeight="251659264" behindDoc="1" locked="0" layoutInCell="1" allowOverlap="1" wp14:anchorId="4FBA1AFC" wp14:editId="4EB393D2">
          <wp:simplePos x="0" y="0"/>
          <wp:positionH relativeFrom="column">
            <wp:posOffset>-1097280</wp:posOffset>
          </wp:positionH>
          <wp:positionV relativeFrom="paragraph">
            <wp:posOffset>-381635</wp:posOffset>
          </wp:positionV>
          <wp:extent cx="7781925" cy="826748"/>
          <wp:effectExtent l="0" t="0" r="0" b="0"/>
          <wp:wrapNone/>
          <wp:docPr id="1" name="Picture 1" descr="A10 Yellow Header Stri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10 Yellow Header Stripe"/>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7781925" cy="826748"/>
                  </a:xfrm>
                  <a:prstGeom prst="rect">
                    <a:avLst/>
                  </a:prstGeom>
                  <a:noFill/>
                </pic:spPr>
              </pic:pic>
            </a:graphicData>
          </a:graphic>
        </wp:anchor>
      </w:drawing>
    </w:r>
  </w:p>
  <w:p w14:paraId="33D11DFA" w14:textId="77777777" w:rsidR="00125572" w:rsidRDefault="00125572"/>
</w:hdr>
</file>

<file path=word/intelligence2.xml><?xml version="1.0" encoding="utf-8"?>
<int2:intelligence xmlns:int2="http://schemas.microsoft.com/office/intelligence/2020/intelligence" xmlns:oel="http://schemas.microsoft.com/office/2019/extlst">
  <int2:observations>
    <int2:textHash int2:hashCode="i6Zvb4SA1JpP7b" int2:id="Jo3Gll6F">
      <int2:state int2:value="Rejected" int2:type="LegacyProofing"/>
    </int2:textHash>
    <int2:textHash int2:hashCode="Bdl+bpg0zPBjxV" int2:id="YkZSZM8Q">
      <int2:state int2:value="Rejected" int2:type="LegacyProofing"/>
    </int2:textHash>
    <int2:textHash int2:hashCode="qwqXRL0Zh9VQxE" int2:id="FxExlXJp">
      <int2:state int2:value="Rejected" int2:type="LegacyProofing"/>
    </int2:textHash>
    <int2:textHash int2:hashCode="DzN3jNOxXarTTU" int2:id="2Kpmfz2g">
      <int2:state int2:value="Rejected" int2:type="LegacyProofing"/>
    </int2:textHash>
    <int2:textHash int2:hashCode="v2VrPeuISxd6y/" int2:id="JWEDhyqt">
      <int2:state int2:value="Rejected" int2:type="LegacyProofing"/>
    </int2:textHash>
    <int2:textHash int2:hashCode="b4GbNmy4Py5i17" int2:id="9eZvmQ8M">
      <int2:state int2:value="Rejected" int2:type="LegacyProofing"/>
    </int2:textHash>
    <int2:textHash int2:hashCode="L6GN9HGBNh5OtT" int2:id="sA9UgZpr">
      <int2:state int2:value="Rejected" int2:type="LegacyProofing"/>
    </int2:textHash>
    <int2:textHash int2:hashCode="R9R6xlwmqxZw60" int2:id="Be2KccQB">
      <int2:state int2:value="Rejected" int2:type="LegacyProofing"/>
    </int2:textHash>
    <int2:textHash int2:hashCode="rpdLRnjB2Oo0pA" int2:id="k5LH0gvw">
      <int2:state int2:value="Rejected" int2:type="LegacyProofing"/>
    </int2:textHash>
    <int2:textHash int2:hashCode="5K+gdbuRDI7LQn" int2:id="Qw1HTrGd">
      <int2:state int2:value="Rejected" int2:type="LegacyProofing"/>
    </int2:textHash>
    <int2:textHash int2:hashCode="aTNSEh/Q5F1za2" int2:id="5rtAesnQ">
      <int2:state int2:value="Rejected" int2:type="LegacyProofing"/>
    </int2:textHash>
    <int2:textHash int2:hashCode="daRYCGyYdIJwVa" int2:id="L4JSC4nA">
      <int2:state int2:value="Rejected" int2:type="LegacyProofing"/>
    </int2:textHash>
    <int2:textHash int2:hashCode="ALPO1XOIq81bfb" int2:id="lpnaPHfp">
      <int2:state int2:value="Rejected" int2:type="LegacyProofing"/>
    </int2:textHash>
    <int2:textHash int2:hashCode="KHYRlSO0OySDmQ" int2:id="ENDhG7mt">
      <int2:state int2:value="Rejected" int2:type="LegacyProofing"/>
    </int2:textHash>
    <int2:textHash int2:hashCode="wDOh6ud304BMV4" int2:id="Rn3BaRdf">
      <int2:state int2:value="Rejected" int2:type="LegacyProofing"/>
    </int2:textHash>
    <int2:textHash int2:hashCode="fAXJJCQ7kMdJwj" int2:id="eSvomqtz">
      <int2:state int2:value="Rejected" int2:type="LegacyProofing"/>
    </int2:textHash>
    <int2:textHash int2:hashCode="vplK28Ld8kPJy/" int2:id="nQ1u0vet">
      <int2:state int2:value="Rejected" int2:type="LegacyProofing"/>
    </int2:textHash>
    <int2:textHash int2:hashCode="GjgLw0p7p0ed3G" int2:id="6zLUOPEJ">
      <int2:state int2:value="Rejected" int2:type="LegacyProofing"/>
    </int2:textHash>
    <int2:textHash int2:hashCode="dCE/nJJHYn3/Cp" int2:id="FqqqCQEo">
      <int2:state int2:value="Rejected" int2:type="LegacyProofing"/>
    </int2:textHash>
    <int2:textHash int2:hashCode="pPZ9n/k/59fQsz" int2:id="tyOSA9uW">
      <int2:state int2:value="Rejected" int2:type="LegacyProofing"/>
    </int2:textHash>
    <int2:textHash int2:hashCode="9ugzkRRvi/c86F" int2:id="AcZZfLkn">
      <int2:state int2:value="Rejected" int2:type="LegacyProofing"/>
    </int2:textHash>
    <int2:textHash int2:hashCode="3Fp5pVOT/l2MIG" int2:id="b0NOUuDt">
      <int2:state int2:value="Rejected" int2:type="LegacyProofing"/>
    </int2:textHash>
    <int2:textHash int2:hashCode="paoRVr1vX6hMMC" int2:id="VopYqNOi">
      <int2:state int2:value="Rejected" int2:type="LegacyProofing"/>
    </int2:textHash>
    <int2:textHash int2:hashCode="HqiPedRlK0i8q8" int2:id="PxUFORcx">
      <int2:state int2:value="Rejected" int2:type="LegacyProofing"/>
    </int2:textHash>
    <int2:textHash int2:hashCode="v9eEAJ0Z4i5MaL" int2:id="DCv1OM4p">
      <int2:state int2:value="Rejected" int2:type="LegacyProofing"/>
    </int2:textHash>
    <int2:textHash int2:hashCode="4Pcltxa7kbcRGV" int2:id="Cn0mZz64">
      <int2:state int2:value="Rejected" int2:type="LegacyProofing"/>
    </int2:textHash>
    <int2:textHash int2:hashCode="omjMY/IStc/+2u" int2:id="G0ezu9Uk">
      <int2:state int2:value="Rejected" int2:type="LegacyProofing"/>
    </int2:textHash>
    <int2:textHash int2:hashCode="+auj8SmbSkjnXu" int2:id="dXq04FIh">
      <int2:state int2:value="Rejected" int2:type="LegacyProofing"/>
    </int2:textHash>
    <int2:textHash int2:hashCode="B+7diDR4H637Op" int2:id="M7ht2GvB">
      <int2:state int2:value="Rejected" int2:type="LegacyProofing"/>
    </int2:textHash>
    <int2:textHash int2:hashCode="/JlXLkGh0Spi5r" int2:id="fcz9nt5m">
      <int2:state int2:value="Rejected" int2:type="LegacyProofing"/>
    </int2:textHash>
    <int2:textHash int2:hashCode="pAFrbhIX8NqCA7" int2:id="RBhqLuZb">
      <int2:state int2:value="Rejected" int2:type="LegacyProofing"/>
    </int2:textHash>
    <int2:textHash int2:hashCode="PSFmkWNx46ad0t" int2:id="4XZGwHKy">
      <int2:state int2:value="Rejected" int2:type="LegacyProofing"/>
    </int2:textHash>
    <int2:textHash int2:hashCode="bON14xXXIK8rpo" int2:id="YV2GJ9sj">
      <int2:state int2:value="Rejected" int2:type="LegacyProofing"/>
    </int2:textHash>
    <int2:textHash int2:hashCode="Ns+L7iy4Evehsg" int2:id="f7lzpffs">
      <int2:state int2:value="Rejected" int2:type="LegacyProofing"/>
    </int2:textHash>
    <int2:textHash int2:hashCode="NFyCa75nzH/yK3" int2:id="EIBznts1">
      <int2:state int2:value="Rejected" int2:type="LegacyProofing"/>
    </int2:textHash>
    <int2:textHash int2:hashCode="biYOhWYlqy/VH+" int2:id="V6UP399F">
      <int2:state int2:value="Rejected" int2:type="LegacyProofing"/>
    </int2:textHash>
    <int2:textHash int2:hashCode="aVkKrXHVV3sFty" int2:id="YTVAPefZ">
      <int2:state int2:value="Rejected" int2:type="LegacyProofing"/>
    </int2:textHash>
    <int2:textHash int2:hashCode="PPhUegGgXW7VvP" int2:id="FX00BGJz">
      <int2:state int2:value="Rejected" int2:type="LegacyProofing"/>
    </int2:textHash>
    <int2:textHash int2:hashCode="xzuimCxVt+rQ5A" int2:id="JBGkMlT9">
      <int2:state int2:value="Rejected" int2:type="LegacyProofing"/>
    </int2:textHash>
    <int2:textHash int2:hashCode="DqW/nzl3CRB/X2" int2:id="8UtCVw2d">
      <int2:state int2:value="Rejected" int2:type="LegacyProofing"/>
    </int2:textHash>
    <int2:textHash int2:hashCode="JJujYAACm76XSZ" int2:id="O2KgzdmX">
      <int2:state int2:value="Rejected" int2:type="LegacyProofing"/>
    </int2:textHash>
    <int2:textHash int2:hashCode="c7gzhoWLSyBPVg" int2:id="Wb00CsBQ">
      <int2:state int2:value="Rejected" int2:type="LegacyProofing"/>
    </int2:textHash>
    <int2:textHash int2:hashCode="lhC50KOeUl7yoJ" int2:id="jCun7OAm">
      <int2:state int2:value="Rejected" int2:type="LegacyProofing"/>
    </int2:textHash>
    <int2:textHash int2:hashCode="ixQqkc+25hdhit" int2:id="oCUfQN4f">
      <int2:state int2:value="Rejected" int2:type="LegacyProofing"/>
    </int2:textHash>
    <int2:textHash int2:hashCode="zDjfyoQlprC7oT" int2:id="OEmxnVRy">
      <int2:state int2:value="Rejected" int2:type="LegacyProofing"/>
    </int2:textHash>
    <int2:textHash int2:hashCode="HSBCEksC7ZXKq0" int2:id="n4my9ui2">
      <int2:state int2:value="Rejected" int2:type="LegacyProofing"/>
    </int2:textHash>
    <int2:textHash int2:hashCode="HMgT7xscSh/JZr" int2:id="nyZFMmWo">
      <int2:state int2:value="Rejected" int2:type="LegacyProofing"/>
    </int2:textHash>
    <int2:textHash int2:hashCode="q5qO9cay90zWoM" int2:id="HVD6K8DU">
      <int2:state int2:value="Rejected" int2:type="LegacyProofing"/>
    </int2:textHash>
    <int2:textHash int2:hashCode="h7o+XDaQCD6uq6" int2:id="vNafuxSh">
      <int2:state int2:value="Rejected" int2:type="LegacyProofing"/>
    </int2:textHash>
    <int2:textHash int2:hashCode="gXNjWLFkUQOugy" int2:id="vy0yPSnt">
      <int2:state int2:value="Rejected" int2:type="LegacyProofing"/>
    </int2:textHash>
    <int2:textHash int2:hashCode="XUDMPcoTO103Iz" int2:id="VyaBVTYW">
      <int2:state int2:value="Rejected" int2:type="LegacyProofing"/>
    </int2:textHash>
    <int2:textHash int2:hashCode="48XkNvRs5rrWGg" int2:id="oambFRee">
      <int2:state int2:value="Rejected" int2:type="LegacyProofing"/>
    </int2:textHash>
    <int2:textHash int2:hashCode="gBnUvzqqskrjTG" int2:id="e758XRSD">
      <int2:state int2:value="Rejected" int2:type="LegacyProofing"/>
    </int2:textHash>
    <int2:textHash int2:hashCode="s+6UeXudIfHcmA" int2:id="tpYZV7Hc">
      <int2:state int2:value="Rejected" int2:type="LegacyProofing"/>
    </int2:textHash>
    <int2:textHash int2:hashCode="o73HXmx/IjnWlu" int2:id="NKdkfgvC">
      <int2:state int2:value="Rejected" int2:type="LegacyProofing"/>
    </int2:textHash>
    <int2:textHash int2:hashCode="90Fm387uNK8j73" int2:id="3Oj1uXBm">
      <int2:state int2:value="Rejected" int2:type="LegacyProofing"/>
    </int2:textHash>
    <int2:textHash int2:hashCode="52hq/x6ALLgqXM" int2:id="vZ87i40s">
      <int2:state int2:value="Rejected" int2:type="LegacyProofing"/>
    </int2:textHash>
    <int2:textHash int2:hashCode="4/DeS+CMYa5JBH" int2:id="YAGpcxWD">
      <int2:state int2:value="Rejected" int2:type="LegacyProofing"/>
    </int2:textHash>
    <int2:textHash int2:hashCode="AHDKXxy9wILJy1" int2:id="RZEWdaZY">
      <int2:state int2:value="Rejected" int2:type="LegacyProofing"/>
    </int2:textHash>
    <int2:textHash int2:hashCode="adScUEqSGaVbi+" int2:id="crJZpbHf">
      <int2:state int2:value="Rejected" int2:type="LegacyProofing"/>
    </int2:textHash>
    <int2:textHash int2:hashCode="6vMkOoQqYQKx7N" int2:id="q0858Ru2">
      <int2:state int2:value="Rejected" int2:type="LegacyProofing"/>
    </int2:textHash>
    <int2:textHash int2:hashCode="dUoI3fi8sc8i8x" int2:id="tJI3Fkvs">
      <int2:state int2:value="Rejected" int2:type="LegacyProofing"/>
    </int2:textHash>
    <int2:textHash int2:hashCode="hHt8km/joSJDYe" int2:id="EigDm82Z">
      <int2:state int2:value="Rejected" int2:type="LegacyProofing"/>
    </int2:textHash>
    <int2:textHash int2:hashCode="nsyEWepfOfnaVc" int2:id="JOL1fwmY">
      <int2:state int2:value="Rejected" int2:type="LegacyProofing"/>
    </int2:textHash>
    <int2:textHash int2:hashCode="CF9TQ8xg/JCbTg" int2:id="Pb88Uid2">
      <int2:state int2:value="Rejected" int2:type="LegacyProofing"/>
    </int2:textHash>
    <int2:textHash int2:hashCode="MB+bIzA93Ij6QK" int2:id="NS04SQG7">
      <int2:state int2:value="Rejected" int2:type="LegacyProofing"/>
    </int2:textHash>
    <int2:textHash int2:hashCode="CycUR32yr3YwHu" int2:id="JUMH1gWp">
      <int2:state int2:value="Rejected" int2:type="LegacyProofing"/>
    </int2:textHash>
    <int2:textHash int2:hashCode="msYQ28m97ok0V3" int2:id="cCiZv03K">
      <int2:state int2:value="Rejected" int2:type="LegacyProofing"/>
    </int2:textHash>
    <int2:textHash int2:hashCode="q7yQ4AbC2bEj6K" int2:id="zPyqi6l1">
      <int2:state int2:value="Rejected" int2:type="LegacyProofing"/>
    </int2:textHash>
    <int2:textHash int2:hashCode="tyYxuUaBzeSSh+" int2:id="31f1d21e">
      <int2:state int2:value="Rejected" int2:type="LegacyProofing"/>
    </int2:textHash>
    <int2:textHash int2:hashCode="kCg4QNkN5JuOeY" int2:id="6e9jNVt1">
      <int2:state int2:value="Rejected" int2:type="LegacyProofing"/>
    </int2:textHash>
    <int2:textHash int2:hashCode="21U4SOmmJVuu5X" int2:id="qDWjqM4r">
      <int2:state int2:value="Rejected" int2:type="LegacyProofing"/>
    </int2:textHash>
    <int2:textHash int2:hashCode="8RFRqAgchgKK1H" int2:id="X08aHAs2">
      <int2:state int2:value="Rejected" int2:type="LegacyProofing"/>
    </int2:textHash>
    <int2:textHash int2:hashCode="IKJFk/guVzlTB2" int2:id="sCKdB7PK">
      <int2:state int2:value="Rejected" int2:type="LegacyProofing"/>
    </int2:textHash>
    <int2:textHash int2:hashCode="cfFBCw8jsJF/JH" int2:id="LdRugEM1">
      <int2:state int2:value="Rejected" int2:type="LegacyProofing"/>
    </int2:textHash>
    <int2:bookmark int2:bookmarkName="_Int_2w3SYsmr" int2:invalidationBookmarkName="" int2:hashCode="eLuIJvzCUEWD5i" int2:id="cUWnjPv0">
      <int2:state int2:value="Rejected" int2:type="AugLoop_Acronyms_AcronymsCritique"/>
    </int2:bookmark>
    <int2:bookmark int2:bookmarkName="_Int_6rmuhDCU" int2:invalidationBookmarkName="" int2:hashCode="LRlYXgfFSj442F" int2:id="QVURSy6N">
      <int2:state int2:value="Rejected" int2:type="AugLoop_Acronyms_AcronymsCritique"/>
    </int2:bookmark>
    <int2:bookmark int2:bookmarkName="_Int_iZG9i5RE" int2:invalidationBookmarkName="" int2:hashCode="cAtAHKUrG9MHHc" int2:id="RQiMcqEH">
      <int2:state int2:value="Rejected" int2:type="AugLoop_Acronyms_AcronymsCritique"/>
    </int2:bookmark>
    <int2:bookmark int2:bookmarkName="_Int_xtYj8aUl" int2:invalidationBookmarkName="" int2:hashCode="6kJNOK9y3RNmoI" int2:id="biJk9qxF">
      <int2:state int2:value="Rejected" int2:type="AugLoop_Acronyms_AcronymsCritique"/>
    </int2:bookmark>
    <int2:bookmark int2:bookmarkName="_Int_NcmXslZJ" int2:invalidationBookmarkName="" int2:hashCode="NRY40aoap1bBWh" int2:id="uPAHpSma">
      <int2:state int2:value="Rejected" int2:type="AugLoop_Acronyms_AcronymsCritique"/>
    </int2:bookmark>
    <int2:bookmark int2:bookmarkName="_Int_swOAQGd2" int2:invalidationBookmarkName="" int2:hashCode="whk0jTGGPWQHCM" int2:id="CFgGGZq9">
      <int2:state int2:value="Rejected" int2:type="AugLoop_Acronyms_AcronymsCritique"/>
    </int2:bookmark>
    <int2:bookmark int2:bookmarkName="_Int_Q3S1YRNU" int2:invalidationBookmarkName="" int2:hashCode="devGh/YleFfNQX" int2:id="ffmh6JD6">
      <int2:state int2:value="Rejected" int2:type="AugLoop_Acronyms_AcronymsCritique"/>
    </int2:bookmark>
    <int2:bookmark int2:bookmarkName="_Int_KKPnKcSZ" int2:invalidationBookmarkName="" int2:hashCode="RvGgvVWSovkkTK" int2:id="ZTtbd76J">
      <int2:state int2:value="Rejected" int2:type="LegacyProofing"/>
    </int2:bookmark>
    <int2:bookmark int2:bookmarkName="_Int_EEM0uOkH" int2:invalidationBookmarkName="" int2:hashCode="/n7TgRwX3haWg2" int2:id="qus21Wbu">
      <int2:state int2:value="Rejected" int2:type="LegacyProofing"/>
    </int2:bookmark>
    <int2:bookmark int2:bookmarkName="_Int_0PWZkEaD" int2:invalidationBookmarkName="" int2:hashCode="Bi2KnewPpQfRnz" int2:id="y4RwoFx4">
      <int2:state int2:value="Rejected" int2:type="LegacyProofing"/>
    </int2:bookmark>
    <int2:bookmark int2:bookmarkName="_Int_BsJXrdPI" int2:invalidationBookmarkName="" int2:hashCode="g0s08W9FHgDyaN" int2:id="Uhesqvo1">
      <int2:state int2:value="Rejected" int2:type="LegacyProofing"/>
    </int2:bookmark>
    <int2:bookmark int2:bookmarkName="_Int_R1YNjpYL" int2:invalidationBookmarkName="" int2:hashCode="Bi2KnewPpQfRnz" int2:id="SkeemsL0">
      <int2:state int2:value="Rejected" int2:type="LegacyProofing"/>
    </int2:bookmark>
    <int2:bookmark int2:bookmarkName="_Int_cuZbUnGc" int2:invalidationBookmarkName="" int2:hashCode="g0s08W9FHgDyaN" int2:id="0d3OtkBc">
      <int2:state int2:value="Rejected" int2:type="LegacyProofing"/>
    </int2:bookmark>
    <int2:bookmark int2:bookmarkName="_Int_KuFcFybT" int2:invalidationBookmarkName="" int2:hashCode="Bi2KnewPpQfRnz" int2:id="tenUH688">
      <int2:state int2:value="Rejected" int2:type="LegacyProofing"/>
    </int2:bookmark>
    <int2:bookmark int2:bookmarkName="_Int_USZTlJEK" int2:invalidationBookmarkName="" int2:hashCode="g0s08W9FHgDyaN" int2:id="t7VIUasE">
      <int2:state int2:value="Rejected" int2:type="LegacyProofing"/>
    </int2:bookmark>
    <int2:bookmark int2:bookmarkName="_Int_kXVTvcEq" int2:invalidationBookmarkName="" int2:hashCode="Bi2KnewPpQfRnz" int2:id="iCpgP4W6">
      <int2:state int2:value="Rejected" int2:type="LegacyProofing"/>
    </int2:bookmark>
    <int2:bookmark int2:bookmarkName="_Int_mwI4vDRa" int2:invalidationBookmarkName="" int2:hashCode="+fwnuTdK0eO/NP" int2:id="LoiGKCVl">
      <int2:state int2:value="Rejected" int2:type="LegacyProofing"/>
    </int2:bookmark>
    <int2:bookmark int2:bookmarkName="_Int_Rn723QLq" int2:invalidationBookmarkName="" int2:hashCode="TPW8Wb7p4cRMYl" int2:id="t54ktBWE">
      <int2:state int2:value="Rejected" int2:type="LegacyProofing"/>
    </int2:bookmark>
    <int2:bookmark int2:bookmarkName="_Int_uavemQap" int2:invalidationBookmarkName="" int2:hashCode="Bi2KnewPpQfRnz" int2:id="RvQgfaSw">
      <int2:state int2:value="Rejected" int2:type="LegacyProofing"/>
    </int2:bookmark>
    <int2:bookmark int2:bookmarkName="_Int_uyIkoMf5" int2:invalidationBookmarkName="" int2:hashCode="TPW8Wb7p4cRMYl" int2:id="wuMuAaV3">
      <int2:state int2:value="Rejected" int2:type="LegacyProofing"/>
    </int2:bookmark>
    <int2:bookmark int2:bookmarkName="_Int_fSpMGSTO" int2:invalidationBookmarkName="" int2:hashCode="Bi2KnewPpQfRnz" int2:id="o52r0tIn">
      <int2:state int2:value="Rejected" int2:type="LegacyProofing"/>
    </int2:bookmark>
    <int2:bookmark int2:bookmarkName="_Int_zsozUCIM" int2:invalidationBookmarkName="" int2:hashCode="TPW8Wb7p4cRMYl" int2:id="locyLoW7">
      <int2:state int2:value="Rejected" int2:type="LegacyProofing"/>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8826E9"/>
    <w:multiLevelType w:val="hybridMultilevel"/>
    <w:tmpl w:val="60F2BF2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8B247A3"/>
    <w:multiLevelType w:val="hybridMultilevel"/>
    <w:tmpl w:val="2CAE85F6"/>
    <w:lvl w:ilvl="0" w:tplc="FFFFFFFF">
      <w:start w:val="1"/>
      <w:numFmt w:val="lowerLetter"/>
      <w:lvlText w:val="%1."/>
      <w:lvlJc w:val="left"/>
      <w:pPr>
        <w:ind w:left="643" w:hanging="360"/>
      </w:pPr>
    </w:lvl>
    <w:lvl w:ilvl="1" w:tplc="FFFFFFFF">
      <w:start w:val="1"/>
      <w:numFmt w:val="lowerLetter"/>
      <w:lvlText w:val="%2."/>
      <w:lvlJc w:val="left"/>
      <w:pPr>
        <w:ind w:left="1363" w:hanging="360"/>
      </w:pPr>
    </w:lvl>
    <w:lvl w:ilvl="2" w:tplc="FFFFFFFF" w:tentative="1">
      <w:start w:val="1"/>
      <w:numFmt w:val="lowerRoman"/>
      <w:lvlText w:val="%3."/>
      <w:lvlJc w:val="right"/>
      <w:pPr>
        <w:ind w:left="2083" w:hanging="180"/>
      </w:pPr>
    </w:lvl>
    <w:lvl w:ilvl="3" w:tplc="FFFFFFFF" w:tentative="1">
      <w:start w:val="1"/>
      <w:numFmt w:val="decimal"/>
      <w:lvlText w:val="%4."/>
      <w:lvlJc w:val="left"/>
      <w:pPr>
        <w:ind w:left="2803" w:hanging="360"/>
      </w:pPr>
    </w:lvl>
    <w:lvl w:ilvl="4" w:tplc="FFFFFFFF" w:tentative="1">
      <w:start w:val="1"/>
      <w:numFmt w:val="lowerLetter"/>
      <w:lvlText w:val="%5."/>
      <w:lvlJc w:val="left"/>
      <w:pPr>
        <w:ind w:left="3523" w:hanging="360"/>
      </w:pPr>
    </w:lvl>
    <w:lvl w:ilvl="5" w:tplc="FFFFFFFF" w:tentative="1">
      <w:start w:val="1"/>
      <w:numFmt w:val="lowerRoman"/>
      <w:lvlText w:val="%6."/>
      <w:lvlJc w:val="right"/>
      <w:pPr>
        <w:ind w:left="4243" w:hanging="180"/>
      </w:pPr>
    </w:lvl>
    <w:lvl w:ilvl="6" w:tplc="FFFFFFFF" w:tentative="1">
      <w:start w:val="1"/>
      <w:numFmt w:val="decimal"/>
      <w:lvlText w:val="%7."/>
      <w:lvlJc w:val="left"/>
      <w:pPr>
        <w:ind w:left="4963" w:hanging="360"/>
      </w:pPr>
    </w:lvl>
    <w:lvl w:ilvl="7" w:tplc="FFFFFFFF" w:tentative="1">
      <w:start w:val="1"/>
      <w:numFmt w:val="lowerLetter"/>
      <w:lvlText w:val="%8."/>
      <w:lvlJc w:val="left"/>
      <w:pPr>
        <w:ind w:left="5683" w:hanging="360"/>
      </w:pPr>
    </w:lvl>
    <w:lvl w:ilvl="8" w:tplc="FFFFFFFF" w:tentative="1">
      <w:start w:val="1"/>
      <w:numFmt w:val="lowerRoman"/>
      <w:lvlText w:val="%9."/>
      <w:lvlJc w:val="right"/>
      <w:pPr>
        <w:ind w:left="6403" w:hanging="180"/>
      </w:pPr>
    </w:lvl>
  </w:abstractNum>
  <w:abstractNum w:abstractNumId="2" w15:restartNumberingAfterBreak="0">
    <w:nsid w:val="0A300006"/>
    <w:multiLevelType w:val="hybridMultilevel"/>
    <w:tmpl w:val="E1BA5D94"/>
    <w:lvl w:ilvl="0" w:tplc="F8687318">
      <w:start w:val="1"/>
      <w:numFmt w:val="decimal"/>
      <w:lvlText w:val="%1."/>
      <w:lvlJc w:val="left"/>
      <w:pPr>
        <w:ind w:left="1800" w:hanging="360"/>
      </w:pPr>
      <w:rPr>
        <w:rFonts w:hint="default"/>
      </w:r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3" w15:restartNumberingAfterBreak="0">
    <w:nsid w:val="0A406D23"/>
    <w:multiLevelType w:val="hybridMultilevel"/>
    <w:tmpl w:val="4AC6170C"/>
    <w:lvl w:ilvl="0" w:tplc="F0769A96">
      <w:start w:val="5"/>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14651895"/>
    <w:multiLevelType w:val="hybridMultilevel"/>
    <w:tmpl w:val="96F024EC"/>
    <w:lvl w:ilvl="0" w:tplc="42B0C2B8">
      <w:start w:val="3"/>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147A3B14"/>
    <w:multiLevelType w:val="hybridMultilevel"/>
    <w:tmpl w:val="2ED2BED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181E7F5A"/>
    <w:multiLevelType w:val="hybridMultilevel"/>
    <w:tmpl w:val="DDAA4F34"/>
    <w:lvl w:ilvl="0" w:tplc="B624F992">
      <w:start w:val="1"/>
      <w:numFmt w:val="decimal"/>
      <w:lvlText w:val="%1."/>
      <w:lvlJc w:val="left"/>
      <w:pPr>
        <w:ind w:left="1800" w:hanging="360"/>
      </w:pPr>
      <w:rPr>
        <w:rFonts w:hint="default"/>
      </w:r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7" w15:restartNumberingAfterBreak="0">
    <w:nsid w:val="195B6ABF"/>
    <w:multiLevelType w:val="hybridMultilevel"/>
    <w:tmpl w:val="6BE6E37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1A38186D"/>
    <w:multiLevelType w:val="hybridMultilevel"/>
    <w:tmpl w:val="21BC9FC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1A573B19"/>
    <w:multiLevelType w:val="hybridMultilevel"/>
    <w:tmpl w:val="C0ECB3F4"/>
    <w:lvl w:ilvl="0" w:tplc="15360866">
      <w:start w:val="1"/>
      <w:numFmt w:val="decimal"/>
      <w:lvlText w:val="%1."/>
      <w:lvlJc w:val="left"/>
      <w:pPr>
        <w:ind w:left="2430" w:hanging="300"/>
      </w:pPr>
      <w:rPr>
        <w:rFonts w:ascii="Myriad Pro Light" w:eastAsia="Myriad Pro Light" w:hAnsi="Myriad Pro Light" w:cs="Myriad Pro Light" w:hint="default"/>
        <w:b w:val="0"/>
        <w:bCs w:val="0"/>
        <w:i w:val="0"/>
        <w:iCs w:val="0"/>
        <w:spacing w:val="-3"/>
        <w:w w:val="86"/>
        <w:position w:val="-1"/>
        <w:sz w:val="22"/>
        <w:szCs w:val="22"/>
        <w:lang w:val="en-US" w:eastAsia="en-US" w:bidi="ar-SA"/>
      </w:rPr>
    </w:lvl>
    <w:lvl w:ilvl="1" w:tplc="8DE404F0">
      <w:numFmt w:val="bullet"/>
      <w:lvlText w:val="•"/>
      <w:lvlJc w:val="left"/>
      <w:pPr>
        <w:ind w:left="3414" w:hanging="300"/>
      </w:pPr>
      <w:rPr>
        <w:rFonts w:hint="default"/>
        <w:lang w:val="en-US" w:eastAsia="en-US" w:bidi="ar-SA"/>
      </w:rPr>
    </w:lvl>
    <w:lvl w:ilvl="2" w:tplc="BBD2DB62">
      <w:numFmt w:val="bullet"/>
      <w:lvlText w:val="•"/>
      <w:lvlJc w:val="left"/>
      <w:pPr>
        <w:ind w:left="4388" w:hanging="300"/>
      </w:pPr>
      <w:rPr>
        <w:rFonts w:hint="default"/>
        <w:lang w:val="en-US" w:eastAsia="en-US" w:bidi="ar-SA"/>
      </w:rPr>
    </w:lvl>
    <w:lvl w:ilvl="3" w:tplc="CA18A492">
      <w:numFmt w:val="bullet"/>
      <w:lvlText w:val="•"/>
      <w:lvlJc w:val="left"/>
      <w:pPr>
        <w:ind w:left="5362" w:hanging="300"/>
      </w:pPr>
      <w:rPr>
        <w:rFonts w:hint="default"/>
        <w:lang w:val="en-US" w:eastAsia="en-US" w:bidi="ar-SA"/>
      </w:rPr>
    </w:lvl>
    <w:lvl w:ilvl="4" w:tplc="28385856">
      <w:numFmt w:val="bullet"/>
      <w:lvlText w:val="•"/>
      <w:lvlJc w:val="left"/>
      <w:pPr>
        <w:ind w:left="6336" w:hanging="300"/>
      </w:pPr>
      <w:rPr>
        <w:rFonts w:hint="default"/>
        <w:lang w:val="en-US" w:eastAsia="en-US" w:bidi="ar-SA"/>
      </w:rPr>
    </w:lvl>
    <w:lvl w:ilvl="5" w:tplc="650025A4">
      <w:numFmt w:val="bullet"/>
      <w:lvlText w:val="•"/>
      <w:lvlJc w:val="left"/>
      <w:pPr>
        <w:ind w:left="7310" w:hanging="300"/>
      </w:pPr>
      <w:rPr>
        <w:rFonts w:hint="default"/>
        <w:lang w:val="en-US" w:eastAsia="en-US" w:bidi="ar-SA"/>
      </w:rPr>
    </w:lvl>
    <w:lvl w:ilvl="6" w:tplc="7DA82D12">
      <w:numFmt w:val="bullet"/>
      <w:lvlText w:val="•"/>
      <w:lvlJc w:val="left"/>
      <w:pPr>
        <w:ind w:left="8284" w:hanging="300"/>
      </w:pPr>
      <w:rPr>
        <w:rFonts w:hint="default"/>
        <w:lang w:val="en-US" w:eastAsia="en-US" w:bidi="ar-SA"/>
      </w:rPr>
    </w:lvl>
    <w:lvl w:ilvl="7" w:tplc="82CA285A">
      <w:numFmt w:val="bullet"/>
      <w:lvlText w:val="•"/>
      <w:lvlJc w:val="left"/>
      <w:pPr>
        <w:ind w:left="9258" w:hanging="300"/>
      </w:pPr>
      <w:rPr>
        <w:rFonts w:hint="default"/>
        <w:lang w:val="en-US" w:eastAsia="en-US" w:bidi="ar-SA"/>
      </w:rPr>
    </w:lvl>
    <w:lvl w:ilvl="8" w:tplc="8D90387C">
      <w:numFmt w:val="bullet"/>
      <w:lvlText w:val="•"/>
      <w:lvlJc w:val="left"/>
      <w:pPr>
        <w:ind w:left="10232" w:hanging="300"/>
      </w:pPr>
      <w:rPr>
        <w:rFonts w:hint="default"/>
        <w:lang w:val="en-US" w:eastAsia="en-US" w:bidi="ar-SA"/>
      </w:rPr>
    </w:lvl>
  </w:abstractNum>
  <w:abstractNum w:abstractNumId="10" w15:restartNumberingAfterBreak="0">
    <w:nsid w:val="20BB6C5A"/>
    <w:multiLevelType w:val="hybridMultilevel"/>
    <w:tmpl w:val="D0D2C564"/>
    <w:lvl w:ilvl="0" w:tplc="54B6638E">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1" w15:restartNumberingAfterBreak="0">
    <w:nsid w:val="211B500B"/>
    <w:multiLevelType w:val="hybridMultilevel"/>
    <w:tmpl w:val="D4FAFC7E"/>
    <w:lvl w:ilvl="0" w:tplc="8E828D6E">
      <w:start w:val="11"/>
      <w:numFmt w:val="decimal"/>
      <w:lvlText w:val="%1."/>
      <w:lvlJc w:val="left"/>
      <w:pPr>
        <w:ind w:left="300" w:hanging="300"/>
      </w:pPr>
      <w:rPr>
        <w:rFonts w:ascii="Myriad Pro Light" w:eastAsia="Myriad Pro Light" w:hAnsi="Myriad Pro Light" w:cs="Myriad Pro Light" w:hint="default"/>
        <w:b w:val="0"/>
        <w:bCs w:val="0"/>
        <w:i w:val="0"/>
        <w:iCs w:val="0"/>
        <w:spacing w:val="-3"/>
        <w:w w:val="86"/>
        <w:position w:val="-1"/>
        <w:sz w:val="22"/>
        <w:szCs w:val="2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230649C1"/>
    <w:multiLevelType w:val="hybridMultilevel"/>
    <w:tmpl w:val="2ED2BED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23385A48"/>
    <w:multiLevelType w:val="hybridMultilevel"/>
    <w:tmpl w:val="A8B6E578"/>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4" w15:restartNumberingAfterBreak="0">
    <w:nsid w:val="271D4262"/>
    <w:multiLevelType w:val="hybridMultilevel"/>
    <w:tmpl w:val="B4C6A512"/>
    <w:lvl w:ilvl="0" w:tplc="999C8F9C">
      <w:start w:val="3"/>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285459AB"/>
    <w:multiLevelType w:val="hybridMultilevel"/>
    <w:tmpl w:val="A9FCB03A"/>
    <w:lvl w:ilvl="0" w:tplc="0A303828">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6" w15:restartNumberingAfterBreak="0">
    <w:nsid w:val="2C560DCE"/>
    <w:multiLevelType w:val="hybridMultilevel"/>
    <w:tmpl w:val="A0EAC212"/>
    <w:lvl w:ilvl="0" w:tplc="285EEC68">
      <w:start w:val="12"/>
      <w:numFmt w:val="decimal"/>
      <w:lvlText w:val="%1."/>
      <w:lvlJc w:val="left"/>
      <w:pPr>
        <w:ind w:left="300" w:hanging="300"/>
      </w:pPr>
      <w:rPr>
        <w:rFonts w:ascii="Myriad Pro Light" w:eastAsia="Myriad Pro Light" w:hAnsi="Myriad Pro Light" w:cs="Myriad Pro Light" w:hint="default"/>
        <w:b w:val="0"/>
        <w:bCs w:val="0"/>
        <w:i w:val="0"/>
        <w:iCs w:val="0"/>
        <w:spacing w:val="-3"/>
        <w:w w:val="86"/>
        <w:position w:val="-1"/>
        <w:sz w:val="22"/>
        <w:szCs w:val="2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2D6D65FE"/>
    <w:multiLevelType w:val="hybridMultilevel"/>
    <w:tmpl w:val="C6AE9160"/>
    <w:lvl w:ilvl="0" w:tplc="4A04CE10">
      <w:start w:val="1"/>
      <w:numFmt w:val="decimal"/>
      <w:lvlText w:val="%1."/>
      <w:lvlJc w:val="left"/>
      <w:pPr>
        <w:ind w:left="2520" w:hanging="360"/>
      </w:pPr>
      <w:rPr>
        <w:rFonts w:hint="default"/>
      </w:rPr>
    </w:lvl>
    <w:lvl w:ilvl="1" w:tplc="40090019" w:tentative="1">
      <w:start w:val="1"/>
      <w:numFmt w:val="lowerLetter"/>
      <w:lvlText w:val="%2."/>
      <w:lvlJc w:val="left"/>
      <w:pPr>
        <w:ind w:left="3240" w:hanging="360"/>
      </w:pPr>
    </w:lvl>
    <w:lvl w:ilvl="2" w:tplc="4009001B" w:tentative="1">
      <w:start w:val="1"/>
      <w:numFmt w:val="lowerRoman"/>
      <w:lvlText w:val="%3."/>
      <w:lvlJc w:val="right"/>
      <w:pPr>
        <w:ind w:left="3960" w:hanging="180"/>
      </w:pPr>
    </w:lvl>
    <w:lvl w:ilvl="3" w:tplc="4009000F" w:tentative="1">
      <w:start w:val="1"/>
      <w:numFmt w:val="decimal"/>
      <w:lvlText w:val="%4."/>
      <w:lvlJc w:val="left"/>
      <w:pPr>
        <w:ind w:left="4680" w:hanging="360"/>
      </w:pPr>
    </w:lvl>
    <w:lvl w:ilvl="4" w:tplc="40090019" w:tentative="1">
      <w:start w:val="1"/>
      <w:numFmt w:val="lowerLetter"/>
      <w:lvlText w:val="%5."/>
      <w:lvlJc w:val="left"/>
      <w:pPr>
        <w:ind w:left="5400" w:hanging="360"/>
      </w:pPr>
    </w:lvl>
    <w:lvl w:ilvl="5" w:tplc="4009001B" w:tentative="1">
      <w:start w:val="1"/>
      <w:numFmt w:val="lowerRoman"/>
      <w:lvlText w:val="%6."/>
      <w:lvlJc w:val="right"/>
      <w:pPr>
        <w:ind w:left="6120" w:hanging="180"/>
      </w:pPr>
    </w:lvl>
    <w:lvl w:ilvl="6" w:tplc="4009000F" w:tentative="1">
      <w:start w:val="1"/>
      <w:numFmt w:val="decimal"/>
      <w:lvlText w:val="%7."/>
      <w:lvlJc w:val="left"/>
      <w:pPr>
        <w:ind w:left="6840" w:hanging="360"/>
      </w:pPr>
    </w:lvl>
    <w:lvl w:ilvl="7" w:tplc="40090019" w:tentative="1">
      <w:start w:val="1"/>
      <w:numFmt w:val="lowerLetter"/>
      <w:lvlText w:val="%8."/>
      <w:lvlJc w:val="left"/>
      <w:pPr>
        <w:ind w:left="7560" w:hanging="360"/>
      </w:pPr>
    </w:lvl>
    <w:lvl w:ilvl="8" w:tplc="4009001B" w:tentative="1">
      <w:start w:val="1"/>
      <w:numFmt w:val="lowerRoman"/>
      <w:lvlText w:val="%9."/>
      <w:lvlJc w:val="right"/>
      <w:pPr>
        <w:ind w:left="8280" w:hanging="180"/>
      </w:pPr>
    </w:lvl>
  </w:abstractNum>
  <w:abstractNum w:abstractNumId="18" w15:restartNumberingAfterBreak="0">
    <w:nsid w:val="2F4E7227"/>
    <w:multiLevelType w:val="hybridMultilevel"/>
    <w:tmpl w:val="1E18EB42"/>
    <w:lvl w:ilvl="0" w:tplc="4009001B">
      <w:start w:val="1"/>
      <w:numFmt w:val="low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2FA34112"/>
    <w:multiLevelType w:val="hybridMultilevel"/>
    <w:tmpl w:val="E0CEE798"/>
    <w:lvl w:ilvl="0" w:tplc="4B60EF34">
      <w:start w:val="1"/>
      <w:numFmt w:val="decimal"/>
      <w:lvlText w:val="%1."/>
      <w:lvlJc w:val="left"/>
      <w:pPr>
        <w:ind w:left="2430" w:hanging="300"/>
      </w:pPr>
      <w:rPr>
        <w:rFonts w:asciiTheme="minorHAnsi" w:eastAsia="Myriad Pro Light" w:hAnsiTheme="minorHAnsi" w:cstheme="minorHAnsi" w:hint="default"/>
        <w:b w:val="0"/>
        <w:bCs w:val="0"/>
        <w:i w:val="0"/>
        <w:iCs w:val="0"/>
        <w:spacing w:val="-3"/>
        <w:w w:val="86"/>
        <w:sz w:val="22"/>
        <w:szCs w:val="22"/>
        <w:lang w:val="en-US" w:eastAsia="en-US" w:bidi="ar-SA"/>
      </w:rPr>
    </w:lvl>
    <w:lvl w:ilvl="1" w:tplc="4DEA844E">
      <w:numFmt w:val="bullet"/>
      <w:lvlText w:val="•"/>
      <w:lvlJc w:val="left"/>
      <w:pPr>
        <w:ind w:left="3414" w:hanging="300"/>
      </w:pPr>
      <w:rPr>
        <w:rFonts w:hint="default"/>
        <w:lang w:val="en-US" w:eastAsia="en-US" w:bidi="ar-SA"/>
      </w:rPr>
    </w:lvl>
    <w:lvl w:ilvl="2" w:tplc="4A7A871C">
      <w:numFmt w:val="bullet"/>
      <w:lvlText w:val="•"/>
      <w:lvlJc w:val="left"/>
      <w:pPr>
        <w:ind w:left="4388" w:hanging="300"/>
      </w:pPr>
      <w:rPr>
        <w:rFonts w:hint="default"/>
        <w:lang w:val="en-US" w:eastAsia="en-US" w:bidi="ar-SA"/>
      </w:rPr>
    </w:lvl>
    <w:lvl w:ilvl="3" w:tplc="BF801F62">
      <w:numFmt w:val="bullet"/>
      <w:lvlText w:val="•"/>
      <w:lvlJc w:val="left"/>
      <w:pPr>
        <w:ind w:left="5362" w:hanging="300"/>
      </w:pPr>
      <w:rPr>
        <w:rFonts w:hint="default"/>
        <w:lang w:val="en-US" w:eastAsia="en-US" w:bidi="ar-SA"/>
      </w:rPr>
    </w:lvl>
    <w:lvl w:ilvl="4" w:tplc="56E02560">
      <w:numFmt w:val="bullet"/>
      <w:lvlText w:val="•"/>
      <w:lvlJc w:val="left"/>
      <w:pPr>
        <w:ind w:left="6336" w:hanging="300"/>
      </w:pPr>
      <w:rPr>
        <w:rFonts w:hint="default"/>
        <w:lang w:val="en-US" w:eastAsia="en-US" w:bidi="ar-SA"/>
      </w:rPr>
    </w:lvl>
    <w:lvl w:ilvl="5" w:tplc="3154B584">
      <w:numFmt w:val="bullet"/>
      <w:lvlText w:val="•"/>
      <w:lvlJc w:val="left"/>
      <w:pPr>
        <w:ind w:left="7310" w:hanging="300"/>
      </w:pPr>
      <w:rPr>
        <w:rFonts w:hint="default"/>
        <w:lang w:val="en-US" w:eastAsia="en-US" w:bidi="ar-SA"/>
      </w:rPr>
    </w:lvl>
    <w:lvl w:ilvl="6" w:tplc="1708FBF6">
      <w:numFmt w:val="bullet"/>
      <w:lvlText w:val="•"/>
      <w:lvlJc w:val="left"/>
      <w:pPr>
        <w:ind w:left="8284" w:hanging="300"/>
      </w:pPr>
      <w:rPr>
        <w:rFonts w:hint="default"/>
        <w:lang w:val="en-US" w:eastAsia="en-US" w:bidi="ar-SA"/>
      </w:rPr>
    </w:lvl>
    <w:lvl w:ilvl="7" w:tplc="C2A4B8C0">
      <w:numFmt w:val="bullet"/>
      <w:lvlText w:val="•"/>
      <w:lvlJc w:val="left"/>
      <w:pPr>
        <w:ind w:left="9258" w:hanging="300"/>
      </w:pPr>
      <w:rPr>
        <w:rFonts w:hint="default"/>
        <w:lang w:val="en-US" w:eastAsia="en-US" w:bidi="ar-SA"/>
      </w:rPr>
    </w:lvl>
    <w:lvl w:ilvl="8" w:tplc="114255C8">
      <w:numFmt w:val="bullet"/>
      <w:lvlText w:val="•"/>
      <w:lvlJc w:val="left"/>
      <w:pPr>
        <w:ind w:left="10232" w:hanging="300"/>
      </w:pPr>
      <w:rPr>
        <w:rFonts w:hint="default"/>
        <w:lang w:val="en-US" w:eastAsia="en-US" w:bidi="ar-SA"/>
      </w:rPr>
    </w:lvl>
  </w:abstractNum>
  <w:abstractNum w:abstractNumId="20" w15:restartNumberingAfterBreak="0">
    <w:nsid w:val="32AC3064"/>
    <w:multiLevelType w:val="multilevel"/>
    <w:tmpl w:val="DB90CB52"/>
    <w:lvl w:ilvl="0">
      <w:start w:val="1"/>
      <w:numFmt w:val="lowerRoman"/>
      <w:lvlText w:val="%1."/>
      <w:lvlJc w:val="right"/>
      <w:pPr>
        <w:tabs>
          <w:tab w:val="num" w:pos="360"/>
        </w:tabs>
        <w:ind w:left="360" w:hanging="360"/>
      </w:pPr>
      <w:rPr>
        <w:rFonts w:hint="default"/>
        <w:sz w:val="20"/>
      </w:rPr>
    </w:lvl>
    <w:lvl w:ilvl="1">
      <w:start w:val="1"/>
      <w:numFmt w:val="decimal"/>
      <w:lvlText w:val="%2."/>
      <w:lvlJc w:val="left"/>
      <w:pPr>
        <w:ind w:left="1080" w:hanging="360"/>
      </w:pPr>
      <w:rPr>
        <w:rFonts w:hint="default"/>
      </w:rPr>
    </w:lvl>
    <w:lvl w:ilvl="2" w:tentative="1">
      <w:numFmt w:val="bullet"/>
      <w:lvlText w:val=""/>
      <w:lvlJc w:val="left"/>
      <w:pPr>
        <w:tabs>
          <w:tab w:val="num" w:pos="1800"/>
        </w:tabs>
        <w:ind w:left="1800" w:hanging="360"/>
      </w:pPr>
      <w:rPr>
        <w:rFonts w:ascii="Wingdings" w:hAnsi="Wingdings" w:hint="default"/>
        <w:sz w:val="20"/>
      </w:rPr>
    </w:lvl>
    <w:lvl w:ilvl="3" w:tentative="1">
      <w:numFmt w:val="bullet"/>
      <w:lvlText w:val=""/>
      <w:lvlJc w:val="left"/>
      <w:pPr>
        <w:tabs>
          <w:tab w:val="num" w:pos="2520"/>
        </w:tabs>
        <w:ind w:left="2520" w:hanging="360"/>
      </w:pPr>
      <w:rPr>
        <w:rFonts w:ascii="Wingdings" w:hAnsi="Wingdings" w:hint="default"/>
        <w:sz w:val="20"/>
      </w:rPr>
    </w:lvl>
    <w:lvl w:ilvl="4" w:tentative="1">
      <w:numFmt w:val="bullet"/>
      <w:lvlText w:val=""/>
      <w:lvlJc w:val="left"/>
      <w:pPr>
        <w:tabs>
          <w:tab w:val="num" w:pos="3240"/>
        </w:tabs>
        <w:ind w:left="3240" w:hanging="360"/>
      </w:pPr>
      <w:rPr>
        <w:rFonts w:ascii="Wingdings" w:hAnsi="Wingdings" w:hint="default"/>
        <w:sz w:val="20"/>
      </w:rPr>
    </w:lvl>
    <w:lvl w:ilvl="5" w:tentative="1">
      <w:numFmt w:val="bullet"/>
      <w:lvlText w:val=""/>
      <w:lvlJc w:val="left"/>
      <w:pPr>
        <w:tabs>
          <w:tab w:val="num" w:pos="3960"/>
        </w:tabs>
        <w:ind w:left="3960" w:hanging="360"/>
      </w:pPr>
      <w:rPr>
        <w:rFonts w:ascii="Wingdings" w:hAnsi="Wingdings" w:hint="default"/>
        <w:sz w:val="20"/>
      </w:rPr>
    </w:lvl>
    <w:lvl w:ilvl="6" w:tentative="1">
      <w:numFmt w:val="bullet"/>
      <w:lvlText w:val=""/>
      <w:lvlJc w:val="left"/>
      <w:pPr>
        <w:tabs>
          <w:tab w:val="num" w:pos="4680"/>
        </w:tabs>
        <w:ind w:left="4680" w:hanging="360"/>
      </w:pPr>
      <w:rPr>
        <w:rFonts w:ascii="Wingdings" w:hAnsi="Wingdings" w:hint="default"/>
        <w:sz w:val="20"/>
      </w:rPr>
    </w:lvl>
    <w:lvl w:ilvl="7" w:tentative="1">
      <w:numFmt w:val="bullet"/>
      <w:lvlText w:val=""/>
      <w:lvlJc w:val="left"/>
      <w:pPr>
        <w:tabs>
          <w:tab w:val="num" w:pos="5400"/>
        </w:tabs>
        <w:ind w:left="5400" w:hanging="360"/>
      </w:pPr>
      <w:rPr>
        <w:rFonts w:ascii="Wingdings" w:hAnsi="Wingdings" w:hint="default"/>
        <w:sz w:val="20"/>
      </w:rPr>
    </w:lvl>
    <w:lvl w:ilvl="8" w:tentative="1">
      <w:numFmt w:val="bullet"/>
      <w:lvlText w:val=""/>
      <w:lvlJc w:val="left"/>
      <w:pPr>
        <w:tabs>
          <w:tab w:val="num" w:pos="6120"/>
        </w:tabs>
        <w:ind w:left="6120" w:hanging="360"/>
      </w:pPr>
      <w:rPr>
        <w:rFonts w:ascii="Wingdings" w:hAnsi="Wingdings" w:hint="default"/>
        <w:sz w:val="20"/>
      </w:rPr>
    </w:lvl>
  </w:abstractNum>
  <w:abstractNum w:abstractNumId="21" w15:restartNumberingAfterBreak="0">
    <w:nsid w:val="35E84C65"/>
    <w:multiLevelType w:val="hybridMultilevel"/>
    <w:tmpl w:val="00D68C8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3919235C"/>
    <w:multiLevelType w:val="hybridMultilevel"/>
    <w:tmpl w:val="9DDC8DD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39536506"/>
    <w:multiLevelType w:val="hybridMultilevel"/>
    <w:tmpl w:val="0EC60CCC"/>
    <w:lvl w:ilvl="0" w:tplc="ECC02EFE">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24" w15:restartNumberingAfterBreak="0">
    <w:nsid w:val="3E550F23"/>
    <w:multiLevelType w:val="hybridMultilevel"/>
    <w:tmpl w:val="3DCE94DA"/>
    <w:lvl w:ilvl="0" w:tplc="85906856">
      <w:start w:val="1"/>
      <w:numFmt w:val="lowerRoman"/>
      <w:lvlText w:val="%1."/>
      <w:lvlJc w:val="left"/>
      <w:pPr>
        <w:ind w:left="2520" w:hanging="720"/>
      </w:pPr>
      <w:rPr>
        <w:rFonts w:hint="default"/>
      </w:rPr>
    </w:lvl>
    <w:lvl w:ilvl="1" w:tplc="40090019" w:tentative="1">
      <w:start w:val="1"/>
      <w:numFmt w:val="lowerLetter"/>
      <w:lvlText w:val="%2."/>
      <w:lvlJc w:val="left"/>
      <w:pPr>
        <w:ind w:left="2880" w:hanging="360"/>
      </w:p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25" w15:restartNumberingAfterBreak="0">
    <w:nsid w:val="3EAA4809"/>
    <w:multiLevelType w:val="hybridMultilevel"/>
    <w:tmpl w:val="6BE6E37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42D10710"/>
    <w:multiLevelType w:val="hybridMultilevel"/>
    <w:tmpl w:val="832A437C"/>
    <w:lvl w:ilvl="0" w:tplc="E8EA1500">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438933AC"/>
    <w:multiLevelType w:val="hybridMultilevel"/>
    <w:tmpl w:val="9C7A705C"/>
    <w:lvl w:ilvl="0" w:tplc="75CCB642">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43E9767E"/>
    <w:multiLevelType w:val="hybridMultilevel"/>
    <w:tmpl w:val="0D90AC9C"/>
    <w:lvl w:ilvl="0" w:tplc="F2DA6098">
      <w:start w:val="6"/>
      <w:numFmt w:val="decimal"/>
      <w:lvlText w:val="%1."/>
      <w:lvlJc w:val="left"/>
      <w:pPr>
        <w:ind w:left="660" w:hanging="300"/>
      </w:pPr>
      <w:rPr>
        <w:rFonts w:ascii="Myriad Pro Light" w:eastAsia="Myriad Pro Light" w:hAnsi="Myriad Pro Light" w:cs="Myriad Pro Light" w:hint="default"/>
        <w:b w:val="0"/>
        <w:bCs w:val="0"/>
        <w:i w:val="0"/>
        <w:iCs w:val="0"/>
        <w:spacing w:val="-3"/>
        <w:w w:val="86"/>
        <w:position w:val="-1"/>
        <w:sz w:val="22"/>
        <w:szCs w:val="2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47735CB4"/>
    <w:multiLevelType w:val="hybridMultilevel"/>
    <w:tmpl w:val="1CCAC1A2"/>
    <w:lvl w:ilvl="0" w:tplc="60D8A81E">
      <w:start w:val="1"/>
      <w:numFmt w:val="lowerRoman"/>
      <w:lvlText w:val="%1."/>
      <w:lvlJc w:val="left"/>
      <w:pPr>
        <w:ind w:left="1800" w:hanging="72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30" w15:restartNumberingAfterBreak="0">
    <w:nsid w:val="4AB07887"/>
    <w:multiLevelType w:val="hybridMultilevel"/>
    <w:tmpl w:val="81C61622"/>
    <w:lvl w:ilvl="0" w:tplc="DB283C38">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1" w15:restartNumberingAfterBreak="0">
    <w:nsid w:val="4F970CD8"/>
    <w:multiLevelType w:val="hybridMultilevel"/>
    <w:tmpl w:val="D474FE48"/>
    <w:lvl w:ilvl="0" w:tplc="956859CE">
      <w:start w:val="1"/>
      <w:numFmt w:val="decimal"/>
      <w:lvlText w:val="%1."/>
      <w:lvlJc w:val="left"/>
      <w:pPr>
        <w:ind w:left="108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51880430"/>
    <w:multiLevelType w:val="multilevel"/>
    <w:tmpl w:val="204E9AB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1AC73FB"/>
    <w:multiLevelType w:val="hybridMultilevel"/>
    <w:tmpl w:val="2CAE85F6"/>
    <w:lvl w:ilvl="0" w:tplc="40090019">
      <w:start w:val="1"/>
      <w:numFmt w:val="lowerLetter"/>
      <w:lvlText w:val="%1."/>
      <w:lvlJc w:val="left"/>
      <w:pPr>
        <w:ind w:left="643" w:hanging="360"/>
      </w:pPr>
    </w:lvl>
    <w:lvl w:ilvl="1" w:tplc="FFFFFFFF">
      <w:start w:val="1"/>
      <w:numFmt w:val="lowerLetter"/>
      <w:lvlText w:val="%2."/>
      <w:lvlJc w:val="left"/>
      <w:pPr>
        <w:ind w:left="1363" w:hanging="360"/>
      </w:pPr>
    </w:lvl>
    <w:lvl w:ilvl="2" w:tplc="FFFFFFFF" w:tentative="1">
      <w:start w:val="1"/>
      <w:numFmt w:val="lowerRoman"/>
      <w:lvlText w:val="%3."/>
      <w:lvlJc w:val="right"/>
      <w:pPr>
        <w:ind w:left="2083" w:hanging="180"/>
      </w:pPr>
    </w:lvl>
    <w:lvl w:ilvl="3" w:tplc="FFFFFFFF" w:tentative="1">
      <w:start w:val="1"/>
      <w:numFmt w:val="decimal"/>
      <w:lvlText w:val="%4."/>
      <w:lvlJc w:val="left"/>
      <w:pPr>
        <w:ind w:left="2803" w:hanging="360"/>
      </w:pPr>
    </w:lvl>
    <w:lvl w:ilvl="4" w:tplc="FFFFFFFF" w:tentative="1">
      <w:start w:val="1"/>
      <w:numFmt w:val="lowerLetter"/>
      <w:lvlText w:val="%5."/>
      <w:lvlJc w:val="left"/>
      <w:pPr>
        <w:ind w:left="3523" w:hanging="360"/>
      </w:pPr>
    </w:lvl>
    <w:lvl w:ilvl="5" w:tplc="FFFFFFFF" w:tentative="1">
      <w:start w:val="1"/>
      <w:numFmt w:val="lowerRoman"/>
      <w:lvlText w:val="%6."/>
      <w:lvlJc w:val="right"/>
      <w:pPr>
        <w:ind w:left="4243" w:hanging="180"/>
      </w:pPr>
    </w:lvl>
    <w:lvl w:ilvl="6" w:tplc="FFFFFFFF" w:tentative="1">
      <w:start w:val="1"/>
      <w:numFmt w:val="decimal"/>
      <w:lvlText w:val="%7."/>
      <w:lvlJc w:val="left"/>
      <w:pPr>
        <w:ind w:left="4963" w:hanging="360"/>
      </w:pPr>
    </w:lvl>
    <w:lvl w:ilvl="7" w:tplc="FFFFFFFF" w:tentative="1">
      <w:start w:val="1"/>
      <w:numFmt w:val="lowerLetter"/>
      <w:lvlText w:val="%8."/>
      <w:lvlJc w:val="left"/>
      <w:pPr>
        <w:ind w:left="5683" w:hanging="360"/>
      </w:pPr>
    </w:lvl>
    <w:lvl w:ilvl="8" w:tplc="FFFFFFFF" w:tentative="1">
      <w:start w:val="1"/>
      <w:numFmt w:val="lowerRoman"/>
      <w:lvlText w:val="%9."/>
      <w:lvlJc w:val="right"/>
      <w:pPr>
        <w:ind w:left="6403" w:hanging="180"/>
      </w:pPr>
    </w:lvl>
  </w:abstractNum>
  <w:abstractNum w:abstractNumId="34" w15:restartNumberingAfterBreak="0">
    <w:nsid w:val="61C45E25"/>
    <w:multiLevelType w:val="hybridMultilevel"/>
    <w:tmpl w:val="132E436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5" w15:restartNumberingAfterBreak="0">
    <w:nsid w:val="62D12B73"/>
    <w:multiLevelType w:val="hybridMultilevel"/>
    <w:tmpl w:val="F59ABB9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6" w15:restartNumberingAfterBreak="0">
    <w:nsid w:val="650A7877"/>
    <w:multiLevelType w:val="hybridMultilevel"/>
    <w:tmpl w:val="D4A089F6"/>
    <w:lvl w:ilvl="0" w:tplc="4009000F">
      <w:start w:val="1"/>
      <w:numFmt w:val="decimal"/>
      <w:lvlText w:val="%1."/>
      <w:lvlJc w:val="left"/>
      <w:pPr>
        <w:ind w:left="643" w:hanging="360"/>
      </w:pPr>
    </w:lvl>
    <w:lvl w:ilvl="1" w:tplc="40090019">
      <w:start w:val="1"/>
      <w:numFmt w:val="lowerLetter"/>
      <w:lvlText w:val="%2."/>
      <w:lvlJc w:val="left"/>
      <w:pPr>
        <w:ind w:left="1363" w:hanging="360"/>
      </w:pPr>
    </w:lvl>
    <w:lvl w:ilvl="2" w:tplc="4009001B" w:tentative="1">
      <w:start w:val="1"/>
      <w:numFmt w:val="lowerRoman"/>
      <w:lvlText w:val="%3."/>
      <w:lvlJc w:val="right"/>
      <w:pPr>
        <w:ind w:left="2083" w:hanging="180"/>
      </w:pPr>
    </w:lvl>
    <w:lvl w:ilvl="3" w:tplc="4009000F" w:tentative="1">
      <w:start w:val="1"/>
      <w:numFmt w:val="decimal"/>
      <w:lvlText w:val="%4."/>
      <w:lvlJc w:val="left"/>
      <w:pPr>
        <w:ind w:left="2803" w:hanging="360"/>
      </w:pPr>
    </w:lvl>
    <w:lvl w:ilvl="4" w:tplc="40090019" w:tentative="1">
      <w:start w:val="1"/>
      <w:numFmt w:val="lowerLetter"/>
      <w:lvlText w:val="%5."/>
      <w:lvlJc w:val="left"/>
      <w:pPr>
        <w:ind w:left="3523" w:hanging="360"/>
      </w:pPr>
    </w:lvl>
    <w:lvl w:ilvl="5" w:tplc="4009001B" w:tentative="1">
      <w:start w:val="1"/>
      <w:numFmt w:val="lowerRoman"/>
      <w:lvlText w:val="%6."/>
      <w:lvlJc w:val="right"/>
      <w:pPr>
        <w:ind w:left="4243" w:hanging="180"/>
      </w:pPr>
    </w:lvl>
    <w:lvl w:ilvl="6" w:tplc="4009000F" w:tentative="1">
      <w:start w:val="1"/>
      <w:numFmt w:val="decimal"/>
      <w:lvlText w:val="%7."/>
      <w:lvlJc w:val="left"/>
      <w:pPr>
        <w:ind w:left="4963" w:hanging="360"/>
      </w:pPr>
    </w:lvl>
    <w:lvl w:ilvl="7" w:tplc="40090019" w:tentative="1">
      <w:start w:val="1"/>
      <w:numFmt w:val="lowerLetter"/>
      <w:lvlText w:val="%8."/>
      <w:lvlJc w:val="left"/>
      <w:pPr>
        <w:ind w:left="5683" w:hanging="360"/>
      </w:pPr>
    </w:lvl>
    <w:lvl w:ilvl="8" w:tplc="4009001B" w:tentative="1">
      <w:start w:val="1"/>
      <w:numFmt w:val="lowerRoman"/>
      <w:lvlText w:val="%9."/>
      <w:lvlJc w:val="right"/>
      <w:pPr>
        <w:ind w:left="6403" w:hanging="180"/>
      </w:pPr>
    </w:lvl>
  </w:abstractNum>
  <w:abstractNum w:abstractNumId="37" w15:restartNumberingAfterBreak="0">
    <w:nsid w:val="65943032"/>
    <w:multiLevelType w:val="multilevel"/>
    <w:tmpl w:val="EBCC73A6"/>
    <w:lvl w:ilvl="0">
      <w:start w:val="1"/>
      <w:numFmt w:val="decimal"/>
      <w:lvlText w:val="%1."/>
      <w:lvlJc w:val="left"/>
      <w:pPr>
        <w:tabs>
          <w:tab w:val="num" w:pos="786"/>
        </w:tabs>
        <w:ind w:left="786" w:hanging="360"/>
      </w:pPr>
    </w:lvl>
    <w:lvl w:ilvl="1">
      <w:start w:val="1"/>
      <w:numFmt w:val="decimal"/>
      <w:lvlText w:val="%2."/>
      <w:lvlJc w:val="left"/>
      <w:pPr>
        <w:tabs>
          <w:tab w:val="num" w:pos="1440"/>
        </w:tabs>
        <w:ind w:left="1440" w:hanging="360"/>
      </w:pPr>
      <w:rPr>
        <w:rFonts w:asciiTheme="minorHAnsi" w:eastAsiaTheme="minorEastAsia" w:hAnsiTheme="minorHAnsi" w:cstheme="minorBidi"/>
      </w:rPr>
    </w:lvl>
    <w:lvl w:ilvl="2">
      <w:start w:val="1"/>
      <w:numFmt w:val="lowerLetter"/>
      <w:lvlText w:val="%3."/>
      <w:lvlJc w:val="left"/>
      <w:pPr>
        <w:ind w:left="2160" w:hanging="360"/>
      </w:pPr>
      <w:rPr>
        <w:rFonts w:hint="default"/>
      </w:r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38" w15:restartNumberingAfterBreak="0">
    <w:nsid w:val="6B527405"/>
    <w:multiLevelType w:val="hybridMultilevel"/>
    <w:tmpl w:val="6934875E"/>
    <w:lvl w:ilvl="0" w:tplc="CB80674C">
      <w:start w:val="3"/>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9" w15:restartNumberingAfterBreak="0">
    <w:nsid w:val="6E1E313B"/>
    <w:multiLevelType w:val="hybridMultilevel"/>
    <w:tmpl w:val="F160A57A"/>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723C2BBE"/>
    <w:multiLevelType w:val="multilevel"/>
    <w:tmpl w:val="644AFC70"/>
    <w:lvl w:ilvl="0">
      <w:start w:val="1"/>
      <w:numFmt w:val="decimal"/>
      <w:lvlText w:val="%1."/>
      <w:lvlJc w:val="left"/>
      <w:pPr>
        <w:tabs>
          <w:tab w:val="num" w:pos="360"/>
        </w:tabs>
        <w:ind w:left="360" w:hanging="360"/>
      </w:pPr>
      <w:rPr>
        <w:rFonts w:hint="default"/>
        <w:sz w:val="20"/>
      </w:rPr>
    </w:lvl>
    <w:lvl w:ilvl="1">
      <w:start w:val="1"/>
      <w:numFmt w:val="decimal"/>
      <w:lvlText w:val="%2."/>
      <w:lvlJc w:val="left"/>
      <w:pPr>
        <w:ind w:left="1080" w:hanging="360"/>
      </w:pPr>
      <w:rPr>
        <w:rFonts w:hint="default"/>
      </w:rPr>
    </w:lvl>
    <w:lvl w:ilvl="2" w:tentative="1">
      <w:numFmt w:val="bullet"/>
      <w:lvlText w:val=""/>
      <w:lvlJc w:val="left"/>
      <w:pPr>
        <w:tabs>
          <w:tab w:val="num" w:pos="1800"/>
        </w:tabs>
        <w:ind w:left="1800" w:hanging="360"/>
      </w:pPr>
      <w:rPr>
        <w:rFonts w:ascii="Wingdings" w:hAnsi="Wingdings" w:hint="default"/>
        <w:sz w:val="20"/>
      </w:rPr>
    </w:lvl>
    <w:lvl w:ilvl="3" w:tentative="1">
      <w:numFmt w:val="bullet"/>
      <w:lvlText w:val=""/>
      <w:lvlJc w:val="left"/>
      <w:pPr>
        <w:tabs>
          <w:tab w:val="num" w:pos="2520"/>
        </w:tabs>
        <w:ind w:left="2520" w:hanging="360"/>
      </w:pPr>
      <w:rPr>
        <w:rFonts w:ascii="Wingdings" w:hAnsi="Wingdings" w:hint="default"/>
        <w:sz w:val="20"/>
      </w:rPr>
    </w:lvl>
    <w:lvl w:ilvl="4" w:tentative="1">
      <w:numFmt w:val="bullet"/>
      <w:lvlText w:val=""/>
      <w:lvlJc w:val="left"/>
      <w:pPr>
        <w:tabs>
          <w:tab w:val="num" w:pos="3240"/>
        </w:tabs>
        <w:ind w:left="3240" w:hanging="360"/>
      </w:pPr>
      <w:rPr>
        <w:rFonts w:ascii="Wingdings" w:hAnsi="Wingdings" w:hint="default"/>
        <w:sz w:val="20"/>
      </w:rPr>
    </w:lvl>
    <w:lvl w:ilvl="5" w:tentative="1">
      <w:numFmt w:val="bullet"/>
      <w:lvlText w:val=""/>
      <w:lvlJc w:val="left"/>
      <w:pPr>
        <w:tabs>
          <w:tab w:val="num" w:pos="3960"/>
        </w:tabs>
        <w:ind w:left="3960" w:hanging="360"/>
      </w:pPr>
      <w:rPr>
        <w:rFonts w:ascii="Wingdings" w:hAnsi="Wingdings" w:hint="default"/>
        <w:sz w:val="20"/>
      </w:rPr>
    </w:lvl>
    <w:lvl w:ilvl="6" w:tentative="1">
      <w:numFmt w:val="bullet"/>
      <w:lvlText w:val=""/>
      <w:lvlJc w:val="left"/>
      <w:pPr>
        <w:tabs>
          <w:tab w:val="num" w:pos="4680"/>
        </w:tabs>
        <w:ind w:left="4680" w:hanging="360"/>
      </w:pPr>
      <w:rPr>
        <w:rFonts w:ascii="Wingdings" w:hAnsi="Wingdings" w:hint="default"/>
        <w:sz w:val="20"/>
      </w:rPr>
    </w:lvl>
    <w:lvl w:ilvl="7" w:tentative="1">
      <w:numFmt w:val="bullet"/>
      <w:lvlText w:val=""/>
      <w:lvlJc w:val="left"/>
      <w:pPr>
        <w:tabs>
          <w:tab w:val="num" w:pos="5400"/>
        </w:tabs>
        <w:ind w:left="5400" w:hanging="360"/>
      </w:pPr>
      <w:rPr>
        <w:rFonts w:ascii="Wingdings" w:hAnsi="Wingdings" w:hint="default"/>
        <w:sz w:val="20"/>
      </w:rPr>
    </w:lvl>
    <w:lvl w:ilvl="8" w:tentative="1">
      <w:numFmt w:val="bullet"/>
      <w:lvlText w:val=""/>
      <w:lvlJc w:val="left"/>
      <w:pPr>
        <w:tabs>
          <w:tab w:val="num" w:pos="6120"/>
        </w:tabs>
        <w:ind w:left="6120" w:hanging="360"/>
      </w:pPr>
      <w:rPr>
        <w:rFonts w:ascii="Wingdings" w:hAnsi="Wingdings" w:hint="default"/>
        <w:sz w:val="20"/>
      </w:rPr>
    </w:lvl>
  </w:abstractNum>
  <w:abstractNum w:abstractNumId="41" w15:restartNumberingAfterBreak="0">
    <w:nsid w:val="7505129D"/>
    <w:multiLevelType w:val="hybridMultilevel"/>
    <w:tmpl w:val="E7C2B4BC"/>
    <w:lvl w:ilvl="0" w:tplc="B1C2F162">
      <w:start w:val="1"/>
      <w:numFmt w:val="decimal"/>
      <w:lvlText w:val="%1."/>
      <w:lvlJc w:val="left"/>
      <w:pPr>
        <w:ind w:left="2160" w:hanging="360"/>
      </w:pPr>
      <w:rPr>
        <w:rFonts w:hint="default"/>
      </w:rPr>
    </w:lvl>
    <w:lvl w:ilvl="1" w:tplc="40090019" w:tentative="1">
      <w:start w:val="1"/>
      <w:numFmt w:val="lowerLetter"/>
      <w:lvlText w:val="%2."/>
      <w:lvlJc w:val="left"/>
      <w:pPr>
        <w:ind w:left="2880" w:hanging="360"/>
      </w:p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42" w15:restartNumberingAfterBreak="0">
    <w:nsid w:val="756D1A2A"/>
    <w:multiLevelType w:val="hybridMultilevel"/>
    <w:tmpl w:val="F160A57A"/>
    <w:lvl w:ilvl="0" w:tplc="EDB6E1FA">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3" w15:restartNumberingAfterBreak="0">
    <w:nsid w:val="764A4E8D"/>
    <w:multiLevelType w:val="hybridMultilevel"/>
    <w:tmpl w:val="7B389C0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4" w15:restartNumberingAfterBreak="0">
    <w:nsid w:val="7D463316"/>
    <w:multiLevelType w:val="hybridMultilevel"/>
    <w:tmpl w:val="25B63D2E"/>
    <w:lvl w:ilvl="0" w:tplc="4009000D">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45" w15:restartNumberingAfterBreak="0">
    <w:nsid w:val="7E9E5406"/>
    <w:multiLevelType w:val="hybridMultilevel"/>
    <w:tmpl w:val="F826802A"/>
    <w:lvl w:ilvl="0" w:tplc="BD10A0DE">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6" w15:restartNumberingAfterBreak="0">
    <w:nsid w:val="7ED57A06"/>
    <w:multiLevelType w:val="hybridMultilevel"/>
    <w:tmpl w:val="BA387B5A"/>
    <w:lvl w:ilvl="0" w:tplc="A7749904">
      <w:start w:val="2"/>
      <w:numFmt w:val="decimal"/>
      <w:lvlText w:val="%1."/>
      <w:lvlJc w:val="left"/>
      <w:pPr>
        <w:ind w:left="660" w:hanging="300"/>
      </w:pPr>
      <w:rPr>
        <w:rFonts w:asciiTheme="minorHAnsi" w:eastAsia="Myriad Pro Light" w:hAnsiTheme="minorHAnsi" w:cstheme="minorHAnsi" w:hint="default"/>
        <w:b w:val="0"/>
        <w:bCs w:val="0"/>
        <w:i w:val="0"/>
        <w:iCs w:val="0"/>
        <w:spacing w:val="-3"/>
        <w:w w:val="86"/>
        <w:position w:val="-1"/>
        <w:sz w:val="22"/>
        <w:szCs w:val="2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252710312">
    <w:abstractNumId w:val="32"/>
  </w:num>
  <w:num w:numId="2" w16cid:durableId="989552617">
    <w:abstractNumId w:val="37"/>
  </w:num>
  <w:num w:numId="3" w16cid:durableId="63259698">
    <w:abstractNumId w:val="30"/>
  </w:num>
  <w:num w:numId="4" w16cid:durableId="1222982726">
    <w:abstractNumId w:val="22"/>
  </w:num>
  <w:num w:numId="5" w16cid:durableId="767624803">
    <w:abstractNumId w:val="45"/>
  </w:num>
  <w:num w:numId="6" w16cid:durableId="1319307286">
    <w:abstractNumId w:val="42"/>
  </w:num>
  <w:num w:numId="7" w16cid:durableId="2129085111">
    <w:abstractNumId w:val="27"/>
  </w:num>
  <w:num w:numId="8" w16cid:durableId="1755668823">
    <w:abstractNumId w:val="39"/>
  </w:num>
  <w:num w:numId="9" w16cid:durableId="646781160">
    <w:abstractNumId w:val="23"/>
  </w:num>
  <w:num w:numId="10" w16cid:durableId="673145874">
    <w:abstractNumId w:val="41"/>
  </w:num>
  <w:num w:numId="11" w16cid:durableId="1432626993">
    <w:abstractNumId w:val="6"/>
  </w:num>
  <w:num w:numId="12" w16cid:durableId="588542744">
    <w:abstractNumId w:val="2"/>
  </w:num>
  <w:num w:numId="13" w16cid:durableId="702024132">
    <w:abstractNumId w:val="24"/>
  </w:num>
  <w:num w:numId="14" w16cid:durableId="1477918602">
    <w:abstractNumId w:val="17"/>
  </w:num>
  <w:num w:numId="15" w16cid:durableId="2017267235">
    <w:abstractNumId w:val="20"/>
  </w:num>
  <w:num w:numId="16" w16cid:durableId="567037767">
    <w:abstractNumId w:val="15"/>
  </w:num>
  <w:num w:numId="17" w16cid:durableId="1220942140">
    <w:abstractNumId w:val="29"/>
  </w:num>
  <w:num w:numId="18" w16cid:durableId="1366715932">
    <w:abstractNumId w:val="44"/>
  </w:num>
  <w:num w:numId="19" w16cid:durableId="997727879">
    <w:abstractNumId w:val="36"/>
  </w:num>
  <w:num w:numId="20" w16cid:durableId="829758579">
    <w:abstractNumId w:val="13"/>
  </w:num>
  <w:num w:numId="21" w16cid:durableId="1504468324">
    <w:abstractNumId w:val="8"/>
  </w:num>
  <w:num w:numId="22" w16cid:durableId="1201478802">
    <w:abstractNumId w:val="11"/>
  </w:num>
  <w:num w:numId="23" w16cid:durableId="119036098">
    <w:abstractNumId w:val="16"/>
  </w:num>
  <w:num w:numId="24" w16cid:durableId="1806702242">
    <w:abstractNumId w:val="4"/>
  </w:num>
  <w:num w:numId="25" w16cid:durableId="934288458">
    <w:abstractNumId w:val="9"/>
  </w:num>
  <w:num w:numId="26" w16cid:durableId="1911966314">
    <w:abstractNumId w:val="46"/>
  </w:num>
  <w:num w:numId="27" w16cid:durableId="1167669836">
    <w:abstractNumId w:val="38"/>
  </w:num>
  <w:num w:numId="28" w16cid:durableId="334041718">
    <w:abstractNumId w:val="28"/>
  </w:num>
  <w:num w:numId="29" w16cid:durableId="1359813072">
    <w:abstractNumId w:val="14"/>
  </w:num>
  <w:num w:numId="30" w16cid:durableId="801970832">
    <w:abstractNumId w:val="19"/>
  </w:num>
  <w:num w:numId="31" w16cid:durableId="1351029513">
    <w:abstractNumId w:val="26"/>
  </w:num>
  <w:num w:numId="32" w16cid:durableId="777529019">
    <w:abstractNumId w:val="43"/>
  </w:num>
  <w:num w:numId="33" w16cid:durableId="1426489103">
    <w:abstractNumId w:val="25"/>
  </w:num>
  <w:num w:numId="34" w16cid:durableId="1882160808">
    <w:abstractNumId w:val="35"/>
  </w:num>
  <w:num w:numId="35" w16cid:durableId="143475853">
    <w:abstractNumId w:val="3"/>
  </w:num>
  <w:num w:numId="36" w16cid:durableId="696857874">
    <w:abstractNumId w:val="31"/>
  </w:num>
  <w:num w:numId="37" w16cid:durableId="263657905">
    <w:abstractNumId w:val="7"/>
  </w:num>
  <w:num w:numId="38" w16cid:durableId="2048800110">
    <w:abstractNumId w:val="18"/>
  </w:num>
  <w:num w:numId="39" w16cid:durableId="1340161405">
    <w:abstractNumId w:val="21"/>
  </w:num>
  <w:num w:numId="40" w16cid:durableId="129060819">
    <w:abstractNumId w:val="40"/>
  </w:num>
  <w:num w:numId="41" w16cid:durableId="874657332">
    <w:abstractNumId w:val="33"/>
  </w:num>
  <w:num w:numId="42" w16cid:durableId="298801677">
    <w:abstractNumId w:val="1"/>
  </w:num>
  <w:num w:numId="43" w16cid:durableId="677079794">
    <w:abstractNumId w:val="34"/>
  </w:num>
  <w:num w:numId="44" w16cid:durableId="820850108">
    <w:abstractNumId w:val="10"/>
  </w:num>
  <w:num w:numId="45" w16cid:durableId="397410877">
    <w:abstractNumId w:val="12"/>
  </w:num>
  <w:num w:numId="46" w16cid:durableId="500782508">
    <w:abstractNumId w:val="5"/>
  </w:num>
  <w:num w:numId="47" w16cid:durableId="712078338">
    <w:abstractNumId w:val="0"/>
  </w:num>
  <w:numIdMacAtCleanup w:val="36"/>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Vikas Gautam">
    <w15:presenceInfo w15:providerId="AD" w15:userId="S::VGautam@a10networks.com::0b7f007c-557d-4976-a31b-0581e55adcb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trackRevision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C09E2"/>
    <w:rsid w:val="00000607"/>
    <w:rsid w:val="000009C0"/>
    <w:rsid w:val="0000175F"/>
    <w:rsid w:val="00002197"/>
    <w:rsid w:val="000021C4"/>
    <w:rsid w:val="0000260C"/>
    <w:rsid w:val="00002ABD"/>
    <w:rsid w:val="00002E4A"/>
    <w:rsid w:val="00005146"/>
    <w:rsid w:val="00005DC0"/>
    <w:rsid w:val="0000629A"/>
    <w:rsid w:val="00006906"/>
    <w:rsid w:val="000076CC"/>
    <w:rsid w:val="00007E00"/>
    <w:rsid w:val="00007F5C"/>
    <w:rsid w:val="00010267"/>
    <w:rsid w:val="00011EFE"/>
    <w:rsid w:val="000124B1"/>
    <w:rsid w:val="00012725"/>
    <w:rsid w:val="000127F7"/>
    <w:rsid w:val="00014213"/>
    <w:rsid w:val="00014DDF"/>
    <w:rsid w:val="0001699A"/>
    <w:rsid w:val="00016ABB"/>
    <w:rsid w:val="00016B5F"/>
    <w:rsid w:val="0002060F"/>
    <w:rsid w:val="00020A5B"/>
    <w:rsid w:val="00021201"/>
    <w:rsid w:val="000227E0"/>
    <w:rsid w:val="00022F82"/>
    <w:rsid w:val="00023C8E"/>
    <w:rsid w:val="000246B9"/>
    <w:rsid w:val="0002543F"/>
    <w:rsid w:val="00025C02"/>
    <w:rsid w:val="0002690A"/>
    <w:rsid w:val="00026D38"/>
    <w:rsid w:val="000275FA"/>
    <w:rsid w:val="00027F91"/>
    <w:rsid w:val="00027FFD"/>
    <w:rsid w:val="000309FB"/>
    <w:rsid w:val="00031195"/>
    <w:rsid w:val="00032645"/>
    <w:rsid w:val="00033298"/>
    <w:rsid w:val="000336BF"/>
    <w:rsid w:val="00034B12"/>
    <w:rsid w:val="000355A1"/>
    <w:rsid w:val="00035A77"/>
    <w:rsid w:val="00035B28"/>
    <w:rsid w:val="0003706E"/>
    <w:rsid w:val="000371FC"/>
    <w:rsid w:val="000379A7"/>
    <w:rsid w:val="0004187B"/>
    <w:rsid w:val="00041B40"/>
    <w:rsid w:val="00041D45"/>
    <w:rsid w:val="00042053"/>
    <w:rsid w:val="0004225D"/>
    <w:rsid w:val="0004254F"/>
    <w:rsid w:val="0004335D"/>
    <w:rsid w:val="000434EC"/>
    <w:rsid w:val="00043722"/>
    <w:rsid w:val="00043885"/>
    <w:rsid w:val="0004399A"/>
    <w:rsid w:val="000439D6"/>
    <w:rsid w:val="00044C0C"/>
    <w:rsid w:val="000452C5"/>
    <w:rsid w:val="00045D8D"/>
    <w:rsid w:val="0004618A"/>
    <w:rsid w:val="00052B14"/>
    <w:rsid w:val="000532D5"/>
    <w:rsid w:val="00053DE5"/>
    <w:rsid w:val="00054EE3"/>
    <w:rsid w:val="000552DA"/>
    <w:rsid w:val="00055FDB"/>
    <w:rsid w:val="0005605A"/>
    <w:rsid w:val="000562EB"/>
    <w:rsid w:val="0005652B"/>
    <w:rsid w:val="00056962"/>
    <w:rsid w:val="00057A9D"/>
    <w:rsid w:val="00060342"/>
    <w:rsid w:val="00060882"/>
    <w:rsid w:val="00061460"/>
    <w:rsid w:val="000621C2"/>
    <w:rsid w:val="0006228A"/>
    <w:rsid w:val="000626B5"/>
    <w:rsid w:val="00062FD6"/>
    <w:rsid w:val="00063442"/>
    <w:rsid w:val="000634FB"/>
    <w:rsid w:val="000637F4"/>
    <w:rsid w:val="00064163"/>
    <w:rsid w:val="000650C0"/>
    <w:rsid w:val="00065970"/>
    <w:rsid w:val="00065EFA"/>
    <w:rsid w:val="000664C2"/>
    <w:rsid w:val="0006667F"/>
    <w:rsid w:val="0007125C"/>
    <w:rsid w:val="00071AD4"/>
    <w:rsid w:val="00071BAF"/>
    <w:rsid w:val="00071D21"/>
    <w:rsid w:val="00071EE5"/>
    <w:rsid w:val="00072A1B"/>
    <w:rsid w:val="000737A0"/>
    <w:rsid w:val="00073A0A"/>
    <w:rsid w:val="000741F3"/>
    <w:rsid w:val="0007458C"/>
    <w:rsid w:val="00076622"/>
    <w:rsid w:val="000766A0"/>
    <w:rsid w:val="00077057"/>
    <w:rsid w:val="000770E1"/>
    <w:rsid w:val="0008165A"/>
    <w:rsid w:val="00081F36"/>
    <w:rsid w:val="000824FA"/>
    <w:rsid w:val="00084325"/>
    <w:rsid w:val="00084D22"/>
    <w:rsid w:val="000863BB"/>
    <w:rsid w:val="00086EA3"/>
    <w:rsid w:val="000872C0"/>
    <w:rsid w:val="00087C7B"/>
    <w:rsid w:val="000901F0"/>
    <w:rsid w:val="00090381"/>
    <w:rsid w:val="00091408"/>
    <w:rsid w:val="0009214B"/>
    <w:rsid w:val="00093283"/>
    <w:rsid w:val="000932EC"/>
    <w:rsid w:val="000949C0"/>
    <w:rsid w:val="00094FF1"/>
    <w:rsid w:val="000956EC"/>
    <w:rsid w:val="00095DEB"/>
    <w:rsid w:val="000962B8"/>
    <w:rsid w:val="0009678B"/>
    <w:rsid w:val="000A0B31"/>
    <w:rsid w:val="000A0C64"/>
    <w:rsid w:val="000A2067"/>
    <w:rsid w:val="000A21E0"/>
    <w:rsid w:val="000A250D"/>
    <w:rsid w:val="000A2592"/>
    <w:rsid w:val="000A3799"/>
    <w:rsid w:val="000A457C"/>
    <w:rsid w:val="000A4921"/>
    <w:rsid w:val="000A5CA2"/>
    <w:rsid w:val="000A5FF6"/>
    <w:rsid w:val="000A671F"/>
    <w:rsid w:val="000A6A58"/>
    <w:rsid w:val="000A74C7"/>
    <w:rsid w:val="000A787D"/>
    <w:rsid w:val="000A7ACC"/>
    <w:rsid w:val="000A7BFC"/>
    <w:rsid w:val="000B0559"/>
    <w:rsid w:val="000B0948"/>
    <w:rsid w:val="000B0C6B"/>
    <w:rsid w:val="000B0DFC"/>
    <w:rsid w:val="000B1067"/>
    <w:rsid w:val="000B12E4"/>
    <w:rsid w:val="000B2303"/>
    <w:rsid w:val="000B3103"/>
    <w:rsid w:val="000B4314"/>
    <w:rsid w:val="000B463D"/>
    <w:rsid w:val="000B55A4"/>
    <w:rsid w:val="000B5FDB"/>
    <w:rsid w:val="000B6E65"/>
    <w:rsid w:val="000B7579"/>
    <w:rsid w:val="000B7C62"/>
    <w:rsid w:val="000C18E8"/>
    <w:rsid w:val="000C1AAA"/>
    <w:rsid w:val="000C21E5"/>
    <w:rsid w:val="000C3BB8"/>
    <w:rsid w:val="000C4079"/>
    <w:rsid w:val="000C43FF"/>
    <w:rsid w:val="000C4C3D"/>
    <w:rsid w:val="000C4D11"/>
    <w:rsid w:val="000C599B"/>
    <w:rsid w:val="000C73F3"/>
    <w:rsid w:val="000C7791"/>
    <w:rsid w:val="000D0C41"/>
    <w:rsid w:val="000D11A6"/>
    <w:rsid w:val="000D13A5"/>
    <w:rsid w:val="000D1E45"/>
    <w:rsid w:val="000D1F2E"/>
    <w:rsid w:val="000D24FE"/>
    <w:rsid w:val="000D2945"/>
    <w:rsid w:val="000D32FE"/>
    <w:rsid w:val="000D34D9"/>
    <w:rsid w:val="000D3BD9"/>
    <w:rsid w:val="000D46B8"/>
    <w:rsid w:val="000D4A0E"/>
    <w:rsid w:val="000D569E"/>
    <w:rsid w:val="000D6159"/>
    <w:rsid w:val="000D62FF"/>
    <w:rsid w:val="000D6786"/>
    <w:rsid w:val="000D68A9"/>
    <w:rsid w:val="000D729B"/>
    <w:rsid w:val="000D7379"/>
    <w:rsid w:val="000D73E6"/>
    <w:rsid w:val="000D7562"/>
    <w:rsid w:val="000E1027"/>
    <w:rsid w:val="000E1501"/>
    <w:rsid w:val="000E175C"/>
    <w:rsid w:val="000E1DF3"/>
    <w:rsid w:val="000E2C84"/>
    <w:rsid w:val="000E2CE5"/>
    <w:rsid w:val="000E3882"/>
    <w:rsid w:val="000E47BC"/>
    <w:rsid w:val="000E49CF"/>
    <w:rsid w:val="000E4AA6"/>
    <w:rsid w:val="000E4DDA"/>
    <w:rsid w:val="000E579A"/>
    <w:rsid w:val="000E5C94"/>
    <w:rsid w:val="000E5C9A"/>
    <w:rsid w:val="000E65FF"/>
    <w:rsid w:val="000E687C"/>
    <w:rsid w:val="000F008C"/>
    <w:rsid w:val="000F017A"/>
    <w:rsid w:val="000F0452"/>
    <w:rsid w:val="000F1068"/>
    <w:rsid w:val="000F2C15"/>
    <w:rsid w:val="000F2C70"/>
    <w:rsid w:val="000F3249"/>
    <w:rsid w:val="000F3C16"/>
    <w:rsid w:val="000F4B31"/>
    <w:rsid w:val="000F4D15"/>
    <w:rsid w:val="000F4FDB"/>
    <w:rsid w:val="000F6237"/>
    <w:rsid w:val="000F6DD1"/>
    <w:rsid w:val="000F7864"/>
    <w:rsid w:val="000F7E44"/>
    <w:rsid w:val="00100150"/>
    <w:rsid w:val="0010019B"/>
    <w:rsid w:val="001008FA"/>
    <w:rsid w:val="001009BD"/>
    <w:rsid w:val="00100DB1"/>
    <w:rsid w:val="00101A30"/>
    <w:rsid w:val="00103D0C"/>
    <w:rsid w:val="00103F45"/>
    <w:rsid w:val="001044B6"/>
    <w:rsid w:val="00104881"/>
    <w:rsid w:val="00105ECF"/>
    <w:rsid w:val="0010600F"/>
    <w:rsid w:val="001069EE"/>
    <w:rsid w:val="00106B8B"/>
    <w:rsid w:val="00106F76"/>
    <w:rsid w:val="0011026C"/>
    <w:rsid w:val="0011097B"/>
    <w:rsid w:val="001119AA"/>
    <w:rsid w:val="0011217D"/>
    <w:rsid w:val="00112262"/>
    <w:rsid w:val="0011272A"/>
    <w:rsid w:val="00113804"/>
    <w:rsid w:val="001143A4"/>
    <w:rsid w:val="001144EC"/>
    <w:rsid w:val="0011527C"/>
    <w:rsid w:val="00116242"/>
    <w:rsid w:val="001167BE"/>
    <w:rsid w:val="00117EF0"/>
    <w:rsid w:val="00120287"/>
    <w:rsid w:val="001219A7"/>
    <w:rsid w:val="00121DD3"/>
    <w:rsid w:val="00122528"/>
    <w:rsid w:val="00122DF5"/>
    <w:rsid w:val="00122E87"/>
    <w:rsid w:val="00123F7A"/>
    <w:rsid w:val="00124129"/>
    <w:rsid w:val="00125572"/>
    <w:rsid w:val="001259CC"/>
    <w:rsid w:val="00125F9F"/>
    <w:rsid w:val="00126220"/>
    <w:rsid w:val="00126732"/>
    <w:rsid w:val="0012675D"/>
    <w:rsid w:val="0012704B"/>
    <w:rsid w:val="0012704E"/>
    <w:rsid w:val="00127087"/>
    <w:rsid w:val="0012749B"/>
    <w:rsid w:val="00127EFE"/>
    <w:rsid w:val="0013068F"/>
    <w:rsid w:val="00130706"/>
    <w:rsid w:val="001308DA"/>
    <w:rsid w:val="001317AD"/>
    <w:rsid w:val="0013180A"/>
    <w:rsid w:val="001330BD"/>
    <w:rsid w:val="001347DC"/>
    <w:rsid w:val="001348F8"/>
    <w:rsid w:val="00135BAF"/>
    <w:rsid w:val="00137236"/>
    <w:rsid w:val="00137301"/>
    <w:rsid w:val="00137942"/>
    <w:rsid w:val="00137F00"/>
    <w:rsid w:val="00140170"/>
    <w:rsid w:val="001403DA"/>
    <w:rsid w:val="00140840"/>
    <w:rsid w:val="00140F7B"/>
    <w:rsid w:val="00141BBA"/>
    <w:rsid w:val="001423BB"/>
    <w:rsid w:val="00143268"/>
    <w:rsid w:val="001432A9"/>
    <w:rsid w:val="00144057"/>
    <w:rsid w:val="001450A8"/>
    <w:rsid w:val="0014554A"/>
    <w:rsid w:val="001460EF"/>
    <w:rsid w:val="00147B69"/>
    <w:rsid w:val="00150459"/>
    <w:rsid w:val="00150C9A"/>
    <w:rsid w:val="00150FE1"/>
    <w:rsid w:val="00151417"/>
    <w:rsid w:val="00151810"/>
    <w:rsid w:val="00152057"/>
    <w:rsid w:val="00152377"/>
    <w:rsid w:val="00152AEC"/>
    <w:rsid w:val="00152C4F"/>
    <w:rsid w:val="001546D4"/>
    <w:rsid w:val="00154BED"/>
    <w:rsid w:val="001554DA"/>
    <w:rsid w:val="001555AB"/>
    <w:rsid w:val="00155B17"/>
    <w:rsid w:val="00156E05"/>
    <w:rsid w:val="00156F58"/>
    <w:rsid w:val="00157421"/>
    <w:rsid w:val="001576C1"/>
    <w:rsid w:val="0015795F"/>
    <w:rsid w:val="00157A29"/>
    <w:rsid w:val="00157C1B"/>
    <w:rsid w:val="001602A5"/>
    <w:rsid w:val="0016055F"/>
    <w:rsid w:val="0016062C"/>
    <w:rsid w:val="00160DA5"/>
    <w:rsid w:val="00161A09"/>
    <w:rsid w:val="00162B0F"/>
    <w:rsid w:val="001637C1"/>
    <w:rsid w:val="00163F6A"/>
    <w:rsid w:val="00164A1E"/>
    <w:rsid w:val="00164DC6"/>
    <w:rsid w:val="0016517C"/>
    <w:rsid w:val="001665F0"/>
    <w:rsid w:val="00167B12"/>
    <w:rsid w:val="00167C34"/>
    <w:rsid w:val="00170069"/>
    <w:rsid w:val="0017043E"/>
    <w:rsid w:val="00170529"/>
    <w:rsid w:val="0017092D"/>
    <w:rsid w:val="00170C3C"/>
    <w:rsid w:val="00170C94"/>
    <w:rsid w:val="0017167F"/>
    <w:rsid w:val="00171BA6"/>
    <w:rsid w:val="00171CED"/>
    <w:rsid w:val="00171EF3"/>
    <w:rsid w:val="0017291F"/>
    <w:rsid w:val="0017293A"/>
    <w:rsid w:val="00172EE8"/>
    <w:rsid w:val="00172F7B"/>
    <w:rsid w:val="00172FDC"/>
    <w:rsid w:val="001747D4"/>
    <w:rsid w:val="00174F6C"/>
    <w:rsid w:val="00174F9F"/>
    <w:rsid w:val="001751F4"/>
    <w:rsid w:val="001769BF"/>
    <w:rsid w:val="00177113"/>
    <w:rsid w:val="001777DC"/>
    <w:rsid w:val="00177E8C"/>
    <w:rsid w:val="00180DB5"/>
    <w:rsid w:val="001810DA"/>
    <w:rsid w:val="0018119C"/>
    <w:rsid w:val="00183A09"/>
    <w:rsid w:val="00184505"/>
    <w:rsid w:val="0018487D"/>
    <w:rsid w:val="00184AC2"/>
    <w:rsid w:val="001854EB"/>
    <w:rsid w:val="00185B17"/>
    <w:rsid w:val="00186647"/>
    <w:rsid w:val="00187F16"/>
    <w:rsid w:val="0019012F"/>
    <w:rsid w:val="001903C0"/>
    <w:rsid w:val="001916FD"/>
    <w:rsid w:val="00191B92"/>
    <w:rsid w:val="00192C9E"/>
    <w:rsid w:val="00192F0F"/>
    <w:rsid w:val="00193871"/>
    <w:rsid w:val="001940A6"/>
    <w:rsid w:val="001946C1"/>
    <w:rsid w:val="001947F9"/>
    <w:rsid w:val="00195604"/>
    <w:rsid w:val="0019577F"/>
    <w:rsid w:val="00195AD7"/>
    <w:rsid w:val="00195B2A"/>
    <w:rsid w:val="00196921"/>
    <w:rsid w:val="00196B97"/>
    <w:rsid w:val="0019745C"/>
    <w:rsid w:val="001974C5"/>
    <w:rsid w:val="001A017D"/>
    <w:rsid w:val="001A08FF"/>
    <w:rsid w:val="001A0C61"/>
    <w:rsid w:val="001A0F57"/>
    <w:rsid w:val="001A1C16"/>
    <w:rsid w:val="001A2C0F"/>
    <w:rsid w:val="001A3796"/>
    <w:rsid w:val="001A382F"/>
    <w:rsid w:val="001A3AE2"/>
    <w:rsid w:val="001A4D7D"/>
    <w:rsid w:val="001A5AB1"/>
    <w:rsid w:val="001A5BAA"/>
    <w:rsid w:val="001A69B4"/>
    <w:rsid w:val="001A69B5"/>
    <w:rsid w:val="001A6C0D"/>
    <w:rsid w:val="001A6C6E"/>
    <w:rsid w:val="001A734D"/>
    <w:rsid w:val="001A796D"/>
    <w:rsid w:val="001B11C0"/>
    <w:rsid w:val="001B145C"/>
    <w:rsid w:val="001B1507"/>
    <w:rsid w:val="001B18E5"/>
    <w:rsid w:val="001B1FD6"/>
    <w:rsid w:val="001B20F7"/>
    <w:rsid w:val="001B25F5"/>
    <w:rsid w:val="001B2C12"/>
    <w:rsid w:val="001B2CE3"/>
    <w:rsid w:val="001B301A"/>
    <w:rsid w:val="001B5007"/>
    <w:rsid w:val="001B53C5"/>
    <w:rsid w:val="001B5470"/>
    <w:rsid w:val="001B6020"/>
    <w:rsid w:val="001B7380"/>
    <w:rsid w:val="001B744C"/>
    <w:rsid w:val="001B7F78"/>
    <w:rsid w:val="001C0EA0"/>
    <w:rsid w:val="001C0ED2"/>
    <w:rsid w:val="001C1908"/>
    <w:rsid w:val="001C223D"/>
    <w:rsid w:val="001C2448"/>
    <w:rsid w:val="001C25AA"/>
    <w:rsid w:val="001C2A95"/>
    <w:rsid w:val="001C31B9"/>
    <w:rsid w:val="001C4049"/>
    <w:rsid w:val="001C4309"/>
    <w:rsid w:val="001C48E3"/>
    <w:rsid w:val="001C4D25"/>
    <w:rsid w:val="001C58F2"/>
    <w:rsid w:val="001C661F"/>
    <w:rsid w:val="001C746F"/>
    <w:rsid w:val="001C7A8F"/>
    <w:rsid w:val="001C7FE0"/>
    <w:rsid w:val="001D0263"/>
    <w:rsid w:val="001D0344"/>
    <w:rsid w:val="001D03A5"/>
    <w:rsid w:val="001D0964"/>
    <w:rsid w:val="001D09ED"/>
    <w:rsid w:val="001D0C48"/>
    <w:rsid w:val="001D204B"/>
    <w:rsid w:val="001D38FC"/>
    <w:rsid w:val="001D3A2E"/>
    <w:rsid w:val="001D4339"/>
    <w:rsid w:val="001D447A"/>
    <w:rsid w:val="001D46FF"/>
    <w:rsid w:val="001D520D"/>
    <w:rsid w:val="001D53DF"/>
    <w:rsid w:val="001D55C0"/>
    <w:rsid w:val="001D5AAE"/>
    <w:rsid w:val="001D6D3A"/>
    <w:rsid w:val="001D7905"/>
    <w:rsid w:val="001E0107"/>
    <w:rsid w:val="001E09EA"/>
    <w:rsid w:val="001E18BE"/>
    <w:rsid w:val="001E1C92"/>
    <w:rsid w:val="001E276A"/>
    <w:rsid w:val="001E27B8"/>
    <w:rsid w:val="001E3D9E"/>
    <w:rsid w:val="001E47E6"/>
    <w:rsid w:val="001E4BFF"/>
    <w:rsid w:val="001E4DA2"/>
    <w:rsid w:val="001E65E5"/>
    <w:rsid w:val="001E6A19"/>
    <w:rsid w:val="001E6AED"/>
    <w:rsid w:val="001E75D8"/>
    <w:rsid w:val="001F08A4"/>
    <w:rsid w:val="001F19B6"/>
    <w:rsid w:val="001F2D37"/>
    <w:rsid w:val="001F3142"/>
    <w:rsid w:val="001F338C"/>
    <w:rsid w:val="001F3579"/>
    <w:rsid w:val="001F563D"/>
    <w:rsid w:val="001F6774"/>
    <w:rsid w:val="001F7328"/>
    <w:rsid w:val="001F76E6"/>
    <w:rsid w:val="001F76EC"/>
    <w:rsid w:val="001F7D54"/>
    <w:rsid w:val="002006F4"/>
    <w:rsid w:val="00200AFC"/>
    <w:rsid w:val="00200CC5"/>
    <w:rsid w:val="00201671"/>
    <w:rsid w:val="00201C47"/>
    <w:rsid w:val="0020231E"/>
    <w:rsid w:val="002025D7"/>
    <w:rsid w:val="0020372F"/>
    <w:rsid w:val="002038A9"/>
    <w:rsid w:val="00204992"/>
    <w:rsid w:val="00204B32"/>
    <w:rsid w:val="00205102"/>
    <w:rsid w:val="00205393"/>
    <w:rsid w:val="00206518"/>
    <w:rsid w:val="0020671B"/>
    <w:rsid w:val="00206934"/>
    <w:rsid w:val="002074CD"/>
    <w:rsid w:val="00210F8E"/>
    <w:rsid w:val="00212731"/>
    <w:rsid w:val="00212A2E"/>
    <w:rsid w:val="0021335B"/>
    <w:rsid w:val="002134A4"/>
    <w:rsid w:val="0021499A"/>
    <w:rsid w:val="0021517B"/>
    <w:rsid w:val="00215BA9"/>
    <w:rsid w:val="002160B4"/>
    <w:rsid w:val="0021653D"/>
    <w:rsid w:val="00216D30"/>
    <w:rsid w:val="002178B3"/>
    <w:rsid w:val="00217D99"/>
    <w:rsid w:val="00221296"/>
    <w:rsid w:val="002222E6"/>
    <w:rsid w:val="00222359"/>
    <w:rsid w:val="00222DA6"/>
    <w:rsid w:val="002234EA"/>
    <w:rsid w:val="0022443B"/>
    <w:rsid w:val="00224BD3"/>
    <w:rsid w:val="00225108"/>
    <w:rsid w:val="00225B23"/>
    <w:rsid w:val="00225C76"/>
    <w:rsid w:val="00225D4E"/>
    <w:rsid w:val="00225DCA"/>
    <w:rsid w:val="0022636F"/>
    <w:rsid w:val="002265CF"/>
    <w:rsid w:val="00226A40"/>
    <w:rsid w:val="0022742E"/>
    <w:rsid w:val="00227B26"/>
    <w:rsid w:val="00230FF0"/>
    <w:rsid w:val="00231A49"/>
    <w:rsid w:val="002325FE"/>
    <w:rsid w:val="002329DB"/>
    <w:rsid w:val="00232DAF"/>
    <w:rsid w:val="00235CB9"/>
    <w:rsid w:val="00237919"/>
    <w:rsid w:val="002441DE"/>
    <w:rsid w:val="00244448"/>
    <w:rsid w:val="00244FA4"/>
    <w:rsid w:val="002450DB"/>
    <w:rsid w:val="00246479"/>
    <w:rsid w:val="00246697"/>
    <w:rsid w:val="002466B3"/>
    <w:rsid w:val="00247C71"/>
    <w:rsid w:val="00247C96"/>
    <w:rsid w:val="00247F05"/>
    <w:rsid w:val="00247FCE"/>
    <w:rsid w:val="002501F1"/>
    <w:rsid w:val="00250388"/>
    <w:rsid w:val="00251052"/>
    <w:rsid w:val="0025163F"/>
    <w:rsid w:val="00251F10"/>
    <w:rsid w:val="00252084"/>
    <w:rsid w:val="00252553"/>
    <w:rsid w:val="00255571"/>
    <w:rsid w:val="002557C5"/>
    <w:rsid w:val="00255A48"/>
    <w:rsid w:val="00255F05"/>
    <w:rsid w:val="0025670B"/>
    <w:rsid w:val="00257877"/>
    <w:rsid w:val="00257C0C"/>
    <w:rsid w:val="0026033A"/>
    <w:rsid w:val="0026052D"/>
    <w:rsid w:val="00260753"/>
    <w:rsid w:val="00260BBF"/>
    <w:rsid w:val="0026107C"/>
    <w:rsid w:val="002611CA"/>
    <w:rsid w:val="0026277C"/>
    <w:rsid w:val="002637A9"/>
    <w:rsid w:val="00264815"/>
    <w:rsid w:val="00265A8A"/>
    <w:rsid w:val="00265AA1"/>
    <w:rsid w:val="00266C3F"/>
    <w:rsid w:val="002705EF"/>
    <w:rsid w:val="002705F6"/>
    <w:rsid w:val="00272440"/>
    <w:rsid w:val="00272F86"/>
    <w:rsid w:val="002735C9"/>
    <w:rsid w:val="00273786"/>
    <w:rsid w:val="00273CE7"/>
    <w:rsid w:val="00274A2E"/>
    <w:rsid w:val="00276333"/>
    <w:rsid w:val="00276993"/>
    <w:rsid w:val="00277564"/>
    <w:rsid w:val="002775E5"/>
    <w:rsid w:val="00277B95"/>
    <w:rsid w:val="00280865"/>
    <w:rsid w:val="0028129A"/>
    <w:rsid w:val="00281669"/>
    <w:rsid w:val="0028197F"/>
    <w:rsid w:val="00282611"/>
    <w:rsid w:val="00282AFB"/>
    <w:rsid w:val="002847B9"/>
    <w:rsid w:val="002849B9"/>
    <w:rsid w:val="0028541F"/>
    <w:rsid w:val="00285543"/>
    <w:rsid w:val="002862B0"/>
    <w:rsid w:val="0028794F"/>
    <w:rsid w:val="00287D37"/>
    <w:rsid w:val="00291862"/>
    <w:rsid w:val="00292F03"/>
    <w:rsid w:val="00293A6A"/>
    <w:rsid w:val="0029519A"/>
    <w:rsid w:val="00295585"/>
    <w:rsid w:val="002959D2"/>
    <w:rsid w:val="00296F4F"/>
    <w:rsid w:val="002972F9"/>
    <w:rsid w:val="002A0DC0"/>
    <w:rsid w:val="002A3104"/>
    <w:rsid w:val="002A451C"/>
    <w:rsid w:val="002A4B74"/>
    <w:rsid w:val="002A5B9D"/>
    <w:rsid w:val="002A5DBF"/>
    <w:rsid w:val="002A660B"/>
    <w:rsid w:val="002A68C7"/>
    <w:rsid w:val="002A6921"/>
    <w:rsid w:val="002A6ED5"/>
    <w:rsid w:val="002A70E3"/>
    <w:rsid w:val="002B043C"/>
    <w:rsid w:val="002B10F6"/>
    <w:rsid w:val="002B11A7"/>
    <w:rsid w:val="002B1491"/>
    <w:rsid w:val="002B15B0"/>
    <w:rsid w:val="002B1F17"/>
    <w:rsid w:val="002B1FE7"/>
    <w:rsid w:val="002B28EB"/>
    <w:rsid w:val="002B2BEA"/>
    <w:rsid w:val="002B2E96"/>
    <w:rsid w:val="002B3778"/>
    <w:rsid w:val="002B481D"/>
    <w:rsid w:val="002B4AD0"/>
    <w:rsid w:val="002B4DEF"/>
    <w:rsid w:val="002B4ED3"/>
    <w:rsid w:val="002B580A"/>
    <w:rsid w:val="002B7C07"/>
    <w:rsid w:val="002B7D18"/>
    <w:rsid w:val="002C013F"/>
    <w:rsid w:val="002C0BD6"/>
    <w:rsid w:val="002C1468"/>
    <w:rsid w:val="002C2202"/>
    <w:rsid w:val="002C2B12"/>
    <w:rsid w:val="002C3F87"/>
    <w:rsid w:val="002C414F"/>
    <w:rsid w:val="002C4575"/>
    <w:rsid w:val="002C4A1E"/>
    <w:rsid w:val="002C506E"/>
    <w:rsid w:val="002C5208"/>
    <w:rsid w:val="002C6F5D"/>
    <w:rsid w:val="002C78A5"/>
    <w:rsid w:val="002D0CB2"/>
    <w:rsid w:val="002D14C5"/>
    <w:rsid w:val="002D20D4"/>
    <w:rsid w:val="002D22D1"/>
    <w:rsid w:val="002D2F55"/>
    <w:rsid w:val="002D456C"/>
    <w:rsid w:val="002D5BCB"/>
    <w:rsid w:val="002D609C"/>
    <w:rsid w:val="002D628C"/>
    <w:rsid w:val="002D6A08"/>
    <w:rsid w:val="002D7671"/>
    <w:rsid w:val="002D7F3D"/>
    <w:rsid w:val="002E0FFF"/>
    <w:rsid w:val="002E134D"/>
    <w:rsid w:val="002E134F"/>
    <w:rsid w:val="002E414D"/>
    <w:rsid w:val="002E4408"/>
    <w:rsid w:val="002E4716"/>
    <w:rsid w:val="002E5311"/>
    <w:rsid w:val="002E7E60"/>
    <w:rsid w:val="002F018E"/>
    <w:rsid w:val="002F024A"/>
    <w:rsid w:val="002F071A"/>
    <w:rsid w:val="002F1682"/>
    <w:rsid w:val="002F367C"/>
    <w:rsid w:val="002F4A3A"/>
    <w:rsid w:val="002F4D4D"/>
    <w:rsid w:val="002F5439"/>
    <w:rsid w:val="002F5712"/>
    <w:rsid w:val="002F5874"/>
    <w:rsid w:val="002F6489"/>
    <w:rsid w:val="002F6B2C"/>
    <w:rsid w:val="002F6DB4"/>
    <w:rsid w:val="003002CD"/>
    <w:rsid w:val="00300A7C"/>
    <w:rsid w:val="00300ED5"/>
    <w:rsid w:val="00302B42"/>
    <w:rsid w:val="003044E0"/>
    <w:rsid w:val="00304776"/>
    <w:rsid w:val="003054CE"/>
    <w:rsid w:val="003057CE"/>
    <w:rsid w:val="00305CE2"/>
    <w:rsid w:val="00305EC2"/>
    <w:rsid w:val="00305ECD"/>
    <w:rsid w:val="003062C3"/>
    <w:rsid w:val="003067DE"/>
    <w:rsid w:val="00307A4B"/>
    <w:rsid w:val="00310422"/>
    <w:rsid w:val="003104FB"/>
    <w:rsid w:val="0031163A"/>
    <w:rsid w:val="00311EF9"/>
    <w:rsid w:val="00311F34"/>
    <w:rsid w:val="00311FB3"/>
    <w:rsid w:val="0031234D"/>
    <w:rsid w:val="0031255B"/>
    <w:rsid w:val="0031470E"/>
    <w:rsid w:val="00315F52"/>
    <w:rsid w:val="00316030"/>
    <w:rsid w:val="003160F1"/>
    <w:rsid w:val="00316574"/>
    <w:rsid w:val="00317D15"/>
    <w:rsid w:val="003203C0"/>
    <w:rsid w:val="00320695"/>
    <w:rsid w:val="00322F58"/>
    <w:rsid w:val="003231EF"/>
    <w:rsid w:val="00324DA8"/>
    <w:rsid w:val="0032573D"/>
    <w:rsid w:val="003259EF"/>
    <w:rsid w:val="00330152"/>
    <w:rsid w:val="00330457"/>
    <w:rsid w:val="0033136D"/>
    <w:rsid w:val="003317EE"/>
    <w:rsid w:val="00331836"/>
    <w:rsid w:val="00332B8C"/>
    <w:rsid w:val="003333B9"/>
    <w:rsid w:val="00333593"/>
    <w:rsid w:val="003338D6"/>
    <w:rsid w:val="00333B22"/>
    <w:rsid w:val="00334391"/>
    <w:rsid w:val="00334EF0"/>
    <w:rsid w:val="003357A3"/>
    <w:rsid w:val="0033587C"/>
    <w:rsid w:val="00337A0F"/>
    <w:rsid w:val="00337AAD"/>
    <w:rsid w:val="00337E1B"/>
    <w:rsid w:val="003407A1"/>
    <w:rsid w:val="00342FD0"/>
    <w:rsid w:val="00344850"/>
    <w:rsid w:val="00344D55"/>
    <w:rsid w:val="003451FF"/>
    <w:rsid w:val="00345420"/>
    <w:rsid w:val="00345A03"/>
    <w:rsid w:val="00345AC7"/>
    <w:rsid w:val="00346122"/>
    <w:rsid w:val="00346224"/>
    <w:rsid w:val="00346B39"/>
    <w:rsid w:val="00346DF7"/>
    <w:rsid w:val="0034763E"/>
    <w:rsid w:val="00350E04"/>
    <w:rsid w:val="003514C2"/>
    <w:rsid w:val="00351753"/>
    <w:rsid w:val="003517EA"/>
    <w:rsid w:val="00351F63"/>
    <w:rsid w:val="00352138"/>
    <w:rsid w:val="0035296B"/>
    <w:rsid w:val="00353123"/>
    <w:rsid w:val="00353311"/>
    <w:rsid w:val="003533BF"/>
    <w:rsid w:val="00353806"/>
    <w:rsid w:val="00353DC5"/>
    <w:rsid w:val="003541CA"/>
    <w:rsid w:val="00354F06"/>
    <w:rsid w:val="003555C4"/>
    <w:rsid w:val="00355DDD"/>
    <w:rsid w:val="0035654D"/>
    <w:rsid w:val="00356C1D"/>
    <w:rsid w:val="003571F5"/>
    <w:rsid w:val="003578AF"/>
    <w:rsid w:val="003603E6"/>
    <w:rsid w:val="003616AC"/>
    <w:rsid w:val="00362222"/>
    <w:rsid w:val="00362619"/>
    <w:rsid w:val="0036337C"/>
    <w:rsid w:val="0036415A"/>
    <w:rsid w:val="00364D3E"/>
    <w:rsid w:val="00364FBB"/>
    <w:rsid w:val="0036538F"/>
    <w:rsid w:val="00365E74"/>
    <w:rsid w:val="0036658A"/>
    <w:rsid w:val="0037066D"/>
    <w:rsid w:val="00370F7A"/>
    <w:rsid w:val="003730F9"/>
    <w:rsid w:val="00373319"/>
    <w:rsid w:val="00373AC4"/>
    <w:rsid w:val="00373C8B"/>
    <w:rsid w:val="00374914"/>
    <w:rsid w:val="00374F2A"/>
    <w:rsid w:val="003755EB"/>
    <w:rsid w:val="0037575B"/>
    <w:rsid w:val="0037599C"/>
    <w:rsid w:val="00375F7D"/>
    <w:rsid w:val="00375FEC"/>
    <w:rsid w:val="00376D89"/>
    <w:rsid w:val="00376E36"/>
    <w:rsid w:val="003804D3"/>
    <w:rsid w:val="0038078B"/>
    <w:rsid w:val="00380C19"/>
    <w:rsid w:val="00381040"/>
    <w:rsid w:val="00381DD6"/>
    <w:rsid w:val="00381E39"/>
    <w:rsid w:val="00382103"/>
    <w:rsid w:val="00382120"/>
    <w:rsid w:val="00382630"/>
    <w:rsid w:val="00382DF5"/>
    <w:rsid w:val="00383732"/>
    <w:rsid w:val="0038381C"/>
    <w:rsid w:val="00383B37"/>
    <w:rsid w:val="00383F73"/>
    <w:rsid w:val="00384FAC"/>
    <w:rsid w:val="0038628C"/>
    <w:rsid w:val="00386716"/>
    <w:rsid w:val="00386DC3"/>
    <w:rsid w:val="00387033"/>
    <w:rsid w:val="00387179"/>
    <w:rsid w:val="003908C9"/>
    <w:rsid w:val="00391C8F"/>
    <w:rsid w:val="003924D5"/>
    <w:rsid w:val="003927B6"/>
    <w:rsid w:val="00392B1C"/>
    <w:rsid w:val="00394206"/>
    <w:rsid w:val="0039498B"/>
    <w:rsid w:val="00394CDF"/>
    <w:rsid w:val="003950DA"/>
    <w:rsid w:val="0039586F"/>
    <w:rsid w:val="003966EA"/>
    <w:rsid w:val="00396A32"/>
    <w:rsid w:val="00396BA9"/>
    <w:rsid w:val="00396EFD"/>
    <w:rsid w:val="00397B3F"/>
    <w:rsid w:val="003A0919"/>
    <w:rsid w:val="003A0CDF"/>
    <w:rsid w:val="003A258F"/>
    <w:rsid w:val="003A48EB"/>
    <w:rsid w:val="003A5428"/>
    <w:rsid w:val="003A7FB9"/>
    <w:rsid w:val="003B03D0"/>
    <w:rsid w:val="003B0590"/>
    <w:rsid w:val="003B09DF"/>
    <w:rsid w:val="003B11A4"/>
    <w:rsid w:val="003B1F85"/>
    <w:rsid w:val="003B26ED"/>
    <w:rsid w:val="003B3206"/>
    <w:rsid w:val="003B4C9C"/>
    <w:rsid w:val="003B5FBC"/>
    <w:rsid w:val="003B6CFA"/>
    <w:rsid w:val="003B7454"/>
    <w:rsid w:val="003B7E8B"/>
    <w:rsid w:val="003C01F9"/>
    <w:rsid w:val="003C1862"/>
    <w:rsid w:val="003C1E23"/>
    <w:rsid w:val="003C273E"/>
    <w:rsid w:val="003C284B"/>
    <w:rsid w:val="003C3D6F"/>
    <w:rsid w:val="003C44DE"/>
    <w:rsid w:val="003C46B5"/>
    <w:rsid w:val="003C4BE6"/>
    <w:rsid w:val="003C4CB5"/>
    <w:rsid w:val="003C503D"/>
    <w:rsid w:val="003C523E"/>
    <w:rsid w:val="003C561E"/>
    <w:rsid w:val="003C60ED"/>
    <w:rsid w:val="003C66F7"/>
    <w:rsid w:val="003D03CE"/>
    <w:rsid w:val="003D06AE"/>
    <w:rsid w:val="003D105F"/>
    <w:rsid w:val="003D17C3"/>
    <w:rsid w:val="003D23BC"/>
    <w:rsid w:val="003D23F9"/>
    <w:rsid w:val="003D45CA"/>
    <w:rsid w:val="003D5498"/>
    <w:rsid w:val="003D5C9B"/>
    <w:rsid w:val="003D627F"/>
    <w:rsid w:val="003D6396"/>
    <w:rsid w:val="003D671A"/>
    <w:rsid w:val="003D67D6"/>
    <w:rsid w:val="003D7439"/>
    <w:rsid w:val="003D76E7"/>
    <w:rsid w:val="003D789A"/>
    <w:rsid w:val="003D79EE"/>
    <w:rsid w:val="003D7CBC"/>
    <w:rsid w:val="003E00A6"/>
    <w:rsid w:val="003E0E33"/>
    <w:rsid w:val="003E172C"/>
    <w:rsid w:val="003E1930"/>
    <w:rsid w:val="003E1936"/>
    <w:rsid w:val="003E1F2C"/>
    <w:rsid w:val="003E22BF"/>
    <w:rsid w:val="003E2819"/>
    <w:rsid w:val="003E2C78"/>
    <w:rsid w:val="003E347B"/>
    <w:rsid w:val="003E36BF"/>
    <w:rsid w:val="003E3709"/>
    <w:rsid w:val="003E3C80"/>
    <w:rsid w:val="003E4268"/>
    <w:rsid w:val="003E49C7"/>
    <w:rsid w:val="003E4A5B"/>
    <w:rsid w:val="003E4A7B"/>
    <w:rsid w:val="003E4BF6"/>
    <w:rsid w:val="003E4F75"/>
    <w:rsid w:val="003E5206"/>
    <w:rsid w:val="003E5474"/>
    <w:rsid w:val="003E560F"/>
    <w:rsid w:val="003E568B"/>
    <w:rsid w:val="003E5938"/>
    <w:rsid w:val="003E5978"/>
    <w:rsid w:val="003E620F"/>
    <w:rsid w:val="003E6A5F"/>
    <w:rsid w:val="003E71FE"/>
    <w:rsid w:val="003F0EF6"/>
    <w:rsid w:val="003F11AC"/>
    <w:rsid w:val="003F2020"/>
    <w:rsid w:val="003F428E"/>
    <w:rsid w:val="003F47D7"/>
    <w:rsid w:val="003F49D2"/>
    <w:rsid w:val="003F4CFA"/>
    <w:rsid w:val="003F5908"/>
    <w:rsid w:val="003F5E74"/>
    <w:rsid w:val="003F61BE"/>
    <w:rsid w:val="0040020B"/>
    <w:rsid w:val="00401370"/>
    <w:rsid w:val="00401457"/>
    <w:rsid w:val="0040208C"/>
    <w:rsid w:val="00402903"/>
    <w:rsid w:val="004045D1"/>
    <w:rsid w:val="00404D56"/>
    <w:rsid w:val="0040502A"/>
    <w:rsid w:val="00405ABB"/>
    <w:rsid w:val="00405C4A"/>
    <w:rsid w:val="0040616D"/>
    <w:rsid w:val="00406743"/>
    <w:rsid w:val="004069DB"/>
    <w:rsid w:val="0040716F"/>
    <w:rsid w:val="00407C97"/>
    <w:rsid w:val="00410442"/>
    <w:rsid w:val="00410E57"/>
    <w:rsid w:val="0041116C"/>
    <w:rsid w:val="004118B6"/>
    <w:rsid w:val="00412795"/>
    <w:rsid w:val="004127C3"/>
    <w:rsid w:val="00412877"/>
    <w:rsid w:val="00412DF8"/>
    <w:rsid w:val="00413615"/>
    <w:rsid w:val="004136FD"/>
    <w:rsid w:val="00413E62"/>
    <w:rsid w:val="004141A1"/>
    <w:rsid w:val="0041463B"/>
    <w:rsid w:val="00414801"/>
    <w:rsid w:val="00414D90"/>
    <w:rsid w:val="00415477"/>
    <w:rsid w:val="00415E72"/>
    <w:rsid w:val="00416F6D"/>
    <w:rsid w:val="0041739E"/>
    <w:rsid w:val="0041768A"/>
    <w:rsid w:val="00417ABA"/>
    <w:rsid w:val="00421A03"/>
    <w:rsid w:val="00421BE1"/>
    <w:rsid w:val="004223DB"/>
    <w:rsid w:val="00423456"/>
    <w:rsid w:val="00423FB7"/>
    <w:rsid w:val="00424516"/>
    <w:rsid w:val="00425103"/>
    <w:rsid w:val="004266A2"/>
    <w:rsid w:val="004277F2"/>
    <w:rsid w:val="004279CC"/>
    <w:rsid w:val="00431AEB"/>
    <w:rsid w:val="004326DA"/>
    <w:rsid w:val="0043287B"/>
    <w:rsid w:val="00432AB1"/>
    <w:rsid w:val="00432F2A"/>
    <w:rsid w:val="0043561A"/>
    <w:rsid w:val="00436108"/>
    <w:rsid w:val="00437F02"/>
    <w:rsid w:val="004414C1"/>
    <w:rsid w:val="0044201F"/>
    <w:rsid w:val="004420DF"/>
    <w:rsid w:val="00442A6B"/>
    <w:rsid w:val="00443E86"/>
    <w:rsid w:val="004440E2"/>
    <w:rsid w:val="004444AC"/>
    <w:rsid w:val="004444F1"/>
    <w:rsid w:val="00444A87"/>
    <w:rsid w:val="00445887"/>
    <w:rsid w:val="00445C0D"/>
    <w:rsid w:val="00446994"/>
    <w:rsid w:val="00446B18"/>
    <w:rsid w:val="00447256"/>
    <w:rsid w:val="0044744C"/>
    <w:rsid w:val="00447E6C"/>
    <w:rsid w:val="00447EB5"/>
    <w:rsid w:val="00447F85"/>
    <w:rsid w:val="0045019E"/>
    <w:rsid w:val="004508C9"/>
    <w:rsid w:val="004512BD"/>
    <w:rsid w:val="00451BF1"/>
    <w:rsid w:val="00452123"/>
    <w:rsid w:val="004525CB"/>
    <w:rsid w:val="0045268E"/>
    <w:rsid w:val="004529A0"/>
    <w:rsid w:val="00453420"/>
    <w:rsid w:val="0045352F"/>
    <w:rsid w:val="00453FAF"/>
    <w:rsid w:val="004555D6"/>
    <w:rsid w:val="00456408"/>
    <w:rsid w:val="00456706"/>
    <w:rsid w:val="00456B90"/>
    <w:rsid w:val="00456F46"/>
    <w:rsid w:val="0045700C"/>
    <w:rsid w:val="0045725E"/>
    <w:rsid w:val="00460373"/>
    <w:rsid w:val="0046045C"/>
    <w:rsid w:val="0046045D"/>
    <w:rsid w:val="0046053B"/>
    <w:rsid w:val="004615AC"/>
    <w:rsid w:val="004622C3"/>
    <w:rsid w:val="00462532"/>
    <w:rsid w:val="004632FE"/>
    <w:rsid w:val="00463E6A"/>
    <w:rsid w:val="00463FC6"/>
    <w:rsid w:val="00464706"/>
    <w:rsid w:val="004647C4"/>
    <w:rsid w:val="004655C4"/>
    <w:rsid w:val="00465B09"/>
    <w:rsid w:val="00465B42"/>
    <w:rsid w:val="004660F1"/>
    <w:rsid w:val="00466B5E"/>
    <w:rsid w:val="0046779C"/>
    <w:rsid w:val="00467AD5"/>
    <w:rsid w:val="00470C76"/>
    <w:rsid w:val="0047143C"/>
    <w:rsid w:val="004718E3"/>
    <w:rsid w:val="00471B94"/>
    <w:rsid w:val="0047211D"/>
    <w:rsid w:val="004722F3"/>
    <w:rsid w:val="00472864"/>
    <w:rsid w:val="00472B95"/>
    <w:rsid w:val="00473958"/>
    <w:rsid w:val="00473A34"/>
    <w:rsid w:val="00473E77"/>
    <w:rsid w:val="004747CE"/>
    <w:rsid w:val="004747ED"/>
    <w:rsid w:val="004749F3"/>
    <w:rsid w:val="004751A8"/>
    <w:rsid w:val="00475AFF"/>
    <w:rsid w:val="00475CD3"/>
    <w:rsid w:val="00476595"/>
    <w:rsid w:val="0047682E"/>
    <w:rsid w:val="00476F7F"/>
    <w:rsid w:val="004812C0"/>
    <w:rsid w:val="004814F6"/>
    <w:rsid w:val="004815ED"/>
    <w:rsid w:val="00482346"/>
    <w:rsid w:val="00483B55"/>
    <w:rsid w:val="0048401C"/>
    <w:rsid w:val="0048441E"/>
    <w:rsid w:val="004849CD"/>
    <w:rsid w:val="00487A53"/>
    <w:rsid w:val="004901CB"/>
    <w:rsid w:val="00490446"/>
    <w:rsid w:val="004909F6"/>
    <w:rsid w:val="0049185A"/>
    <w:rsid w:val="00491D89"/>
    <w:rsid w:val="00492EC1"/>
    <w:rsid w:val="00493083"/>
    <w:rsid w:val="00493B64"/>
    <w:rsid w:val="004941C4"/>
    <w:rsid w:val="00495576"/>
    <w:rsid w:val="00495845"/>
    <w:rsid w:val="0049671C"/>
    <w:rsid w:val="00496AD5"/>
    <w:rsid w:val="004970AC"/>
    <w:rsid w:val="004A063C"/>
    <w:rsid w:val="004A07E2"/>
    <w:rsid w:val="004A10A3"/>
    <w:rsid w:val="004A177D"/>
    <w:rsid w:val="004A1E5E"/>
    <w:rsid w:val="004A3403"/>
    <w:rsid w:val="004A340C"/>
    <w:rsid w:val="004A3440"/>
    <w:rsid w:val="004A45B5"/>
    <w:rsid w:val="004A4E3F"/>
    <w:rsid w:val="004A4E68"/>
    <w:rsid w:val="004A5B3D"/>
    <w:rsid w:val="004A61C8"/>
    <w:rsid w:val="004A6207"/>
    <w:rsid w:val="004A6A05"/>
    <w:rsid w:val="004A7F0B"/>
    <w:rsid w:val="004B00AF"/>
    <w:rsid w:val="004B05D1"/>
    <w:rsid w:val="004B0C3A"/>
    <w:rsid w:val="004B1E92"/>
    <w:rsid w:val="004B2048"/>
    <w:rsid w:val="004B2221"/>
    <w:rsid w:val="004B29F7"/>
    <w:rsid w:val="004B2BB7"/>
    <w:rsid w:val="004B2FB6"/>
    <w:rsid w:val="004B32D0"/>
    <w:rsid w:val="004B4286"/>
    <w:rsid w:val="004B42C1"/>
    <w:rsid w:val="004B5348"/>
    <w:rsid w:val="004B5BA5"/>
    <w:rsid w:val="004B6229"/>
    <w:rsid w:val="004B7702"/>
    <w:rsid w:val="004B7904"/>
    <w:rsid w:val="004C0085"/>
    <w:rsid w:val="004C09E2"/>
    <w:rsid w:val="004C166C"/>
    <w:rsid w:val="004C2048"/>
    <w:rsid w:val="004C3161"/>
    <w:rsid w:val="004C402D"/>
    <w:rsid w:val="004C4A30"/>
    <w:rsid w:val="004C5B8E"/>
    <w:rsid w:val="004C6531"/>
    <w:rsid w:val="004C6657"/>
    <w:rsid w:val="004C6EFE"/>
    <w:rsid w:val="004C7302"/>
    <w:rsid w:val="004C77F8"/>
    <w:rsid w:val="004C7B4F"/>
    <w:rsid w:val="004D058F"/>
    <w:rsid w:val="004D0CF0"/>
    <w:rsid w:val="004D1D45"/>
    <w:rsid w:val="004D1E1C"/>
    <w:rsid w:val="004D26BA"/>
    <w:rsid w:val="004D2CE4"/>
    <w:rsid w:val="004E01B7"/>
    <w:rsid w:val="004E1EB5"/>
    <w:rsid w:val="004E3AA1"/>
    <w:rsid w:val="004E3B2A"/>
    <w:rsid w:val="004E3F09"/>
    <w:rsid w:val="004E42E9"/>
    <w:rsid w:val="004E4463"/>
    <w:rsid w:val="004E4550"/>
    <w:rsid w:val="004E5A38"/>
    <w:rsid w:val="004E6345"/>
    <w:rsid w:val="004F020F"/>
    <w:rsid w:val="004F0E47"/>
    <w:rsid w:val="004F1A11"/>
    <w:rsid w:val="004F269B"/>
    <w:rsid w:val="004F35DA"/>
    <w:rsid w:val="004F39EB"/>
    <w:rsid w:val="004F4567"/>
    <w:rsid w:val="004F66C4"/>
    <w:rsid w:val="004F67DE"/>
    <w:rsid w:val="005012A9"/>
    <w:rsid w:val="00502056"/>
    <w:rsid w:val="0050295C"/>
    <w:rsid w:val="00503182"/>
    <w:rsid w:val="0050354F"/>
    <w:rsid w:val="005040FF"/>
    <w:rsid w:val="00504709"/>
    <w:rsid w:val="005051AD"/>
    <w:rsid w:val="005055DC"/>
    <w:rsid w:val="00505C97"/>
    <w:rsid w:val="00506690"/>
    <w:rsid w:val="00510333"/>
    <w:rsid w:val="0051077A"/>
    <w:rsid w:val="00510D42"/>
    <w:rsid w:val="0051150A"/>
    <w:rsid w:val="0051286A"/>
    <w:rsid w:val="00512FAE"/>
    <w:rsid w:val="00513DCE"/>
    <w:rsid w:val="00513DDF"/>
    <w:rsid w:val="00514F39"/>
    <w:rsid w:val="00516662"/>
    <w:rsid w:val="005175D1"/>
    <w:rsid w:val="0052020E"/>
    <w:rsid w:val="005205AE"/>
    <w:rsid w:val="005224A8"/>
    <w:rsid w:val="00522CE4"/>
    <w:rsid w:val="00523D99"/>
    <w:rsid w:val="005247E2"/>
    <w:rsid w:val="00525B05"/>
    <w:rsid w:val="0052693F"/>
    <w:rsid w:val="00526C8A"/>
    <w:rsid w:val="005272B7"/>
    <w:rsid w:val="005274A4"/>
    <w:rsid w:val="005301D5"/>
    <w:rsid w:val="005306C8"/>
    <w:rsid w:val="005307E7"/>
    <w:rsid w:val="00530F8A"/>
    <w:rsid w:val="00531636"/>
    <w:rsid w:val="00531918"/>
    <w:rsid w:val="005319B1"/>
    <w:rsid w:val="00531DF3"/>
    <w:rsid w:val="00531E94"/>
    <w:rsid w:val="00532192"/>
    <w:rsid w:val="00532752"/>
    <w:rsid w:val="00535736"/>
    <w:rsid w:val="00535FAF"/>
    <w:rsid w:val="005369C4"/>
    <w:rsid w:val="00536BE6"/>
    <w:rsid w:val="00537D10"/>
    <w:rsid w:val="00540BAF"/>
    <w:rsid w:val="00541006"/>
    <w:rsid w:val="005419A9"/>
    <w:rsid w:val="00542719"/>
    <w:rsid w:val="00542DD2"/>
    <w:rsid w:val="00542E4C"/>
    <w:rsid w:val="00542F79"/>
    <w:rsid w:val="0054340E"/>
    <w:rsid w:val="00543C29"/>
    <w:rsid w:val="00543F7F"/>
    <w:rsid w:val="005445AF"/>
    <w:rsid w:val="005458BF"/>
    <w:rsid w:val="00546732"/>
    <w:rsid w:val="00547390"/>
    <w:rsid w:val="00547D10"/>
    <w:rsid w:val="0055055C"/>
    <w:rsid w:val="00550969"/>
    <w:rsid w:val="00550F65"/>
    <w:rsid w:val="00551151"/>
    <w:rsid w:val="00551890"/>
    <w:rsid w:val="0055217A"/>
    <w:rsid w:val="00552187"/>
    <w:rsid w:val="005521B0"/>
    <w:rsid w:val="0055280F"/>
    <w:rsid w:val="00552B6A"/>
    <w:rsid w:val="00553319"/>
    <w:rsid w:val="00553338"/>
    <w:rsid w:val="00553CEA"/>
    <w:rsid w:val="00554D46"/>
    <w:rsid w:val="0055552C"/>
    <w:rsid w:val="00555883"/>
    <w:rsid w:val="00555E96"/>
    <w:rsid w:val="00556408"/>
    <w:rsid w:val="00557908"/>
    <w:rsid w:val="00560E93"/>
    <w:rsid w:val="00562437"/>
    <w:rsid w:val="005626FB"/>
    <w:rsid w:val="00563DE9"/>
    <w:rsid w:val="00563FF7"/>
    <w:rsid w:val="00564D76"/>
    <w:rsid w:val="00565876"/>
    <w:rsid w:val="00565B66"/>
    <w:rsid w:val="00565EDF"/>
    <w:rsid w:val="005663B7"/>
    <w:rsid w:val="00566406"/>
    <w:rsid w:val="005668C1"/>
    <w:rsid w:val="00566AF0"/>
    <w:rsid w:val="00567872"/>
    <w:rsid w:val="005708B2"/>
    <w:rsid w:val="00570D11"/>
    <w:rsid w:val="005721D1"/>
    <w:rsid w:val="00572C6D"/>
    <w:rsid w:val="0057334C"/>
    <w:rsid w:val="005733FE"/>
    <w:rsid w:val="00573FBF"/>
    <w:rsid w:val="0057673C"/>
    <w:rsid w:val="00580AFF"/>
    <w:rsid w:val="00580E24"/>
    <w:rsid w:val="00583ADA"/>
    <w:rsid w:val="00583D86"/>
    <w:rsid w:val="0058445B"/>
    <w:rsid w:val="00584E96"/>
    <w:rsid w:val="00584F2D"/>
    <w:rsid w:val="00587F4A"/>
    <w:rsid w:val="005909E8"/>
    <w:rsid w:val="00591374"/>
    <w:rsid w:val="00593B6B"/>
    <w:rsid w:val="00594179"/>
    <w:rsid w:val="0059426D"/>
    <w:rsid w:val="00594430"/>
    <w:rsid w:val="00594C59"/>
    <w:rsid w:val="00594C91"/>
    <w:rsid w:val="00596D6A"/>
    <w:rsid w:val="00597346"/>
    <w:rsid w:val="00597845"/>
    <w:rsid w:val="005A042F"/>
    <w:rsid w:val="005A09C6"/>
    <w:rsid w:val="005A0E7D"/>
    <w:rsid w:val="005A1240"/>
    <w:rsid w:val="005A2142"/>
    <w:rsid w:val="005A2862"/>
    <w:rsid w:val="005A32D9"/>
    <w:rsid w:val="005A3B62"/>
    <w:rsid w:val="005A4380"/>
    <w:rsid w:val="005A495F"/>
    <w:rsid w:val="005A50C2"/>
    <w:rsid w:val="005A58E0"/>
    <w:rsid w:val="005A5AE1"/>
    <w:rsid w:val="005A619F"/>
    <w:rsid w:val="005B139B"/>
    <w:rsid w:val="005B14BE"/>
    <w:rsid w:val="005B1987"/>
    <w:rsid w:val="005B252B"/>
    <w:rsid w:val="005B3051"/>
    <w:rsid w:val="005B37E5"/>
    <w:rsid w:val="005B3BA1"/>
    <w:rsid w:val="005B3CBD"/>
    <w:rsid w:val="005B3D60"/>
    <w:rsid w:val="005B40FB"/>
    <w:rsid w:val="005B468A"/>
    <w:rsid w:val="005B4F15"/>
    <w:rsid w:val="005B6103"/>
    <w:rsid w:val="005B63BE"/>
    <w:rsid w:val="005B6857"/>
    <w:rsid w:val="005B687C"/>
    <w:rsid w:val="005B688B"/>
    <w:rsid w:val="005B6F7A"/>
    <w:rsid w:val="005B75CB"/>
    <w:rsid w:val="005B79CE"/>
    <w:rsid w:val="005B7D39"/>
    <w:rsid w:val="005C0120"/>
    <w:rsid w:val="005C01E5"/>
    <w:rsid w:val="005C03C5"/>
    <w:rsid w:val="005C0BFE"/>
    <w:rsid w:val="005C1857"/>
    <w:rsid w:val="005C1960"/>
    <w:rsid w:val="005C2F01"/>
    <w:rsid w:val="005C336B"/>
    <w:rsid w:val="005C375E"/>
    <w:rsid w:val="005C3D24"/>
    <w:rsid w:val="005C3F5E"/>
    <w:rsid w:val="005C5922"/>
    <w:rsid w:val="005C5CDB"/>
    <w:rsid w:val="005C6947"/>
    <w:rsid w:val="005C6DDA"/>
    <w:rsid w:val="005D1A0B"/>
    <w:rsid w:val="005D27A0"/>
    <w:rsid w:val="005D2C33"/>
    <w:rsid w:val="005D2EED"/>
    <w:rsid w:val="005D512E"/>
    <w:rsid w:val="005D5F9A"/>
    <w:rsid w:val="005D6EA8"/>
    <w:rsid w:val="005E0DE7"/>
    <w:rsid w:val="005E1373"/>
    <w:rsid w:val="005E1EF9"/>
    <w:rsid w:val="005E4A79"/>
    <w:rsid w:val="005E4FC3"/>
    <w:rsid w:val="005E519B"/>
    <w:rsid w:val="005E51D5"/>
    <w:rsid w:val="005E6198"/>
    <w:rsid w:val="005E6659"/>
    <w:rsid w:val="005E683B"/>
    <w:rsid w:val="005E72B9"/>
    <w:rsid w:val="005F1778"/>
    <w:rsid w:val="005F18ED"/>
    <w:rsid w:val="005F4003"/>
    <w:rsid w:val="005F6824"/>
    <w:rsid w:val="005F69B7"/>
    <w:rsid w:val="005F75B8"/>
    <w:rsid w:val="005F76D8"/>
    <w:rsid w:val="00600E60"/>
    <w:rsid w:val="0060117C"/>
    <w:rsid w:val="006012DA"/>
    <w:rsid w:val="00601B73"/>
    <w:rsid w:val="006031C9"/>
    <w:rsid w:val="0060334F"/>
    <w:rsid w:val="00603720"/>
    <w:rsid w:val="0060494C"/>
    <w:rsid w:val="00604B34"/>
    <w:rsid w:val="006058CA"/>
    <w:rsid w:val="00605DF6"/>
    <w:rsid w:val="0061037C"/>
    <w:rsid w:val="00610936"/>
    <w:rsid w:val="00610D2C"/>
    <w:rsid w:val="006112C2"/>
    <w:rsid w:val="0061151D"/>
    <w:rsid w:val="00612333"/>
    <w:rsid w:val="00612DCE"/>
    <w:rsid w:val="00613068"/>
    <w:rsid w:val="0061332C"/>
    <w:rsid w:val="00613392"/>
    <w:rsid w:val="006134CC"/>
    <w:rsid w:val="00613AAC"/>
    <w:rsid w:val="00615219"/>
    <w:rsid w:val="006162B6"/>
    <w:rsid w:val="00617860"/>
    <w:rsid w:val="00620219"/>
    <w:rsid w:val="0062072D"/>
    <w:rsid w:val="006217D3"/>
    <w:rsid w:val="00621C85"/>
    <w:rsid w:val="00621EDA"/>
    <w:rsid w:val="00622B70"/>
    <w:rsid w:val="00623360"/>
    <w:rsid w:val="00623D3E"/>
    <w:rsid w:val="00624133"/>
    <w:rsid w:val="00626950"/>
    <w:rsid w:val="00626E0F"/>
    <w:rsid w:val="00630918"/>
    <w:rsid w:val="006311FC"/>
    <w:rsid w:val="006314E8"/>
    <w:rsid w:val="00633151"/>
    <w:rsid w:val="006342AC"/>
    <w:rsid w:val="006345BC"/>
    <w:rsid w:val="006345BF"/>
    <w:rsid w:val="00634609"/>
    <w:rsid w:val="006355AA"/>
    <w:rsid w:val="0063570D"/>
    <w:rsid w:val="00635BBB"/>
    <w:rsid w:val="0063726C"/>
    <w:rsid w:val="006375E7"/>
    <w:rsid w:val="006377C0"/>
    <w:rsid w:val="00637BE5"/>
    <w:rsid w:val="006400E7"/>
    <w:rsid w:val="00640DAC"/>
    <w:rsid w:val="00641238"/>
    <w:rsid w:val="006416BA"/>
    <w:rsid w:val="00641811"/>
    <w:rsid w:val="00642576"/>
    <w:rsid w:val="006430A6"/>
    <w:rsid w:val="006430B6"/>
    <w:rsid w:val="006430FB"/>
    <w:rsid w:val="00643680"/>
    <w:rsid w:val="00645376"/>
    <w:rsid w:val="006460CA"/>
    <w:rsid w:val="00646B7A"/>
    <w:rsid w:val="00647070"/>
    <w:rsid w:val="0064758C"/>
    <w:rsid w:val="0064791C"/>
    <w:rsid w:val="00650418"/>
    <w:rsid w:val="006512BF"/>
    <w:rsid w:val="00651310"/>
    <w:rsid w:val="00651352"/>
    <w:rsid w:val="00651400"/>
    <w:rsid w:val="00651D55"/>
    <w:rsid w:val="00652334"/>
    <w:rsid w:val="00652474"/>
    <w:rsid w:val="00653036"/>
    <w:rsid w:val="0065539E"/>
    <w:rsid w:val="00655AF2"/>
    <w:rsid w:val="00655F55"/>
    <w:rsid w:val="00656709"/>
    <w:rsid w:val="00656B13"/>
    <w:rsid w:val="00656C07"/>
    <w:rsid w:val="006570C2"/>
    <w:rsid w:val="006573CB"/>
    <w:rsid w:val="0066018F"/>
    <w:rsid w:val="00660C42"/>
    <w:rsid w:val="006628E3"/>
    <w:rsid w:val="00662CF9"/>
    <w:rsid w:val="00662E54"/>
    <w:rsid w:val="00663E42"/>
    <w:rsid w:val="00665099"/>
    <w:rsid w:val="0066542E"/>
    <w:rsid w:val="006656A4"/>
    <w:rsid w:val="00665826"/>
    <w:rsid w:val="00665DAB"/>
    <w:rsid w:val="00666C08"/>
    <w:rsid w:val="006676F5"/>
    <w:rsid w:val="0066776A"/>
    <w:rsid w:val="006710A7"/>
    <w:rsid w:val="006720D0"/>
    <w:rsid w:val="0067316A"/>
    <w:rsid w:val="00673441"/>
    <w:rsid w:val="006734F5"/>
    <w:rsid w:val="00673B44"/>
    <w:rsid w:val="00674D19"/>
    <w:rsid w:val="00674DD9"/>
    <w:rsid w:val="0067508F"/>
    <w:rsid w:val="00675147"/>
    <w:rsid w:val="00675465"/>
    <w:rsid w:val="00675BC6"/>
    <w:rsid w:val="0067615E"/>
    <w:rsid w:val="0067643D"/>
    <w:rsid w:val="00676AE6"/>
    <w:rsid w:val="00676CA1"/>
    <w:rsid w:val="00680880"/>
    <w:rsid w:val="00680ACF"/>
    <w:rsid w:val="006820D0"/>
    <w:rsid w:val="00682E25"/>
    <w:rsid w:val="0068332E"/>
    <w:rsid w:val="006839CF"/>
    <w:rsid w:val="006846B5"/>
    <w:rsid w:val="006847B1"/>
    <w:rsid w:val="006849E6"/>
    <w:rsid w:val="00684A32"/>
    <w:rsid w:val="006850DB"/>
    <w:rsid w:val="006851FB"/>
    <w:rsid w:val="00685AA1"/>
    <w:rsid w:val="00685F8C"/>
    <w:rsid w:val="006863D1"/>
    <w:rsid w:val="006869E8"/>
    <w:rsid w:val="00686A1E"/>
    <w:rsid w:val="0068727E"/>
    <w:rsid w:val="006879FD"/>
    <w:rsid w:val="00687A10"/>
    <w:rsid w:val="00687A46"/>
    <w:rsid w:val="00690ADC"/>
    <w:rsid w:val="0069246F"/>
    <w:rsid w:val="006927C5"/>
    <w:rsid w:val="00692A9B"/>
    <w:rsid w:val="00692AC2"/>
    <w:rsid w:val="006940DA"/>
    <w:rsid w:val="0069467D"/>
    <w:rsid w:val="0069513C"/>
    <w:rsid w:val="006953E2"/>
    <w:rsid w:val="0069553A"/>
    <w:rsid w:val="006963C5"/>
    <w:rsid w:val="0069643E"/>
    <w:rsid w:val="00696FC4"/>
    <w:rsid w:val="00697DB2"/>
    <w:rsid w:val="006A005E"/>
    <w:rsid w:val="006A1DA1"/>
    <w:rsid w:val="006A1E99"/>
    <w:rsid w:val="006A285C"/>
    <w:rsid w:val="006A31E0"/>
    <w:rsid w:val="006A520C"/>
    <w:rsid w:val="006A5265"/>
    <w:rsid w:val="006A63D8"/>
    <w:rsid w:val="006A683A"/>
    <w:rsid w:val="006A6A7C"/>
    <w:rsid w:val="006A6DB3"/>
    <w:rsid w:val="006A6EF1"/>
    <w:rsid w:val="006A7761"/>
    <w:rsid w:val="006A7C24"/>
    <w:rsid w:val="006B004C"/>
    <w:rsid w:val="006B130D"/>
    <w:rsid w:val="006B1F77"/>
    <w:rsid w:val="006B2166"/>
    <w:rsid w:val="006B24EC"/>
    <w:rsid w:val="006B2DCC"/>
    <w:rsid w:val="006B39A7"/>
    <w:rsid w:val="006B40C8"/>
    <w:rsid w:val="006B43A5"/>
    <w:rsid w:val="006B4730"/>
    <w:rsid w:val="006B4DD7"/>
    <w:rsid w:val="006B5253"/>
    <w:rsid w:val="006B5E00"/>
    <w:rsid w:val="006B5E5B"/>
    <w:rsid w:val="006B6226"/>
    <w:rsid w:val="006B62E2"/>
    <w:rsid w:val="006B6613"/>
    <w:rsid w:val="006B787E"/>
    <w:rsid w:val="006B79AC"/>
    <w:rsid w:val="006B7AEC"/>
    <w:rsid w:val="006C05B2"/>
    <w:rsid w:val="006C2EC4"/>
    <w:rsid w:val="006C34F4"/>
    <w:rsid w:val="006C375D"/>
    <w:rsid w:val="006C3D9F"/>
    <w:rsid w:val="006C41CC"/>
    <w:rsid w:val="006C46C5"/>
    <w:rsid w:val="006C5015"/>
    <w:rsid w:val="006C55B8"/>
    <w:rsid w:val="006C669D"/>
    <w:rsid w:val="006C74C1"/>
    <w:rsid w:val="006C795A"/>
    <w:rsid w:val="006D0A9D"/>
    <w:rsid w:val="006D1177"/>
    <w:rsid w:val="006D11E7"/>
    <w:rsid w:val="006D2CA8"/>
    <w:rsid w:val="006D2F8C"/>
    <w:rsid w:val="006D3115"/>
    <w:rsid w:val="006D4301"/>
    <w:rsid w:val="006D4E8E"/>
    <w:rsid w:val="006D4EE4"/>
    <w:rsid w:val="006D5394"/>
    <w:rsid w:val="006D5E94"/>
    <w:rsid w:val="006D60C9"/>
    <w:rsid w:val="006D6204"/>
    <w:rsid w:val="006D636A"/>
    <w:rsid w:val="006D6B86"/>
    <w:rsid w:val="006D7316"/>
    <w:rsid w:val="006D73B9"/>
    <w:rsid w:val="006D7DDB"/>
    <w:rsid w:val="006E031B"/>
    <w:rsid w:val="006E0D0C"/>
    <w:rsid w:val="006E115D"/>
    <w:rsid w:val="006E144C"/>
    <w:rsid w:val="006E19FF"/>
    <w:rsid w:val="006E2459"/>
    <w:rsid w:val="006E2684"/>
    <w:rsid w:val="006E2C9F"/>
    <w:rsid w:val="006E2D16"/>
    <w:rsid w:val="006E2FBE"/>
    <w:rsid w:val="006E36F4"/>
    <w:rsid w:val="006E3AE8"/>
    <w:rsid w:val="006E3D9B"/>
    <w:rsid w:val="006E3FFD"/>
    <w:rsid w:val="006E5C76"/>
    <w:rsid w:val="006E608A"/>
    <w:rsid w:val="006E6143"/>
    <w:rsid w:val="006E62DF"/>
    <w:rsid w:val="006E6CFE"/>
    <w:rsid w:val="006E719D"/>
    <w:rsid w:val="006E73D3"/>
    <w:rsid w:val="006E75B2"/>
    <w:rsid w:val="006E7CC9"/>
    <w:rsid w:val="006F131B"/>
    <w:rsid w:val="006F1320"/>
    <w:rsid w:val="006F20C4"/>
    <w:rsid w:val="006F39FF"/>
    <w:rsid w:val="006F3AB9"/>
    <w:rsid w:val="006F4380"/>
    <w:rsid w:val="006F52E0"/>
    <w:rsid w:val="006F59DA"/>
    <w:rsid w:val="006F6CE7"/>
    <w:rsid w:val="006F6F51"/>
    <w:rsid w:val="0070023C"/>
    <w:rsid w:val="007004E8"/>
    <w:rsid w:val="00702962"/>
    <w:rsid w:val="00703080"/>
    <w:rsid w:val="007035D5"/>
    <w:rsid w:val="00703B8E"/>
    <w:rsid w:val="00703FA2"/>
    <w:rsid w:val="0070588A"/>
    <w:rsid w:val="007058D1"/>
    <w:rsid w:val="0070695B"/>
    <w:rsid w:val="007069AF"/>
    <w:rsid w:val="00706A9F"/>
    <w:rsid w:val="0070763D"/>
    <w:rsid w:val="00707A8B"/>
    <w:rsid w:val="0071056B"/>
    <w:rsid w:val="00710696"/>
    <w:rsid w:val="00710C92"/>
    <w:rsid w:val="0071232A"/>
    <w:rsid w:val="00712B62"/>
    <w:rsid w:val="00713678"/>
    <w:rsid w:val="00713D65"/>
    <w:rsid w:val="00713E9F"/>
    <w:rsid w:val="0071401E"/>
    <w:rsid w:val="00714CDC"/>
    <w:rsid w:val="007150D3"/>
    <w:rsid w:val="00720328"/>
    <w:rsid w:val="00720461"/>
    <w:rsid w:val="00720AE9"/>
    <w:rsid w:val="00721325"/>
    <w:rsid w:val="0072219A"/>
    <w:rsid w:val="00722411"/>
    <w:rsid w:val="00723276"/>
    <w:rsid w:val="00723D27"/>
    <w:rsid w:val="00724B86"/>
    <w:rsid w:val="00725BC8"/>
    <w:rsid w:val="00726060"/>
    <w:rsid w:val="007268FA"/>
    <w:rsid w:val="00727FFA"/>
    <w:rsid w:val="00730115"/>
    <w:rsid w:val="00730323"/>
    <w:rsid w:val="007307C7"/>
    <w:rsid w:val="00731ACE"/>
    <w:rsid w:val="00731D41"/>
    <w:rsid w:val="00732680"/>
    <w:rsid w:val="00732A1E"/>
    <w:rsid w:val="00732F6C"/>
    <w:rsid w:val="00733109"/>
    <w:rsid w:val="00733539"/>
    <w:rsid w:val="00733CFC"/>
    <w:rsid w:val="0073436A"/>
    <w:rsid w:val="00734640"/>
    <w:rsid w:val="007358B5"/>
    <w:rsid w:val="00736355"/>
    <w:rsid w:val="00736394"/>
    <w:rsid w:val="00736728"/>
    <w:rsid w:val="00740D85"/>
    <w:rsid w:val="0074105C"/>
    <w:rsid w:val="00741173"/>
    <w:rsid w:val="00741414"/>
    <w:rsid w:val="0074166F"/>
    <w:rsid w:val="007418B8"/>
    <w:rsid w:val="00741B34"/>
    <w:rsid w:val="00742666"/>
    <w:rsid w:val="00742D24"/>
    <w:rsid w:val="00742DC0"/>
    <w:rsid w:val="007430EC"/>
    <w:rsid w:val="00743FF8"/>
    <w:rsid w:val="007455DA"/>
    <w:rsid w:val="00745D9F"/>
    <w:rsid w:val="00745FBF"/>
    <w:rsid w:val="0074658B"/>
    <w:rsid w:val="00747064"/>
    <w:rsid w:val="0074717E"/>
    <w:rsid w:val="00747878"/>
    <w:rsid w:val="00747C06"/>
    <w:rsid w:val="00750455"/>
    <w:rsid w:val="007511D5"/>
    <w:rsid w:val="00752865"/>
    <w:rsid w:val="00753091"/>
    <w:rsid w:val="00753A28"/>
    <w:rsid w:val="00755190"/>
    <w:rsid w:val="00755A60"/>
    <w:rsid w:val="00755AF7"/>
    <w:rsid w:val="00756189"/>
    <w:rsid w:val="0075638D"/>
    <w:rsid w:val="00756AD3"/>
    <w:rsid w:val="00756E4F"/>
    <w:rsid w:val="007570E2"/>
    <w:rsid w:val="0075755C"/>
    <w:rsid w:val="00760194"/>
    <w:rsid w:val="00760326"/>
    <w:rsid w:val="007610E4"/>
    <w:rsid w:val="0076173E"/>
    <w:rsid w:val="00761CCB"/>
    <w:rsid w:val="0076260E"/>
    <w:rsid w:val="00762B64"/>
    <w:rsid w:val="00762DF0"/>
    <w:rsid w:val="00763477"/>
    <w:rsid w:val="00763650"/>
    <w:rsid w:val="00764DC8"/>
    <w:rsid w:val="00765B0A"/>
    <w:rsid w:val="00766328"/>
    <w:rsid w:val="00770315"/>
    <w:rsid w:val="00770544"/>
    <w:rsid w:val="0077082F"/>
    <w:rsid w:val="007719B1"/>
    <w:rsid w:val="00772037"/>
    <w:rsid w:val="00773829"/>
    <w:rsid w:val="00773B8D"/>
    <w:rsid w:val="0077466B"/>
    <w:rsid w:val="00774A7B"/>
    <w:rsid w:val="00775142"/>
    <w:rsid w:val="00776F99"/>
    <w:rsid w:val="007774B3"/>
    <w:rsid w:val="00777639"/>
    <w:rsid w:val="00780FF0"/>
    <w:rsid w:val="007812C1"/>
    <w:rsid w:val="00781B35"/>
    <w:rsid w:val="00782347"/>
    <w:rsid w:val="00782F07"/>
    <w:rsid w:val="00783AA8"/>
    <w:rsid w:val="00784A31"/>
    <w:rsid w:val="0078616A"/>
    <w:rsid w:val="007865C6"/>
    <w:rsid w:val="00787FF5"/>
    <w:rsid w:val="007906D7"/>
    <w:rsid w:val="007913FE"/>
    <w:rsid w:val="0079150E"/>
    <w:rsid w:val="00792053"/>
    <w:rsid w:val="007930B9"/>
    <w:rsid w:val="007930F6"/>
    <w:rsid w:val="007932A2"/>
    <w:rsid w:val="007947AD"/>
    <w:rsid w:val="007947EB"/>
    <w:rsid w:val="0079558A"/>
    <w:rsid w:val="007955F3"/>
    <w:rsid w:val="00796AE6"/>
    <w:rsid w:val="007A03E6"/>
    <w:rsid w:val="007A0E87"/>
    <w:rsid w:val="007A1C48"/>
    <w:rsid w:val="007A27D7"/>
    <w:rsid w:val="007A27EF"/>
    <w:rsid w:val="007A2A6D"/>
    <w:rsid w:val="007A2B35"/>
    <w:rsid w:val="007A2B9F"/>
    <w:rsid w:val="007A4412"/>
    <w:rsid w:val="007A4CD0"/>
    <w:rsid w:val="007A511A"/>
    <w:rsid w:val="007A60CF"/>
    <w:rsid w:val="007A6652"/>
    <w:rsid w:val="007A7078"/>
    <w:rsid w:val="007B1C94"/>
    <w:rsid w:val="007B280C"/>
    <w:rsid w:val="007B2C80"/>
    <w:rsid w:val="007B2FFB"/>
    <w:rsid w:val="007B3446"/>
    <w:rsid w:val="007B3774"/>
    <w:rsid w:val="007B3BA7"/>
    <w:rsid w:val="007B434F"/>
    <w:rsid w:val="007B4D55"/>
    <w:rsid w:val="007B52D4"/>
    <w:rsid w:val="007B5364"/>
    <w:rsid w:val="007B5D78"/>
    <w:rsid w:val="007B7030"/>
    <w:rsid w:val="007B7A6B"/>
    <w:rsid w:val="007B7CC9"/>
    <w:rsid w:val="007C05E6"/>
    <w:rsid w:val="007C1898"/>
    <w:rsid w:val="007C1973"/>
    <w:rsid w:val="007C4317"/>
    <w:rsid w:val="007C44E1"/>
    <w:rsid w:val="007C49D9"/>
    <w:rsid w:val="007C4FD8"/>
    <w:rsid w:val="007C500E"/>
    <w:rsid w:val="007C51A6"/>
    <w:rsid w:val="007C530F"/>
    <w:rsid w:val="007C56CD"/>
    <w:rsid w:val="007C57A9"/>
    <w:rsid w:val="007C5DC4"/>
    <w:rsid w:val="007C6AC8"/>
    <w:rsid w:val="007C6CA9"/>
    <w:rsid w:val="007C6E9F"/>
    <w:rsid w:val="007C789E"/>
    <w:rsid w:val="007D2020"/>
    <w:rsid w:val="007D2072"/>
    <w:rsid w:val="007D24CE"/>
    <w:rsid w:val="007D259E"/>
    <w:rsid w:val="007D4430"/>
    <w:rsid w:val="007D4D4D"/>
    <w:rsid w:val="007D5868"/>
    <w:rsid w:val="007D730F"/>
    <w:rsid w:val="007E03BC"/>
    <w:rsid w:val="007E09F7"/>
    <w:rsid w:val="007E0A19"/>
    <w:rsid w:val="007E0C0E"/>
    <w:rsid w:val="007E0EE0"/>
    <w:rsid w:val="007E17B2"/>
    <w:rsid w:val="007E20F3"/>
    <w:rsid w:val="007E471D"/>
    <w:rsid w:val="007E49D8"/>
    <w:rsid w:val="007E5247"/>
    <w:rsid w:val="007E6A5A"/>
    <w:rsid w:val="007E6AEB"/>
    <w:rsid w:val="007E755F"/>
    <w:rsid w:val="007E7722"/>
    <w:rsid w:val="007E7DA9"/>
    <w:rsid w:val="007F0AD3"/>
    <w:rsid w:val="007F0D7C"/>
    <w:rsid w:val="007F0EDB"/>
    <w:rsid w:val="007F12BD"/>
    <w:rsid w:val="007F2EAE"/>
    <w:rsid w:val="007F2FFD"/>
    <w:rsid w:val="007F317F"/>
    <w:rsid w:val="007F3306"/>
    <w:rsid w:val="007F6652"/>
    <w:rsid w:val="007F6B30"/>
    <w:rsid w:val="007F7C28"/>
    <w:rsid w:val="008000BC"/>
    <w:rsid w:val="0080023A"/>
    <w:rsid w:val="008004C8"/>
    <w:rsid w:val="00800C9F"/>
    <w:rsid w:val="00800E30"/>
    <w:rsid w:val="00800F23"/>
    <w:rsid w:val="00801FF7"/>
    <w:rsid w:val="008022DA"/>
    <w:rsid w:val="00802468"/>
    <w:rsid w:val="008028CA"/>
    <w:rsid w:val="00803105"/>
    <w:rsid w:val="0080342F"/>
    <w:rsid w:val="008042A9"/>
    <w:rsid w:val="00804645"/>
    <w:rsid w:val="0080527E"/>
    <w:rsid w:val="008058C6"/>
    <w:rsid w:val="00805DB4"/>
    <w:rsid w:val="00810299"/>
    <w:rsid w:val="00810FF6"/>
    <w:rsid w:val="00811807"/>
    <w:rsid w:val="00811E91"/>
    <w:rsid w:val="0081358F"/>
    <w:rsid w:val="0081382D"/>
    <w:rsid w:val="00814457"/>
    <w:rsid w:val="008151B7"/>
    <w:rsid w:val="00815257"/>
    <w:rsid w:val="00815D38"/>
    <w:rsid w:val="00816B9C"/>
    <w:rsid w:val="008174D7"/>
    <w:rsid w:val="00821E4D"/>
    <w:rsid w:val="0082228E"/>
    <w:rsid w:val="00824150"/>
    <w:rsid w:val="00824920"/>
    <w:rsid w:val="00827419"/>
    <w:rsid w:val="0083074B"/>
    <w:rsid w:val="0083117F"/>
    <w:rsid w:val="00831ECC"/>
    <w:rsid w:val="008326DC"/>
    <w:rsid w:val="00832EBD"/>
    <w:rsid w:val="00832EE6"/>
    <w:rsid w:val="00833234"/>
    <w:rsid w:val="00833C86"/>
    <w:rsid w:val="00834001"/>
    <w:rsid w:val="00834DF4"/>
    <w:rsid w:val="00834E59"/>
    <w:rsid w:val="00835C40"/>
    <w:rsid w:val="008364BC"/>
    <w:rsid w:val="008376DE"/>
    <w:rsid w:val="008379ED"/>
    <w:rsid w:val="00837C3C"/>
    <w:rsid w:val="00840D80"/>
    <w:rsid w:val="00842D1F"/>
    <w:rsid w:val="00843671"/>
    <w:rsid w:val="00843885"/>
    <w:rsid w:val="008438A3"/>
    <w:rsid w:val="008443C0"/>
    <w:rsid w:val="00844C01"/>
    <w:rsid w:val="00844EA0"/>
    <w:rsid w:val="008450EE"/>
    <w:rsid w:val="00846546"/>
    <w:rsid w:val="008465E6"/>
    <w:rsid w:val="008467CD"/>
    <w:rsid w:val="008469CE"/>
    <w:rsid w:val="00847532"/>
    <w:rsid w:val="008476CD"/>
    <w:rsid w:val="0085099C"/>
    <w:rsid w:val="00850EE9"/>
    <w:rsid w:val="0085120B"/>
    <w:rsid w:val="00852A6A"/>
    <w:rsid w:val="008534D8"/>
    <w:rsid w:val="00853532"/>
    <w:rsid w:val="00853CF1"/>
    <w:rsid w:val="00854401"/>
    <w:rsid w:val="0085524E"/>
    <w:rsid w:val="00855591"/>
    <w:rsid w:val="0085637E"/>
    <w:rsid w:val="0085715B"/>
    <w:rsid w:val="0085729E"/>
    <w:rsid w:val="00857980"/>
    <w:rsid w:val="00857A64"/>
    <w:rsid w:val="008605A2"/>
    <w:rsid w:val="00861077"/>
    <w:rsid w:val="008610F2"/>
    <w:rsid w:val="00861509"/>
    <w:rsid w:val="008617CF"/>
    <w:rsid w:val="00861D60"/>
    <w:rsid w:val="00862AF1"/>
    <w:rsid w:val="00864626"/>
    <w:rsid w:val="00864F4E"/>
    <w:rsid w:val="00865767"/>
    <w:rsid w:val="008658B5"/>
    <w:rsid w:val="0086655A"/>
    <w:rsid w:val="00866EA6"/>
    <w:rsid w:val="0087011C"/>
    <w:rsid w:val="008702DD"/>
    <w:rsid w:val="00871057"/>
    <w:rsid w:val="008715E6"/>
    <w:rsid w:val="00871B28"/>
    <w:rsid w:val="00873094"/>
    <w:rsid w:val="008730FC"/>
    <w:rsid w:val="00873597"/>
    <w:rsid w:val="0087389A"/>
    <w:rsid w:val="00875FCE"/>
    <w:rsid w:val="00876E97"/>
    <w:rsid w:val="00877459"/>
    <w:rsid w:val="00877BF4"/>
    <w:rsid w:val="00880596"/>
    <w:rsid w:val="0088087A"/>
    <w:rsid w:val="00880B5C"/>
    <w:rsid w:val="00880F9B"/>
    <w:rsid w:val="008810F3"/>
    <w:rsid w:val="00881129"/>
    <w:rsid w:val="00881688"/>
    <w:rsid w:val="00881C76"/>
    <w:rsid w:val="0088202B"/>
    <w:rsid w:val="00883090"/>
    <w:rsid w:val="00883665"/>
    <w:rsid w:val="008846CB"/>
    <w:rsid w:val="00884785"/>
    <w:rsid w:val="00884E56"/>
    <w:rsid w:val="00884FC4"/>
    <w:rsid w:val="00886A70"/>
    <w:rsid w:val="00886C17"/>
    <w:rsid w:val="00887742"/>
    <w:rsid w:val="00887EC0"/>
    <w:rsid w:val="0089000C"/>
    <w:rsid w:val="008905D5"/>
    <w:rsid w:val="00890DD9"/>
    <w:rsid w:val="00890E9C"/>
    <w:rsid w:val="008916DF"/>
    <w:rsid w:val="00891A89"/>
    <w:rsid w:val="00891F4B"/>
    <w:rsid w:val="00892102"/>
    <w:rsid w:val="00892D67"/>
    <w:rsid w:val="00893B89"/>
    <w:rsid w:val="00893B92"/>
    <w:rsid w:val="00893C08"/>
    <w:rsid w:val="00894A86"/>
    <w:rsid w:val="00895C2A"/>
    <w:rsid w:val="00895CC8"/>
    <w:rsid w:val="00895F29"/>
    <w:rsid w:val="0089601E"/>
    <w:rsid w:val="0089681E"/>
    <w:rsid w:val="008970DA"/>
    <w:rsid w:val="00897841"/>
    <w:rsid w:val="00897B00"/>
    <w:rsid w:val="008A0B71"/>
    <w:rsid w:val="008A1693"/>
    <w:rsid w:val="008A356E"/>
    <w:rsid w:val="008A37EC"/>
    <w:rsid w:val="008A3AD8"/>
    <w:rsid w:val="008A3D12"/>
    <w:rsid w:val="008A43C8"/>
    <w:rsid w:val="008A4513"/>
    <w:rsid w:val="008A4F4C"/>
    <w:rsid w:val="008A60FD"/>
    <w:rsid w:val="008A6FB1"/>
    <w:rsid w:val="008B060F"/>
    <w:rsid w:val="008B0ABE"/>
    <w:rsid w:val="008B150E"/>
    <w:rsid w:val="008B2508"/>
    <w:rsid w:val="008B2EA1"/>
    <w:rsid w:val="008B410E"/>
    <w:rsid w:val="008B5388"/>
    <w:rsid w:val="008B6B46"/>
    <w:rsid w:val="008B78E7"/>
    <w:rsid w:val="008B7DEC"/>
    <w:rsid w:val="008C0BEB"/>
    <w:rsid w:val="008C2C52"/>
    <w:rsid w:val="008C379C"/>
    <w:rsid w:val="008C3C8A"/>
    <w:rsid w:val="008C4061"/>
    <w:rsid w:val="008C5164"/>
    <w:rsid w:val="008C672F"/>
    <w:rsid w:val="008C6844"/>
    <w:rsid w:val="008C6D40"/>
    <w:rsid w:val="008D0238"/>
    <w:rsid w:val="008D1274"/>
    <w:rsid w:val="008D14C6"/>
    <w:rsid w:val="008D2848"/>
    <w:rsid w:val="008D3EC1"/>
    <w:rsid w:val="008D4172"/>
    <w:rsid w:val="008D49DC"/>
    <w:rsid w:val="008D573A"/>
    <w:rsid w:val="008D5D82"/>
    <w:rsid w:val="008D6548"/>
    <w:rsid w:val="008D72B3"/>
    <w:rsid w:val="008D744E"/>
    <w:rsid w:val="008D7563"/>
    <w:rsid w:val="008D7625"/>
    <w:rsid w:val="008E0634"/>
    <w:rsid w:val="008E1687"/>
    <w:rsid w:val="008E220C"/>
    <w:rsid w:val="008E4658"/>
    <w:rsid w:val="008E5049"/>
    <w:rsid w:val="008E510D"/>
    <w:rsid w:val="008E604D"/>
    <w:rsid w:val="008E605E"/>
    <w:rsid w:val="008E6CCC"/>
    <w:rsid w:val="008E7130"/>
    <w:rsid w:val="008E7CE9"/>
    <w:rsid w:val="008F1321"/>
    <w:rsid w:val="008F1C46"/>
    <w:rsid w:val="008F3071"/>
    <w:rsid w:val="008F377E"/>
    <w:rsid w:val="008F437A"/>
    <w:rsid w:val="008F5688"/>
    <w:rsid w:val="008F5D02"/>
    <w:rsid w:val="008F6085"/>
    <w:rsid w:val="00902651"/>
    <w:rsid w:val="00903304"/>
    <w:rsid w:val="00904912"/>
    <w:rsid w:val="00904BC4"/>
    <w:rsid w:val="00905708"/>
    <w:rsid w:val="009100AB"/>
    <w:rsid w:val="0091024E"/>
    <w:rsid w:val="009103EF"/>
    <w:rsid w:val="00910425"/>
    <w:rsid w:val="00910FF7"/>
    <w:rsid w:val="00912526"/>
    <w:rsid w:val="00912C53"/>
    <w:rsid w:val="009136CB"/>
    <w:rsid w:val="00913B12"/>
    <w:rsid w:val="00914379"/>
    <w:rsid w:val="00914DB8"/>
    <w:rsid w:val="00915B71"/>
    <w:rsid w:val="0091654E"/>
    <w:rsid w:val="00920055"/>
    <w:rsid w:val="00921356"/>
    <w:rsid w:val="009216CC"/>
    <w:rsid w:val="009219A2"/>
    <w:rsid w:val="00922F76"/>
    <w:rsid w:val="009243B2"/>
    <w:rsid w:val="00924A2D"/>
    <w:rsid w:val="00924EAC"/>
    <w:rsid w:val="00925ED8"/>
    <w:rsid w:val="00926AF9"/>
    <w:rsid w:val="0093138B"/>
    <w:rsid w:val="00931F30"/>
    <w:rsid w:val="00932640"/>
    <w:rsid w:val="009330A7"/>
    <w:rsid w:val="009336B4"/>
    <w:rsid w:val="00933F0E"/>
    <w:rsid w:val="00934FED"/>
    <w:rsid w:val="00936008"/>
    <w:rsid w:val="00937122"/>
    <w:rsid w:val="00937A4A"/>
    <w:rsid w:val="00941523"/>
    <w:rsid w:val="00941DF8"/>
    <w:rsid w:val="0094215F"/>
    <w:rsid w:val="0094267B"/>
    <w:rsid w:val="009427D0"/>
    <w:rsid w:val="009443F4"/>
    <w:rsid w:val="00944DF7"/>
    <w:rsid w:val="00945745"/>
    <w:rsid w:val="00945757"/>
    <w:rsid w:val="00946B5F"/>
    <w:rsid w:val="00947218"/>
    <w:rsid w:val="009479C7"/>
    <w:rsid w:val="00950380"/>
    <w:rsid w:val="00950770"/>
    <w:rsid w:val="009508D6"/>
    <w:rsid w:val="00950FB1"/>
    <w:rsid w:val="009517E3"/>
    <w:rsid w:val="00951E08"/>
    <w:rsid w:val="009521D9"/>
    <w:rsid w:val="009524C7"/>
    <w:rsid w:val="009525F0"/>
    <w:rsid w:val="0095266C"/>
    <w:rsid w:val="00952CC6"/>
    <w:rsid w:val="00955026"/>
    <w:rsid w:val="00955061"/>
    <w:rsid w:val="0095515A"/>
    <w:rsid w:val="009556E6"/>
    <w:rsid w:val="00955CBE"/>
    <w:rsid w:val="00956B72"/>
    <w:rsid w:val="00957080"/>
    <w:rsid w:val="0095792B"/>
    <w:rsid w:val="0095793A"/>
    <w:rsid w:val="009579F4"/>
    <w:rsid w:val="00960282"/>
    <w:rsid w:val="0096142D"/>
    <w:rsid w:val="009617E7"/>
    <w:rsid w:val="00961B8E"/>
    <w:rsid w:val="009621B4"/>
    <w:rsid w:val="00962243"/>
    <w:rsid w:val="009634FD"/>
    <w:rsid w:val="009649AB"/>
    <w:rsid w:val="00964AB8"/>
    <w:rsid w:val="009653A3"/>
    <w:rsid w:val="00967C59"/>
    <w:rsid w:val="009704D4"/>
    <w:rsid w:val="00970527"/>
    <w:rsid w:val="00970930"/>
    <w:rsid w:val="00970E10"/>
    <w:rsid w:val="00970F98"/>
    <w:rsid w:val="009715B0"/>
    <w:rsid w:val="00971908"/>
    <w:rsid w:val="00971E84"/>
    <w:rsid w:val="00972021"/>
    <w:rsid w:val="00972373"/>
    <w:rsid w:val="00973360"/>
    <w:rsid w:val="00973C09"/>
    <w:rsid w:val="00973F84"/>
    <w:rsid w:val="00974598"/>
    <w:rsid w:val="009748EC"/>
    <w:rsid w:val="00974AA0"/>
    <w:rsid w:val="00974BD0"/>
    <w:rsid w:val="00974BE4"/>
    <w:rsid w:val="00980795"/>
    <w:rsid w:val="0098115D"/>
    <w:rsid w:val="0098122F"/>
    <w:rsid w:val="00981376"/>
    <w:rsid w:val="009821C2"/>
    <w:rsid w:val="00982A6E"/>
    <w:rsid w:val="00982C14"/>
    <w:rsid w:val="00982DE0"/>
    <w:rsid w:val="0098331F"/>
    <w:rsid w:val="009833AC"/>
    <w:rsid w:val="00983F9F"/>
    <w:rsid w:val="0098446E"/>
    <w:rsid w:val="009844A3"/>
    <w:rsid w:val="00984AB8"/>
    <w:rsid w:val="00986E50"/>
    <w:rsid w:val="00987591"/>
    <w:rsid w:val="009906F1"/>
    <w:rsid w:val="009907DA"/>
    <w:rsid w:val="00990E5C"/>
    <w:rsid w:val="00991423"/>
    <w:rsid w:val="00991EC3"/>
    <w:rsid w:val="00993019"/>
    <w:rsid w:val="009933AB"/>
    <w:rsid w:val="00993521"/>
    <w:rsid w:val="00994232"/>
    <w:rsid w:val="00994F03"/>
    <w:rsid w:val="00995180"/>
    <w:rsid w:val="009951DC"/>
    <w:rsid w:val="00995778"/>
    <w:rsid w:val="00995AD7"/>
    <w:rsid w:val="00995FDC"/>
    <w:rsid w:val="009979DB"/>
    <w:rsid w:val="00997D46"/>
    <w:rsid w:val="009A04C9"/>
    <w:rsid w:val="009A0D46"/>
    <w:rsid w:val="009A184B"/>
    <w:rsid w:val="009A19D6"/>
    <w:rsid w:val="009A24E0"/>
    <w:rsid w:val="009A2642"/>
    <w:rsid w:val="009A279D"/>
    <w:rsid w:val="009A3806"/>
    <w:rsid w:val="009A39DC"/>
    <w:rsid w:val="009A4D5D"/>
    <w:rsid w:val="009A7BB4"/>
    <w:rsid w:val="009B06BE"/>
    <w:rsid w:val="009B0E61"/>
    <w:rsid w:val="009B1425"/>
    <w:rsid w:val="009B211B"/>
    <w:rsid w:val="009B2355"/>
    <w:rsid w:val="009B25E0"/>
    <w:rsid w:val="009B2F90"/>
    <w:rsid w:val="009B451E"/>
    <w:rsid w:val="009B4A64"/>
    <w:rsid w:val="009B5A2A"/>
    <w:rsid w:val="009B5FE3"/>
    <w:rsid w:val="009B6F58"/>
    <w:rsid w:val="009B72F3"/>
    <w:rsid w:val="009B77FB"/>
    <w:rsid w:val="009B7C79"/>
    <w:rsid w:val="009B7D79"/>
    <w:rsid w:val="009C149A"/>
    <w:rsid w:val="009C1F10"/>
    <w:rsid w:val="009C22CC"/>
    <w:rsid w:val="009C2461"/>
    <w:rsid w:val="009C334C"/>
    <w:rsid w:val="009C367F"/>
    <w:rsid w:val="009C4806"/>
    <w:rsid w:val="009C5BFB"/>
    <w:rsid w:val="009C5C70"/>
    <w:rsid w:val="009C6349"/>
    <w:rsid w:val="009C646E"/>
    <w:rsid w:val="009C6876"/>
    <w:rsid w:val="009C68E0"/>
    <w:rsid w:val="009C6A5F"/>
    <w:rsid w:val="009C7220"/>
    <w:rsid w:val="009C76E2"/>
    <w:rsid w:val="009C77AF"/>
    <w:rsid w:val="009D042E"/>
    <w:rsid w:val="009D0588"/>
    <w:rsid w:val="009D0EA6"/>
    <w:rsid w:val="009D1E8D"/>
    <w:rsid w:val="009D38B8"/>
    <w:rsid w:val="009D41F0"/>
    <w:rsid w:val="009D4A03"/>
    <w:rsid w:val="009D5034"/>
    <w:rsid w:val="009D7472"/>
    <w:rsid w:val="009D7502"/>
    <w:rsid w:val="009D7BA2"/>
    <w:rsid w:val="009D7C7F"/>
    <w:rsid w:val="009D7EA0"/>
    <w:rsid w:val="009E09D4"/>
    <w:rsid w:val="009E09F8"/>
    <w:rsid w:val="009E0D27"/>
    <w:rsid w:val="009E0EB4"/>
    <w:rsid w:val="009E1256"/>
    <w:rsid w:val="009E1EF8"/>
    <w:rsid w:val="009E333A"/>
    <w:rsid w:val="009E400B"/>
    <w:rsid w:val="009E505B"/>
    <w:rsid w:val="009E514F"/>
    <w:rsid w:val="009E5DEF"/>
    <w:rsid w:val="009E6540"/>
    <w:rsid w:val="009E7643"/>
    <w:rsid w:val="009E77F0"/>
    <w:rsid w:val="009F0E68"/>
    <w:rsid w:val="009F1278"/>
    <w:rsid w:val="009F17E8"/>
    <w:rsid w:val="009F244B"/>
    <w:rsid w:val="009F26C5"/>
    <w:rsid w:val="009F289F"/>
    <w:rsid w:val="009F31C2"/>
    <w:rsid w:val="009F33C7"/>
    <w:rsid w:val="009F4294"/>
    <w:rsid w:val="009F542F"/>
    <w:rsid w:val="009F5F51"/>
    <w:rsid w:val="009F6593"/>
    <w:rsid w:val="00A01667"/>
    <w:rsid w:val="00A01DE5"/>
    <w:rsid w:val="00A04D69"/>
    <w:rsid w:val="00A05BF3"/>
    <w:rsid w:val="00A05FAE"/>
    <w:rsid w:val="00A062A0"/>
    <w:rsid w:val="00A06540"/>
    <w:rsid w:val="00A06C8E"/>
    <w:rsid w:val="00A103A4"/>
    <w:rsid w:val="00A10762"/>
    <w:rsid w:val="00A10FDC"/>
    <w:rsid w:val="00A113F5"/>
    <w:rsid w:val="00A11653"/>
    <w:rsid w:val="00A11F38"/>
    <w:rsid w:val="00A1261C"/>
    <w:rsid w:val="00A136CD"/>
    <w:rsid w:val="00A138FF"/>
    <w:rsid w:val="00A14304"/>
    <w:rsid w:val="00A1783E"/>
    <w:rsid w:val="00A178B9"/>
    <w:rsid w:val="00A17F1C"/>
    <w:rsid w:val="00A20769"/>
    <w:rsid w:val="00A22265"/>
    <w:rsid w:val="00A22701"/>
    <w:rsid w:val="00A22EAB"/>
    <w:rsid w:val="00A22F79"/>
    <w:rsid w:val="00A248F5"/>
    <w:rsid w:val="00A24BB3"/>
    <w:rsid w:val="00A250C0"/>
    <w:rsid w:val="00A2678C"/>
    <w:rsid w:val="00A26F93"/>
    <w:rsid w:val="00A3029A"/>
    <w:rsid w:val="00A3076E"/>
    <w:rsid w:val="00A3096D"/>
    <w:rsid w:val="00A315A1"/>
    <w:rsid w:val="00A322B5"/>
    <w:rsid w:val="00A326BE"/>
    <w:rsid w:val="00A32AA1"/>
    <w:rsid w:val="00A32B1E"/>
    <w:rsid w:val="00A32E34"/>
    <w:rsid w:val="00A34308"/>
    <w:rsid w:val="00A346C6"/>
    <w:rsid w:val="00A34EB1"/>
    <w:rsid w:val="00A35122"/>
    <w:rsid w:val="00A37460"/>
    <w:rsid w:val="00A379D3"/>
    <w:rsid w:val="00A40C0E"/>
    <w:rsid w:val="00A4150B"/>
    <w:rsid w:val="00A430D3"/>
    <w:rsid w:val="00A43237"/>
    <w:rsid w:val="00A43391"/>
    <w:rsid w:val="00A43FE6"/>
    <w:rsid w:val="00A46D64"/>
    <w:rsid w:val="00A47AA0"/>
    <w:rsid w:val="00A504D0"/>
    <w:rsid w:val="00A50530"/>
    <w:rsid w:val="00A50697"/>
    <w:rsid w:val="00A50ED9"/>
    <w:rsid w:val="00A51561"/>
    <w:rsid w:val="00A52EA4"/>
    <w:rsid w:val="00A53457"/>
    <w:rsid w:val="00A53CB4"/>
    <w:rsid w:val="00A54450"/>
    <w:rsid w:val="00A551EA"/>
    <w:rsid w:val="00A5737A"/>
    <w:rsid w:val="00A57931"/>
    <w:rsid w:val="00A60314"/>
    <w:rsid w:val="00A633FB"/>
    <w:rsid w:val="00A63502"/>
    <w:rsid w:val="00A63EE8"/>
    <w:rsid w:val="00A64106"/>
    <w:rsid w:val="00A6463F"/>
    <w:rsid w:val="00A65361"/>
    <w:rsid w:val="00A654A9"/>
    <w:rsid w:val="00A654B7"/>
    <w:rsid w:val="00A65A7B"/>
    <w:rsid w:val="00A65F0D"/>
    <w:rsid w:val="00A65F9C"/>
    <w:rsid w:val="00A66014"/>
    <w:rsid w:val="00A6648D"/>
    <w:rsid w:val="00A66889"/>
    <w:rsid w:val="00A673A6"/>
    <w:rsid w:val="00A675A6"/>
    <w:rsid w:val="00A67F13"/>
    <w:rsid w:val="00A7000B"/>
    <w:rsid w:val="00A70230"/>
    <w:rsid w:val="00A704F1"/>
    <w:rsid w:val="00A715A5"/>
    <w:rsid w:val="00A715B6"/>
    <w:rsid w:val="00A715E2"/>
    <w:rsid w:val="00A716C8"/>
    <w:rsid w:val="00A71BAA"/>
    <w:rsid w:val="00A72859"/>
    <w:rsid w:val="00A72946"/>
    <w:rsid w:val="00A72CA5"/>
    <w:rsid w:val="00A73C49"/>
    <w:rsid w:val="00A73D2A"/>
    <w:rsid w:val="00A74E0F"/>
    <w:rsid w:val="00A7509E"/>
    <w:rsid w:val="00A752A2"/>
    <w:rsid w:val="00A75A15"/>
    <w:rsid w:val="00A76750"/>
    <w:rsid w:val="00A76A73"/>
    <w:rsid w:val="00A7751D"/>
    <w:rsid w:val="00A81DE6"/>
    <w:rsid w:val="00A81DFF"/>
    <w:rsid w:val="00A823F5"/>
    <w:rsid w:val="00A83056"/>
    <w:rsid w:val="00A832AB"/>
    <w:rsid w:val="00A8342F"/>
    <w:rsid w:val="00A837CD"/>
    <w:rsid w:val="00A83D29"/>
    <w:rsid w:val="00A8437A"/>
    <w:rsid w:val="00A84A32"/>
    <w:rsid w:val="00A84F6E"/>
    <w:rsid w:val="00A85299"/>
    <w:rsid w:val="00A8581D"/>
    <w:rsid w:val="00A86729"/>
    <w:rsid w:val="00A86E87"/>
    <w:rsid w:val="00A87A04"/>
    <w:rsid w:val="00A9054D"/>
    <w:rsid w:val="00A90633"/>
    <w:rsid w:val="00A90CF3"/>
    <w:rsid w:val="00A90E22"/>
    <w:rsid w:val="00A913C5"/>
    <w:rsid w:val="00A915BC"/>
    <w:rsid w:val="00A92E74"/>
    <w:rsid w:val="00A932FB"/>
    <w:rsid w:val="00A96426"/>
    <w:rsid w:val="00A97DA5"/>
    <w:rsid w:val="00AA098A"/>
    <w:rsid w:val="00AA0DED"/>
    <w:rsid w:val="00AA101D"/>
    <w:rsid w:val="00AA1531"/>
    <w:rsid w:val="00AA1DDE"/>
    <w:rsid w:val="00AA34E1"/>
    <w:rsid w:val="00AA436F"/>
    <w:rsid w:val="00AA4B63"/>
    <w:rsid w:val="00AA4F91"/>
    <w:rsid w:val="00AA52DB"/>
    <w:rsid w:val="00AA610F"/>
    <w:rsid w:val="00AA63B1"/>
    <w:rsid w:val="00AA6A7D"/>
    <w:rsid w:val="00AA6B5A"/>
    <w:rsid w:val="00AA6DDE"/>
    <w:rsid w:val="00AA7761"/>
    <w:rsid w:val="00AA7FF0"/>
    <w:rsid w:val="00AB0093"/>
    <w:rsid w:val="00AB009B"/>
    <w:rsid w:val="00AB0C15"/>
    <w:rsid w:val="00AB1B1C"/>
    <w:rsid w:val="00AB23E2"/>
    <w:rsid w:val="00AB4747"/>
    <w:rsid w:val="00AB4B98"/>
    <w:rsid w:val="00AB4EB6"/>
    <w:rsid w:val="00AB4FB2"/>
    <w:rsid w:val="00AB5557"/>
    <w:rsid w:val="00AB5BDB"/>
    <w:rsid w:val="00AB5CD0"/>
    <w:rsid w:val="00AB6125"/>
    <w:rsid w:val="00AB61A4"/>
    <w:rsid w:val="00AB669D"/>
    <w:rsid w:val="00AB6C60"/>
    <w:rsid w:val="00AB780C"/>
    <w:rsid w:val="00AB78CB"/>
    <w:rsid w:val="00AB7B63"/>
    <w:rsid w:val="00AC0B10"/>
    <w:rsid w:val="00AC1189"/>
    <w:rsid w:val="00AC1C53"/>
    <w:rsid w:val="00AC1D94"/>
    <w:rsid w:val="00AC20F7"/>
    <w:rsid w:val="00AC2696"/>
    <w:rsid w:val="00AC2A2D"/>
    <w:rsid w:val="00AC2C19"/>
    <w:rsid w:val="00AC370A"/>
    <w:rsid w:val="00AC3719"/>
    <w:rsid w:val="00AC3BAE"/>
    <w:rsid w:val="00AC3D41"/>
    <w:rsid w:val="00AC4B29"/>
    <w:rsid w:val="00AC4B4F"/>
    <w:rsid w:val="00AC508A"/>
    <w:rsid w:val="00AC5176"/>
    <w:rsid w:val="00AC52A1"/>
    <w:rsid w:val="00AC574A"/>
    <w:rsid w:val="00AC5E77"/>
    <w:rsid w:val="00AC6266"/>
    <w:rsid w:val="00AC657E"/>
    <w:rsid w:val="00AC6687"/>
    <w:rsid w:val="00AC700A"/>
    <w:rsid w:val="00AC71BC"/>
    <w:rsid w:val="00AC738C"/>
    <w:rsid w:val="00AC7A03"/>
    <w:rsid w:val="00AD004F"/>
    <w:rsid w:val="00AD0455"/>
    <w:rsid w:val="00AD08D6"/>
    <w:rsid w:val="00AD0A01"/>
    <w:rsid w:val="00AD3A06"/>
    <w:rsid w:val="00AD3D21"/>
    <w:rsid w:val="00AD3E58"/>
    <w:rsid w:val="00AD46F5"/>
    <w:rsid w:val="00AD6A15"/>
    <w:rsid w:val="00AD7284"/>
    <w:rsid w:val="00AD7FB3"/>
    <w:rsid w:val="00AE1DC1"/>
    <w:rsid w:val="00AE2055"/>
    <w:rsid w:val="00AE2471"/>
    <w:rsid w:val="00AE3CD6"/>
    <w:rsid w:val="00AE3D12"/>
    <w:rsid w:val="00AE3E5C"/>
    <w:rsid w:val="00AE41D3"/>
    <w:rsid w:val="00AE4C52"/>
    <w:rsid w:val="00AE5277"/>
    <w:rsid w:val="00AE57B5"/>
    <w:rsid w:val="00AE66E5"/>
    <w:rsid w:val="00AE67B5"/>
    <w:rsid w:val="00AE6C9D"/>
    <w:rsid w:val="00AE7A58"/>
    <w:rsid w:val="00AF0484"/>
    <w:rsid w:val="00AF0D09"/>
    <w:rsid w:val="00AF0F6B"/>
    <w:rsid w:val="00AF1217"/>
    <w:rsid w:val="00AF19B5"/>
    <w:rsid w:val="00AF2493"/>
    <w:rsid w:val="00AF29E7"/>
    <w:rsid w:val="00AF3006"/>
    <w:rsid w:val="00AF3C51"/>
    <w:rsid w:val="00AF41BE"/>
    <w:rsid w:val="00AF4BDA"/>
    <w:rsid w:val="00AF4D75"/>
    <w:rsid w:val="00AF4DCA"/>
    <w:rsid w:val="00AF508D"/>
    <w:rsid w:val="00AF5588"/>
    <w:rsid w:val="00AF66D0"/>
    <w:rsid w:val="00AF6BB7"/>
    <w:rsid w:val="00AF71CC"/>
    <w:rsid w:val="00B00125"/>
    <w:rsid w:val="00B007EA"/>
    <w:rsid w:val="00B00D21"/>
    <w:rsid w:val="00B01ABC"/>
    <w:rsid w:val="00B0240B"/>
    <w:rsid w:val="00B02D22"/>
    <w:rsid w:val="00B0302D"/>
    <w:rsid w:val="00B04216"/>
    <w:rsid w:val="00B04279"/>
    <w:rsid w:val="00B04D22"/>
    <w:rsid w:val="00B050A8"/>
    <w:rsid w:val="00B0581F"/>
    <w:rsid w:val="00B062C7"/>
    <w:rsid w:val="00B06E88"/>
    <w:rsid w:val="00B07C68"/>
    <w:rsid w:val="00B118BD"/>
    <w:rsid w:val="00B11DD1"/>
    <w:rsid w:val="00B11F86"/>
    <w:rsid w:val="00B1232E"/>
    <w:rsid w:val="00B13516"/>
    <w:rsid w:val="00B13DDA"/>
    <w:rsid w:val="00B13FD4"/>
    <w:rsid w:val="00B141B5"/>
    <w:rsid w:val="00B14867"/>
    <w:rsid w:val="00B14CDE"/>
    <w:rsid w:val="00B168A3"/>
    <w:rsid w:val="00B16B54"/>
    <w:rsid w:val="00B16FBD"/>
    <w:rsid w:val="00B17419"/>
    <w:rsid w:val="00B17789"/>
    <w:rsid w:val="00B200EB"/>
    <w:rsid w:val="00B211D7"/>
    <w:rsid w:val="00B22D1F"/>
    <w:rsid w:val="00B22D41"/>
    <w:rsid w:val="00B233B5"/>
    <w:rsid w:val="00B23612"/>
    <w:rsid w:val="00B23F01"/>
    <w:rsid w:val="00B24128"/>
    <w:rsid w:val="00B24967"/>
    <w:rsid w:val="00B24AFD"/>
    <w:rsid w:val="00B25116"/>
    <w:rsid w:val="00B2580E"/>
    <w:rsid w:val="00B25892"/>
    <w:rsid w:val="00B25995"/>
    <w:rsid w:val="00B25AA7"/>
    <w:rsid w:val="00B25B34"/>
    <w:rsid w:val="00B26257"/>
    <w:rsid w:val="00B26ED7"/>
    <w:rsid w:val="00B2745C"/>
    <w:rsid w:val="00B274C8"/>
    <w:rsid w:val="00B27880"/>
    <w:rsid w:val="00B279F7"/>
    <w:rsid w:val="00B27AC6"/>
    <w:rsid w:val="00B27D64"/>
    <w:rsid w:val="00B301A0"/>
    <w:rsid w:val="00B31B3E"/>
    <w:rsid w:val="00B31BB8"/>
    <w:rsid w:val="00B31BDC"/>
    <w:rsid w:val="00B31BE2"/>
    <w:rsid w:val="00B31C3A"/>
    <w:rsid w:val="00B321EA"/>
    <w:rsid w:val="00B3299C"/>
    <w:rsid w:val="00B32C61"/>
    <w:rsid w:val="00B3331A"/>
    <w:rsid w:val="00B338A7"/>
    <w:rsid w:val="00B33DA9"/>
    <w:rsid w:val="00B346B7"/>
    <w:rsid w:val="00B34C1A"/>
    <w:rsid w:val="00B34FFE"/>
    <w:rsid w:val="00B35269"/>
    <w:rsid w:val="00B35520"/>
    <w:rsid w:val="00B36A76"/>
    <w:rsid w:val="00B36C0A"/>
    <w:rsid w:val="00B40466"/>
    <w:rsid w:val="00B409E5"/>
    <w:rsid w:val="00B423BA"/>
    <w:rsid w:val="00B43378"/>
    <w:rsid w:val="00B44978"/>
    <w:rsid w:val="00B46339"/>
    <w:rsid w:val="00B475BA"/>
    <w:rsid w:val="00B50D98"/>
    <w:rsid w:val="00B51463"/>
    <w:rsid w:val="00B52988"/>
    <w:rsid w:val="00B5374D"/>
    <w:rsid w:val="00B543BE"/>
    <w:rsid w:val="00B5521D"/>
    <w:rsid w:val="00B552DC"/>
    <w:rsid w:val="00B55C13"/>
    <w:rsid w:val="00B56C9A"/>
    <w:rsid w:val="00B5787A"/>
    <w:rsid w:val="00B57D97"/>
    <w:rsid w:val="00B615BB"/>
    <w:rsid w:val="00B61E80"/>
    <w:rsid w:val="00B644B9"/>
    <w:rsid w:val="00B64B18"/>
    <w:rsid w:val="00B64BF1"/>
    <w:rsid w:val="00B65CBC"/>
    <w:rsid w:val="00B666B4"/>
    <w:rsid w:val="00B6710D"/>
    <w:rsid w:val="00B7060B"/>
    <w:rsid w:val="00B707EF"/>
    <w:rsid w:val="00B70989"/>
    <w:rsid w:val="00B70EDE"/>
    <w:rsid w:val="00B712FE"/>
    <w:rsid w:val="00B732CD"/>
    <w:rsid w:val="00B7381B"/>
    <w:rsid w:val="00B73A06"/>
    <w:rsid w:val="00B74D15"/>
    <w:rsid w:val="00B74D4A"/>
    <w:rsid w:val="00B75066"/>
    <w:rsid w:val="00B75872"/>
    <w:rsid w:val="00B76AA1"/>
    <w:rsid w:val="00B76F2C"/>
    <w:rsid w:val="00B800F9"/>
    <w:rsid w:val="00B80D3E"/>
    <w:rsid w:val="00B80F0C"/>
    <w:rsid w:val="00B811D2"/>
    <w:rsid w:val="00B812D9"/>
    <w:rsid w:val="00B81608"/>
    <w:rsid w:val="00B81C80"/>
    <w:rsid w:val="00B8305C"/>
    <w:rsid w:val="00B83083"/>
    <w:rsid w:val="00B834EA"/>
    <w:rsid w:val="00B84387"/>
    <w:rsid w:val="00B84829"/>
    <w:rsid w:val="00B8520E"/>
    <w:rsid w:val="00B853A8"/>
    <w:rsid w:val="00B8576B"/>
    <w:rsid w:val="00B86868"/>
    <w:rsid w:val="00B871BC"/>
    <w:rsid w:val="00B87555"/>
    <w:rsid w:val="00B87F42"/>
    <w:rsid w:val="00B90076"/>
    <w:rsid w:val="00B900EB"/>
    <w:rsid w:val="00B9066E"/>
    <w:rsid w:val="00B90B0B"/>
    <w:rsid w:val="00B920E9"/>
    <w:rsid w:val="00B922B8"/>
    <w:rsid w:val="00B92F64"/>
    <w:rsid w:val="00B942AC"/>
    <w:rsid w:val="00B9444D"/>
    <w:rsid w:val="00B9470B"/>
    <w:rsid w:val="00B9539F"/>
    <w:rsid w:val="00B957B9"/>
    <w:rsid w:val="00B96027"/>
    <w:rsid w:val="00B969C7"/>
    <w:rsid w:val="00B96CFF"/>
    <w:rsid w:val="00B9718E"/>
    <w:rsid w:val="00B9791B"/>
    <w:rsid w:val="00B97959"/>
    <w:rsid w:val="00B97C58"/>
    <w:rsid w:val="00B97E6D"/>
    <w:rsid w:val="00BA0EC0"/>
    <w:rsid w:val="00BA1059"/>
    <w:rsid w:val="00BA23DA"/>
    <w:rsid w:val="00BA258B"/>
    <w:rsid w:val="00BA3C9E"/>
    <w:rsid w:val="00BA3E15"/>
    <w:rsid w:val="00BA526D"/>
    <w:rsid w:val="00BA5596"/>
    <w:rsid w:val="00BA6212"/>
    <w:rsid w:val="00BA64B5"/>
    <w:rsid w:val="00BA70E9"/>
    <w:rsid w:val="00BA7A36"/>
    <w:rsid w:val="00BA7B58"/>
    <w:rsid w:val="00BA7C15"/>
    <w:rsid w:val="00BB0948"/>
    <w:rsid w:val="00BB09BF"/>
    <w:rsid w:val="00BB0F2E"/>
    <w:rsid w:val="00BB128A"/>
    <w:rsid w:val="00BB1534"/>
    <w:rsid w:val="00BB253F"/>
    <w:rsid w:val="00BB25BD"/>
    <w:rsid w:val="00BB3EB9"/>
    <w:rsid w:val="00BB7B51"/>
    <w:rsid w:val="00BB7C79"/>
    <w:rsid w:val="00BC0555"/>
    <w:rsid w:val="00BC19E2"/>
    <w:rsid w:val="00BC1A67"/>
    <w:rsid w:val="00BC2CFF"/>
    <w:rsid w:val="00BC3B80"/>
    <w:rsid w:val="00BC52BC"/>
    <w:rsid w:val="00BC59C9"/>
    <w:rsid w:val="00BC669F"/>
    <w:rsid w:val="00BC6936"/>
    <w:rsid w:val="00BC69F3"/>
    <w:rsid w:val="00BC6EBB"/>
    <w:rsid w:val="00BC71B3"/>
    <w:rsid w:val="00BC76D5"/>
    <w:rsid w:val="00BC7CB8"/>
    <w:rsid w:val="00BD04A8"/>
    <w:rsid w:val="00BD04A9"/>
    <w:rsid w:val="00BD0845"/>
    <w:rsid w:val="00BD0D22"/>
    <w:rsid w:val="00BD12A8"/>
    <w:rsid w:val="00BD15C1"/>
    <w:rsid w:val="00BD19E6"/>
    <w:rsid w:val="00BD276B"/>
    <w:rsid w:val="00BD2B46"/>
    <w:rsid w:val="00BD3F86"/>
    <w:rsid w:val="00BD4576"/>
    <w:rsid w:val="00BD541C"/>
    <w:rsid w:val="00BD63E9"/>
    <w:rsid w:val="00BD76F8"/>
    <w:rsid w:val="00BD77F9"/>
    <w:rsid w:val="00BE0376"/>
    <w:rsid w:val="00BE0491"/>
    <w:rsid w:val="00BE160F"/>
    <w:rsid w:val="00BE1E7E"/>
    <w:rsid w:val="00BE249B"/>
    <w:rsid w:val="00BE2C3E"/>
    <w:rsid w:val="00BE33B1"/>
    <w:rsid w:val="00BE366C"/>
    <w:rsid w:val="00BE519D"/>
    <w:rsid w:val="00BE569C"/>
    <w:rsid w:val="00BE5827"/>
    <w:rsid w:val="00BE587A"/>
    <w:rsid w:val="00BE587F"/>
    <w:rsid w:val="00BE7222"/>
    <w:rsid w:val="00BF1E33"/>
    <w:rsid w:val="00BF2ECD"/>
    <w:rsid w:val="00BF3007"/>
    <w:rsid w:val="00BF44F0"/>
    <w:rsid w:val="00BF52B4"/>
    <w:rsid w:val="00BF55BA"/>
    <w:rsid w:val="00BF566F"/>
    <w:rsid w:val="00BF61F6"/>
    <w:rsid w:val="00BF76B3"/>
    <w:rsid w:val="00BF7DEA"/>
    <w:rsid w:val="00C0103D"/>
    <w:rsid w:val="00C011AE"/>
    <w:rsid w:val="00C014CE"/>
    <w:rsid w:val="00C0153D"/>
    <w:rsid w:val="00C02090"/>
    <w:rsid w:val="00C02389"/>
    <w:rsid w:val="00C07B74"/>
    <w:rsid w:val="00C07EDD"/>
    <w:rsid w:val="00C07FE4"/>
    <w:rsid w:val="00C109EF"/>
    <w:rsid w:val="00C118E5"/>
    <w:rsid w:val="00C12346"/>
    <w:rsid w:val="00C13485"/>
    <w:rsid w:val="00C13813"/>
    <w:rsid w:val="00C13CF3"/>
    <w:rsid w:val="00C14139"/>
    <w:rsid w:val="00C161E7"/>
    <w:rsid w:val="00C16816"/>
    <w:rsid w:val="00C16AEF"/>
    <w:rsid w:val="00C17972"/>
    <w:rsid w:val="00C17CA8"/>
    <w:rsid w:val="00C20403"/>
    <w:rsid w:val="00C208BE"/>
    <w:rsid w:val="00C214E3"/>
    <w:rsid w:val="00C21759"/>
    <w:rsid w:val="00C21BB7"/>
    <w:rsid w:val="00C21D0F"/>
    <w:rsid w:val="00C24967"/>
    <w:rsid w:val="00C25302"/>
    <w:rsid w:val="00C25ADE"/>
    <w:rsid w:val="00C2682A"/>
    <w:rsid w:val="00C2699A"/>
    <w:rsid w:val="00C27327"/>
    <w:rsid w:val="00C274A1"/>
    <w:rsid w:val="00C301FC"/>
    <w:rsid w:val="00C30A72"/>
    <w:rsid w:val="00C31B92"/>
    <w:rsid w:val="00C32981"/>
    <w:rsid w:val="00C329B6"/>
    <w:rsid w:val="00C32D2B"/>
    <w:rsid w:val="00C32EF5"/>
    <w:rsid w:val="00C34203"/>
    <w:rsid w:val="00C34A3E"/>
    <w:rsid w:val="00C35125"/>
    <w:rsid w:val="00C35978"/>
    <w:rsid w:val="00C35B05"/>
    <w:rsid w:val="00C35C5C"/>
    <w:rsid w:val="00C36181"/>
    <w:rsid w:val="00C371D8"/>
    <w:rsid w:val="00C40DA0"/>
    <w:rsid w:val="00C4163B"/>
    <w:rsid w:val="00C42D33"/>
    <w:rsid w:val="00C42E83"/>
    <w:rsid w:val="00C432DA"/>
    <w:rsid w:val="00C43491"/>
    <w:rsid w:val="00C44ECD"/>
    <w:rsid w:val="00C456FB"/>
    <w:rsid w:val="00C458C8"/>
    <w:rsid w:val="00C459AA"/>
    <w:rsid w:val="00C45CF8"/>
    <w:rsid w:val="00C46390"/>
    <w:rsid w:val="00C46D40"/>
    <w:rsid w:val="00C46EC3"/>
    <w:rsid w:val="00C46FB6"/>
    <w:rsid w:val="00C47A77"/>
    <w:rsid w:val="00C47BFC"/>
    <w:rsid w:val="00C47DD0"/>
    <w:rsid w:val="00C5058C"/>
    <w:rsid w:val="00C51C98"/>
    <w:rsid w:val="00C520ED"/>
    <w:rsid w:val="00C52ED5"/>
    <w:rsid w:val="00C53D69"/>
    <w:rsid w:val="00C54592"/>
    <w:rsid w:val="00C55DBC"/>
    <w:rsid w:val="00C56104"/>
    <w:rsid w:val="00C56DC7"/>
    <w:rsid w:val="00C576B8"/>
    <w:rsid w:val="00C60579"/>
    <w:rsid w:val="00C60C12"/>
    <w:rsid w:val="00C6136F"/>
    <w:rsid w:val="00C618CF"/>
    <w:rsid w:val="00C61C57"/>
    <w:rsid w:val="00C629B8"/>
    <w:rsid w:val="00C6354C"/>
    <w:rsid w:val="00C63749"/>
    <w:rsid w:val="00C63CE8"/>
    <w:rsid w:val="00C645EC"/>
    <w:rsid w:val="00C65D3B"/>
    <w:rsid w:val="00C66C32"/>
    <w:rsid w:val="00C675B0"/>
    <w:rsid w:val="00C708B1"/>
    <w:rsid w:val="00C70956"/>
    <w:rsid w:val="00C71288"/>
    <w:rsid w:val="00C7153D"/>
    <w:rsid w:val="00C716AF"/>
    <w:rsid w:val="00C7199A"/>
    <w:rsid w:val="00C72100"/>
    <w:rsid w:val="00C72253"/>
    <w:rsid w:val="00C723AB"/>
    <w:rsid w:val="00C72C1E"/>
    <w:rsid w:val="00C72DCA"/>
    <w:rsid w:val="00C72F71"/>
    <w:rsid w:val="00C73475"/>
    <w:rsid w:val="00C756FE"/>
    <w:rsid w:val="00C765D6"/>
    <w:rsid w:val="00C769DB"/>
    <w:rsid w:val="00C76A5F"/>
    <w:rsid w:val="00C80A33"/>
    <w:rsid w:val="00C80B55"/>
    <w:rsid w:val="00C81D9F"/>
    <w:rsid w:val="00C8270A"/>
    <w:rsid w:val="00C82950"/>
    <w:rsid w:val="00C8371E"/>
    <w:rsid w:val="00C83E3A"/>
    <w:rsid w:val="00C84087"/>
    <w:rsid w:val="00C8532B"/>
    <w:rsid w:val="00C856DF"/>
    <w:rsid w:val="00C85957"/>
    <w:rsid w:val="00C85BC3"/>
    <w:rsid w:val="00C85C9E"/>
    <w:rsid w:val="00C85E6A"/>
    <w:rsid w:val="00C9076C"/>
    <w:rsid w:val="00C90F2F"/>
    <w:rsid w:val="00C9118A"/>
    <w:rsid w:val="00C9308A"/>
    <w:rsid w:val="00C93E7A"/>
    <w:rsid w:val="00C93F45"/>
    <w:rsid w:val="00C9423B"/>
    <w:rsid w:val="00C96491"/>
    <w:rsid w:val="00C96C20"/>
    <w:rsid w:val="00C96D0B"/>
    <w:rsid w:val="00C97007"/>
    <w:rsid w:val="00C97104"/>
    <w:rsid w:val="00C9753F"/>
    <w:rsid w:val="00C97564"/>
    <w:rsid w:val="00C97738"/>
    <w:rsid w:val="00C97772"/>
    <w:rsid w:val="00CA0026"/>
    <w:rsid w:val="00CA0F6A"/>
    <w:rsid w:val="00CA10DD"/>
    <w:rsid w:val="00CA1391"/>
    <w:rsid w:val="00CA250C"/>
    <w:rsid w:val="00CA2884"/>
    <w:rsid w:val="00CA363B"/>
    <w:rsid w:val="00CA4B0A"/>
    <w:rsid w:val="00CA5077"/>
    <w:rsid w:val="00CA50EC"/>
    <w:rsid w:val="00CA615B"/>
    <w:rsid w:val="00CA6DA3"/>
    <w:rsid w:val="00CA6E1B"/>
    <w:rsid w:val="00CA7141"/>
    <w:rsid w:val="00CA71F7"/>
    <w:rsid w:val="00CB222B"/>
    <w:rsid w:val="00CB25AD"/>
    <w:rsid w:val="00CB28E2"/>
    <w:rsid w:val="00CB2DF1"/>
    <w:rsid w:val="00CB3542"/>
    <w:rsid w:val="00CB3A45"/>
    <w:rsid w:val="00CB42E7"/>
    <w:rsid w:val="00CB48F7"/>
    <w:rsid w:val="00CB646B"/>
    <w:rsid w:val="00CC0E40"/>
    <w:rsid w:val="00CC1920"/>
    <w:rsid w:val="00CC1E5F"/>
    <w:rsid w:val="00CC394B"/>
    <w:rsid w:val="00CC40DB"/>
    <w:rsid w:val="00CC4D06"/>
    <w:rsid w:val="00CC69E2"/>
    <w:rsid w:val="00CC78EA"/>
    <w:rsid w:val="00CC7B8A"/>
    <w:rsid w:val="00CC7F11"/>
    <w:rsid w:val="00CD0117"/>
    <w:rsid w:val="00CD0AF6"/>
    <w:rsid w:val="00CD0EC7"/>
    <w:rsid w:val="00CD21C6"/>
    <w:rsid w:val="00CD2C32"/>
    <w:rsid w:val="00CD2F2F"/>
    <w:rsid w:val="00CD363C"/>
    <w:rsid w:val="00CD37C0"/>
    <w:rsid w:val="00CD3841"/>
    <w:rsid w:val="00CD4268"/>
    <w:rsid w:val="00CD5118"/>
    <w:rsid w:val="00CD561E"/>
    <w:rsid w:val="00CD576B"/>
    <w:rsid w:val="00CD6244"/>
    <w:rsid w:val="00CD6574"/>
    <w:rsid w:val="00CD68E0"/>
    <w:rsid w:val="00CD7FEF"/>
    <w:rsid w:val="00CE008F"/>
    <w:rsid w:val="00CE2382"/>
    <w:rsid w:val="00CE3FC6"/>
    <w:rsid w:val="00CE4361"/>
    <w:rsid w:val="00CE461E"/>
    <w:rsid w:val="00CE557B"/>
    <w:rsid w:val="00CE6FE3"/>
    <w:rsid w:val="00CE7B50"/>
    <w:rsid w:val="00CE7FB9"/>
    <w:rsid w:val="00CF02FF"/>
    <w:rsid w:val="00CF064F"/>
    <w:rsid w:val="00CF0ACC"/>
    <w:rsid w:val="00CF2583"/>
    <w:rsid w:val="00CF26FB"/>
    <w:rsid w:val="00CF2EEA"/>
    <w:rsid w:val="00CF5C77"/>
    <w:rsid w:val="00CF6399"/>
    <w:rsid w:val="00CF68FB"/>
    <w:rsid w:val="00CF6D89"/>
    <w:rsid w:val="00CF7B00"/>
    <w:rsid w:val="00CF7B1D"/>
    <w:rsid w:val="00CF7E05"/>
    <w:rsid w:val="00D00071"/>
    <w:rsid w:val="00D00318"/>
    <w:rsid w:val="00D00752"/>
    <w:rsid w:val="00D00BC5"/>
    <w:rsid w:val="00D013EC"/>
    <w:rsid w:val="00D019F2"/>
    <w:rsid w:val="00D02421"/>
    <w:rsid w:val="00D026CC"/>
    <w:rsid w:val="00D02B03"/>
    <w:rsid w:val="00D02D44"/>
    <w:rsid w:val="00D02E7C"/>
    <w:rsid w:val="00D03CF1"/>
    <w:rsid w:val="00D0568B"/>
    <w:rsid w:val="00D0740E"/>
    <w:rsid w:val="00D10B38"/>
    <w:rsid w:val="00D12D0A"/>
    <w:rsid w:val="00D131A2"/>
    <w:rsid w:val="00D13CBC"/>
    <w:rsid w:val="00D15818"/>
    <w:rsid w:val="00D15850"/>
    <w:rsid w:val="00D16DF7"/>
    <w:rsid w:val="00D17AD9"/>
    <w:rsid w:val="00D17B5A"/>
    <w:rsid w:val="00D20BFB"/>
    <w:rsid w:val="00D210DA"/>
    <w:rsid w:val="00D22021"/>
    <w:rsid w:val="00D2331C"/>
    <w:rsid w:val="00D233F2"/>
    <w:rsid w:val="00D2399C"/>
    <w:rsid w:val="00D245F6"/>
    <w:rsid w:val="00D251AC"/>
    <w:rsid w:val="00D25921"/>
    <w:rsid w:val="00D2616E"/>
    <w:rsid w:val="00D2627F"/>
    <w:rsid w:val="00D26691"/>
    <w:rsid w:val="00D26E3E"/>
    <w:rsid w:val="00D274E3"/>
    <w:rsid w:val="00D275FA"/>
    <w:rsid w:val="00D306B3"/>
    <w:rsid w:val="00D314F6"/>
    <w:rsid w:val="00D32194"/>
    <w:rsid w:val="00D327D1"/>
    <w:rsid w:val="00D32CB7"/>
    <w:rsid w:val="00D330D0"/>
    <w:rsid w:val="00D33316"/>
    <w:rsid w:val="00D3351E"/>
    <w:rsid w:val="00D350CD"/>
    <w:rsid w:val="00D354ED"/>
    <w:rsid w:val="00D35C34"/>
    <w:rsid w:val="00D35E88"/>
    <w:rsid w:val="00D35EED"/>
    <w:rsid w:val="00D3705C"/>
    <w:rsid w:val="00D3735E"/>
    <w:rsid w:val="00D3760C"/>
    <w:rsid w:val="00D37D7D"/>
    <w:rsid w:val="00D40902"/>
    <w:rsid w:val="00D40E7C"/>
    <w:rsid w:val="00D41507"/>
    <w:rsid w:val="00D42173"/>
    <w:rsid w:val="00D435DF"/>
    <w:rsid w:val="00D44ACC"/>
    <w:rsid w:val="00D46D89"/>
    <w:rsid w:val="00D500A1"/>
    <w:rsid w:val="00D5054E"/>
    <w:rsid w:val="00D51B87"/>
    <w:rsid w:val="00D51D2C"/>
    <w:rsid w:val="00D52B13"/>
    <w:rsid w:val="00D5317C"/>
    <w:rsid w:val="00D54A7A"/>
    <w:rsid w:val="00D54F1C"/>
    <w:rsid w:val="00D56269"/>
    <w:rsid w:val="00D562E1"/>
    <w:rsid w:val="00D563BF"/>
    <w:rsid w:val="00D56F68"/>
    <w:rsid w:val="00D57C5D"/>
    <w:rsid w:val="00D60650"/>
    <w:rsid w:val="00D61201"/>
    <w:rsid w:val="00D612CA"/>
    <w:rsid w:val="00D61E65"/>
    <w:rsid w:val="00D61EBA"/>
    <w:rsid w:val="00D6307C"/>
    <w:rsid w:val="00D6338D"/>
    <w:rsid w:val="00D63DB5"/>
    <w:rsid w:val="00D64A2B"/>
    <w:rsid w:val="00D65B86"/>
    <w:rsid w:val="00D66A34"/>
    <w:rsid w:val="00D66FA1"/>
    <w:rsid w:val="00D676FB"/>
    <w:rsid w:val="00D6772E"/>
    <w:rsid w:val="00D6788F"/>
    <w:rsid w:val="00D6799D"/>
    <w:rsid w:val="00D70C14"/>
    <w:rsid w:val="00D718A0"/>
    <w:rsid w:val="00D71E89"/>
    <w:rsid w:val="00D72853"/>
    <w:rsid w:val="00D747D6"/>
    <w:rsid w:val="00D766D4"/>
    <w:rsid w:val="00D778F1"/>
    <w:rsid w:val="00D77A1D"/>
    <w:rsid w:val="00D80504"/>
    <w:rsid w:val="00D82308"/>
    <w:rsid w:val="00D827D7"/>
    <w:rsid w:val="00D82DE5"/>
    <w:rsid w:val="00D830AE"/>
    <w:rsid w:val="00D83189"/>
    <w:rsid w:val="00D83CC2"/>
    <w:rsid w:val="00D844DC"/>
    <w:rsid w:val="00D85380"/>
    <w:rsid w:val="00D854AE"/>
    <w:rsid w:val="00D85667"/>
    <w:rsid w:val="00D85A3D"/>
    <w:rsid w:val="00D85F4F"/>
    <w:rsid w:val="00D866F3"/>
    <w:rsid w:val="00D87335"/>
    <w:rsid w:val="00D903A8"/>
    <w:rsid w:val="00D909B8"/>
    <w:rsid w:val="00D91594"/>
    <w:rsid w:val="00D917DC"/>
    <w:rsid w:val="00D923E9"/>
    <w:rsid w:val="00D93136"/>
    <w:rsid w:val="00D93904"/>
    <w:rsid w:val="00D93BA1"/>
    <w:rsid w:val="00D96233"/>
    <w:rsid w:val="00D96CA1"/>
    <w:rsid w:val="00D96D0A"/>
    <w:rsid w:val="00D96E34"/>
    <w:rsid w:val="00D972C6"/>
    <w:rsid w:val="00DA00E8"/>
    <w:rsid w:val="00DA0CF1"/>
    <w:rsid w:val="00DA0F4B"/>
    <w:rsid w:val="00DA1255"/>
    <w:rsid w:val="00DA2F3E"/>
    <w:rsid w:val="00DA37F0"/>
    <w:rsid w:val="00DA3FCE"/>
    <w:rsid w:val="00DA4BBB"/>
    <w:rsid w:val="00DA4C72"/>
    <w:rsid w:val="00DA6701"/>
    <w:rsid w:val="00DA72C5"/>
    <w:rsid w:val="00DA7C16"/>
    <w:rsid w:val="00DA7F2C"/>
    <w:rsid w:val="00DB3138"/>
    <w:rsid w:val="00DB4087"/>
    <w:rsid w:val="00DB5308"/>
    <w:rsid w:val="00DB66C5"/>
    <w:rsid w:val="00DB673F"/>
    <w:rsid w:val="00DB6C2B"/>
    <w:rsid w:val="00DB74CC"/>
    <w:rsid w:val="00DB7667"/>
    <w:rsid w:val="00DC03C7"/>
    <w:rsid w:val="00DC0830"/>
    <w:rsid w:val="00DC1EB0"/>
    <w:rsid w:val="00DC215A"/>
    <w:rsid w:val="00DC2320"/>
    <w:rsid w:val="00DC640C"/>
    <w:rsid w:val="00DC69D5"/>
    <w:rsid w:val="00DC6C51"/>
    <w:rsid w:val="00DC6D14"/>
    <w:rsid w:val="00DC733C"/>
    <w:rsid w:val="00DC769F"/>
    <w:rsid w:val="00DD05CB"/>
    <w:rsid w:val="00DD0D92"/>
    <w:rsid w:val="00DD13CD"/>
    <w:rsid w:val="00DD1D45"/>
    <w:rsid w:val="00DD2099"/>
    <w:rsid w:val="00DD2CF4"/>
    <w:rsid w:val="00DD31DC"/>
    <w:rsid w:val="00DD3887"/>
    <w:rsid w:val="00DD3E13"/>
    <w:rsid w:val="00DD4A2F"/>
    <w:rsid w:val="00DD4A65"/>
    <w:rsid w:val="00DD5A4C"/>
    <w:rsid w:val="00DD5F8F"/>
    <w:rsid w:val="00DD641C"/>
    <w:rsid w:val="00DD6457"/>
    <w:rsid w:val="00DD672D"/>
    <w:rsid w:val="00DD7888"/>
    <w:rsid w:val="00DD79EE"/>
    <w:rsid w:val="00DD7CB6"/>
    <w:rsid w:val="00DE0A9A"/>
    <w:rsid w:val="00DE0AE8"/>
    <w:rsid w:val="00DE0C0F"/>
    <w:rsid w:val="00DE0D8F"/>
    <w:rsid w:val="00DE17E2"/>
    <w:rsid w:val="00DE285E"/>
    <w:rsid w:val="00DE2A85"/>
    <w:rsid w:val="00DE2EA4"/>
    <w:rsid w:val="00DE3662"/>
    <w:rsid w:val="00DE3686"/>
    <w:rsid w:val="00DE3ADA"/>
    <w:rsid w:val="00DE488F"/>
    <w:rsid w:val="00DE48FF"/>
    <w:rsid w:val="00DE5402"/>
    <w:rsid w:val="00DE56B0"/>
    <w:rsid w:val="00DE6067"/>
    <w:rsid w:val="00DE6F07"/>
    <w:rsid w:val="00DE7047"/>
    <w:rsid w:val="00DE7BF9"/>
    <w:rsid w:val="00DF0B33"/>
    <w:rsid w:val="00DF1135"/>
    <w:rsid w:val="00DF1E83"/>
    <w:rsid w:val="00DF1FA6"/>
    <w:rsid w:val="00DF2583"/>
    <w:rsid w:val="00DF25A6"/>
    <w:rsid w:val="00DF2A0E"/>
    <w:rsid w:val="00DF2B24"/>
    <w:rsid w:val="00DF2FB4"/>
    <w:rsid w:val="00DF32D9"/>
    <w:rsid w:val="00DF372D"/>
    <w:rsid w:val="00DF41F3"/>
    <w:rsid w:val="00DF42C5"/>
    <w:rsid w:val="00DF444B"/>
    <w:rsid w:val="00DF4C44"/>
    <w:rsid w:val="00DF52C3"/>
    <w:rsid w:val="00DF581A"/>
    <w:rsid w:val="00DF586A"/>
    <w:rsid w:val="00DF5C03"/>
    <w:rsid w:val="00DF7699"/>
    <w:rsid w:val="00DF7D0F"/>
    <w:rsid w:val="00E00103"/>
    <w:rsid w:val="00E00C09"/>
    <w:rsid w:val="00E01376"/>
    <w:rsid w:val="00E023E9"/>
    <w:rsid w:val="00E027FE"/>
    <w:rsid w:val="00E03BA2"/>
    <w:rsid w:val="00E03ED4"/>
    <w:rsid w:val="00E03FAF"/>
    <w:rsid w:val="00E07D2D"/>
    <w:rsid w:val="00E106E6"/>
    <w:rsid w:val="00E109E4"/>
    <w:rsid w:val="00E11337"/>
    <w:rsid w:val="00E11AED"/>
    <w:rsid w:val="00E11E67"/>
    <w:rsid w:val="00E1313A"/>
    <w:rsid w:val="00E13C16"/>
    <w:rsid w:val="00E13ED9"/>
    <w:rsid w:val="00E14252"/>
    <w:rsid w:val="00E1475C"/>
    <w:rsid w:val="00E14774"/>
    <w:rsid w:val="00E15E57"/>
    <w:rsid w:val="00E16221"/>
    <w:rsid w:val="00E162BE"/>
    <w:rsid w:val="00E16B71"/>
    <w:rsid w:val="00E173D3"/>
    <w:rsid w:val="00E17964"/>
    <w:rsid w:val="00E17D0F"/>
    <w:rsid w:val="00E17D42"/>
    <w:rsid w:val="00E205CA"/>
    <w:rsid w:val="00E2063E"/>
    <w:rsid w:val="00E2092B"/>
    <w:rsid w:val="00E2146F"/>
    <w:rsid w:val="00E22FD8"/>
    <w:rsid w:val="00E230DB"/>
    <w:rsid w:val="00E2371F"/>
    <w:rsid w:val="00E245C3"/>
    <w:rsid w:val="00E251E0"/>
    <w:rsid w:val="00E25AD1"/>
    <w:rsid w:val="00E26AC8"/>
    <w:rsid w:val="00E26CE0"/>
    <w:rsid w:val="00E26DA3"/>
    <w:rsid w:val="00E2789A"/>
    <w:rsid w:val="00E27931"/>
    <w:rsid w:val="00E27DAE"/>
    <w:rsid w:val="00E303F5"/>
    <w:rsid w:val="00E306F2"/>
    <w:rsid w:val="00E308D7"/>
    <w:rsid w:val="00E3148F"/>
    <w:rsid w:val="00E328E0"/>
    <w:rsid w:val="00E32C6C"/>
    <w:rsid w:val="00E3313B"/>
    <w:rsid w:val="00E335D1"/>
    <w:rsid w:val="00E36C8D"/>
    <w:rsid w:val="00E371A3"/>
    <w:rsid w:val="00E3726C"/>
    <w:rsid w:val="00E37674"/>
    <w:rsid w:val="00E37F41"/>
    <w:rsid w:val="00E402E8"/>
    <w:rsid w:val="00E40539"/>
    <w:rsid w:val="00E40594"/>
    <w:rsid w:val="00E409D8"/>
    <w:rsid w:val="00E40A5A"/>
    <w:rsid w:val="00E41087"/>
    <w:rsid w:val="00E41EB5"/>
    <w:rsid w:val="00E42B26"/>
    <w:rsid w:val="00E43205"/>
    <w:rsid w:val="00E43C09"/>
    <w:rsid w:val="00E440AD"/>
    <w:rsid w:val="00E44314"/>
    <w:rsid w:val="00E465DB"/>
    <w:rsid w:val="00E47450"/>
    <w:rsid w:val="00E474B5"/>
    <w:rsid w:val="00E47541"/>
    <w:rsid w:val="00E47D86"/>
    <w:rsid w:val="00E509D2"/>
    <w:rsid w:val="00E50C61"/>
    <w:rsid w:val="00E50F17"/>
    <w:rsid w:val="00E50F72"/>
    <w:rsid w:val="00E5129F"/>
    <w:rsid w:val="00E512BC"/>
    <w:rsid w:val="00E5136B"/>
    <w:rsid w:val="00E5160D"/>
    <w:rsid w:val="00E516EF"/>
    <w:rsid w:val="00E5178A"/>
    <w:rsid w:val="00E52484"/>
    <w:rsid w:val="00E5267F"/>
    <w:rsid w:val="00E527C7"/>
    <w:rsid w:val="00E53467"/>
    <w:rsid w:val="00E5393C"/>
    <w:rsid w:val="00E53ED6"/>
    <w:rsid w:val="00E53F08"/>
    <w:rsid w:val="00E54A24"/>
    <w:rsid w:val="00E54ACB"/>
    <w:rsid w:val="00E54F5F"/>
    <w:rsid w:val="00E557D3"/>
    <w:rsid w:val="00E55FD7"/>
    <w:rsid w:val="00E56051"/>
    <w:rsid w:val="00E56271"/>
    <w:rsid w:val="00E565AF"/>
    <w:rsid w:val="00E56702"/>
    <w:rsid w:val="00E579E8"/>
    <w:rsid w:val="00E57FCB"/>
    <w:rsid w:val="00E61DB0"/>
    <w:rsid w:val="00E62244"/>
    <w:rsid w:val="00E6303C"/>
    <w:rsid w:val="00E63C8F"/>
    <w:rsid w:val="00E64C37"/>
    <w:rsid w:val="00E64FBF"/>
    <w:rsid w:val="00E6506C"/>
    <w:rsid w:val="00E657F0"/>
    <w:rsid w:val="00E65861"/>
    <w:rsid w:val="00E65C6E"/>
    <w:rsid w:val="00E65E3C"/>
    <w:rsid w:val="00E665E4"/>
    <w:rsid w:val="00E678C6"/>
    <w:rsid w:val="00E700F5"/>
    <w:rsid w:val="00E7116A"/>
    <w:rsid w:val="00E71F1D"/>
    <w:rsid w:val="00E731B3"/>
    <w:rsid w:val="00E733C7"/>
    <w:rsid w:val="00E73853"/>
    <w:rsid w:val="00E74B8F"/>
    <w:rsid w:val="00E75C9B"/>
    <w:rsid w:val="00E76570"/>
    <w:rsid w:val="00E76B4C"/>
    <w:rsid w:val="00E7706C"/>
    <w:rsid w:val="00E811CB"/>
    <w:rsid w:val="00E82209"/>
    <w:rsid w:val="00E8237B"/>
    <w:rsid w:val="00E8271E"/>
    <w:rsid w:val="00E83870"/>
    <w:rsid w:val="00E83FEA"/>
    <w:rsid w:val="00E84063"/>
    <w:rsid w:val="00E8433E"/>
    <w:rsid w:val="00E84501"/>
    <w:rsid w:val="00E84D29"/>
    <w:rsid w:val="00E84F31"/>
    <w:rsid w:val="00E86998"/>
    <w:rsid w:val="00E90367"/>
    <w:rsid w:val="00E9073D"/>
    <w:rsid w:val="00E9197E"/>
    <w:rsid w:val="00E923D1"/>
    <w:rsid w:val="00E92A3E"/>
    <w:rsid w:val="00E92B07"/>
    <w:rsid w:val="00E9301C"/>
    <w:rsid w:val="00E93864"/>
    <w:rsid w:val="00E94450"/>
    <w:rsid w:val="00E94FD5"/>
    <w:rsid w:val="00E97F2A"/>
    <w:rsid w:val="00EA02F8"/>
    <w:rsid w:val="00EA0EE1"/>
    <w:rsid w:val="00EA13DC"/>
    <w:rsid w:val="00EA242F"/>
    <w:rsid w:val="00EA269F"/>
    <w:rsid w:val="00EA30B9"/>
    <w:rsid w:val="00EA30F0"/>
    <w:rsid w:val="00EA4045"/>
    <w:rsid w:val="00EA48E7"/>
    <w:rsid w:val="00EA495F"/>
    <w:rsid w:val="00EA4BB6"/>
    <w:rsid w:val="00EA4D1C"/>
    <w:rsid w:val="00EA5529"/>
    <w:rsid w:val="00EA673D"/>
    <w:rsid w:val="00EA6C73"/>
    <w:rsid w:val="00EA70C9"/>
    <w:rsid w:val="00EA715C"/>
    <w:rsid w:val="00EA7E58"/>
    <w:rsid w:val="00EB012C"/>
    <w:rsid w:val="00EB20F2"/>
    <w:rsid w:val="00EB3A66"/>
    <w:rsid w:val="00EB3C4E"/>
    <w:rsid w:val="00EB423E"/>
    <w:rsid w:val="00EB42C3"/>
    <w:rsid w:val="00EB4799"/>
    <w:rsid w:val="00EB4988"/>
    <w:rsid w:val="00EB553B"/>
    <w:rsid w:val="00EB5611"/>
    <w:rsid w:val="00EB6239"/>
    <w:rsid w:val="00EB6D87"/>
    <w:rsid w:val="00EB718D"/>
    <w:rsid w:val="00EB729C"/>
    <w:rsid w:val="00EB75A6"/>
    <w:rsid w:val="00EB7B63"/>
    <w:rsid w:val="00EC021A"/>
    <w:rsid w:val="00EC0446"/>
    <w:rsid w:val="00EC1A54"/>
    <w:rsid w:val="00EC279C"/>
    <w:rsid w:val="00EC3962"/>
    <w:rsid w:val="00EC3CE9"/>
    <w:rsid w:val="00EC4641"/>
    <w:rsid w:val="00EC5637"/>
    <w:rsid w:val="00EC65B8"/>
    <w:rsid w:val="00EC668D"/>
    <w:rsid w:val="00EC6A69"/>
    <w:rsid w:val="00EC7074"/>
    <w:rsid w:val="00EC7144"/>
    <w:rsid w:val="00EC718E"/>
    <w:rsid w:val="00ED0FDB"/>
    <w:rsid w:val="00ED1E05"/>
    <w:rsid w:val="00ED26AE"/>
    <w:rsid w:val="00ED3A7B"/>
    <w:rsid w:val="00ED3B4B"/>
    <w:rsid w:val="00ED45E0"/>
    <w:rsid w:val="00ED5A20"/>
    <w:rsid w:val="00ED5C95"/>
    <w:rsid w:val="00ED663D"/>
    <w:rsid w:val="00ED70CE"/>
    <w:rsid w:val="00ED7D0F"/>
    <w:rsid w:val="00EE0C6B"/>
    <w:rsid w:val="00EE1A5A"/>
    <w:rsid w:val="00EE1B58"/>
    <w:rsid w:val="00EE1C35"/>
    <w:rsid w:val="00EE1D39"/>
    <w:rsid w:val="00EE21F7"/>
    <w:rsid w:val="00EE2519"/>
    <w:rsid w:val="00EE55C4"/>
    <w:rsid w:val="00EE582D"/>
    <w:rsid w:val="00EE5E70"/>
    <w:rsid w:val="00EE6237"/>
    <w:rsid w:val="00EE6462"/>
    <w:rsid w:val="00EE683E"/>
    <w:rsid w:val="00EE6FA9"/>
    <w:rsid w:val="00EF09CF"/>
    <w:rsid w:val="00EF0E6C"/>
    <w:rsid w:val="00EF1F08"/>
    <w:rsid w:val="00EF243D"/>
    <w:rsid w:val="00EF268B"/>
    <w:rsid w:val="00EF2888"/>
    <w:rsid w:val="00EF2F5E"/>
    <w:rsid w:val="00EF3118"/>
    <w:rsid w:val="00EF3167"/>
    <w:rsid w:val="00EF33CA"/>
    <w:rsid w:val="00EF5BB3"/>
    <w:rsid w:val="00EF5C7E"/>
    <w:rsid w:val="00EF7505"/>
    <w:rsid w:val="00F0088B"/>
    <w:rsid w:val="00F009CE"/>
    <w:rsid w:val="00F019C8"/>
    <w:rsid w:val="00F02681"/>
    <w:rsid w:val="00F029C1"/>
    <w:rsid w:val="00F02BE4"/>
    <w:rsid w:val="00F03191"/>
    <w:rsid w:val="00F032BE"/>
    <w:rsid w:val="00F0363C"/>
    <w:rsid w:val="00F03BAD"/>
    <w:rsid w:val="00F03FBE"/>
    <w:rsid w:val="00F04C88"/>
    <w:rsid w:val="00F04E27"/>
    <w:rsid w:val="00F05201"/>
    <w:rsid w:val="00F0561D"/>
    <w:rsid w:val="00F05DA0"/>
    <w:rsid w:val="00F05DDA"/>
    <w:rsid w:val="00F06439"/>
    <w:rsid w:val="00F074C8"/>
    <w:rsid w:val="00F07E83"/>
    <w:rsid w:val="00F07F17"/>
    <w:rsid w:val="00F11057"/>
    <w:rsid w:val="00F11228"/>
    <w:rsid w:val="00F1226C"/>
    <w:rsid w:val="00F12875"/>
    <w:rsid w:val="00F12AC3"/>
    <w:rsid w:val="00F1325B"/>
    <w:rsid w:val="00F13CBF"/>
    <w:rsid w:val="00F14087"/>
    <w:rsid w:val="00F16702"/>
    <w:rsid w:val="00F16A96"/>
    <w:rsid w:val="00F17007"/>
    <w:rsid w:val="00F2023A"/>
    <w:rsid w:val="00F20325"/>
    <w:rsid w:val="00F20766"/>
    <w:rsid w:val="00F2081D"/>
    <w:rsid w:val="00F20C56"/>
    <w:rsid w:val="00F20D93"/>
    <w:rsid w:val="00F2127B"/>
    <w:rsid w:val="00F212AB"/>
    <w:rsid w:val="00F2183D"/>
    <w:rsid w:val="00F21BBD"/>
    <w:rsid w:val="00F21DB3"/>
    <w:rsid w:val="00F21DC1"/>
    <w:rsid w:val="00F224AA"/>
    <w:rsid w:val="00F22A25"/>
    <w:rsid w:val="00F22F64"/>
    <w:rsid w:val="00F230E1"/>
    <w:rsid w:val="00F2323C"/>
    <w:rsid w:val="00F233FB"/>
    <w:rsid w:val="00F234A0"/>
    <w:rsid w:val="00F235BD"/>
    <w:rsid w:val="00F23D71"/>
    <w:rsid w:val="00F23FE9"/>
    <w:rsid w:val="00F240C4"/>
    <w:rsid w:val="00F268D5"/>
    <w:rsid w:val="00F27800"/>
    <w:rsid w:val="00F30366"/>
    <w:rsid w:val="00F30C6A"/>
    <w:rsid w:val="00F30E82"/>
    <w:rsid w:val="00F30F77"/>
    <w:rsid w:val="00F31354"/>
    <w:rsid w:val="00F31672"/>
    <w:rsid w:val="00F323FC"/>
    <w:rsid w:val="00F32A1B"/>
    <w:rsid w:val="00F33826"/>
    <w:rsid w:val="00F33A75"/>
    <w:rsid w:val="00F33E0C"/>
    <w:rsid w:val="00F341D8"/>
    <w:rsid w:val="00F34435"/>
    <w:rsid w:val="00F3565D"/>
    <w:rsid w:val="00F35B34"/>
    <w:rsid w:val="00F36226"/>
    <w:rsid w:val="00F366BF"/>
    <w:rsid w:val="00F3790C"/>
    <w:rsid w:val="00F41080"/>
    <w:rsid w:val="00F41A84"/>
    <w:rsid w:val="00F4335D"/>
    <w:rsid w:val="00F4463C"/>
    <w:rsid w:val="00F4579A"/>
    <w:rsid w:val="00F461F6"/>
    <w:rsid w:val="00F4638B"/>
    <w:rsid w:val="00F476A7"/>
    <w:rsid w:val="00F5018B"/>
    <w:rsid w:val="00F50F9B"/>
    <w:rsid w:val="00F511ED"/>
    <w:rsid w:val="00F5189B"/>
    <w:rsid w:val="00F51C1F"/>
    <w:rsid w:val="00F52495"/>
    <w:rsid w:val="00F54AD3"/>
    <w:rsid w:val="00F559C1"/>
    <w:rsid w:val="00F559D4"/>
    <w:rsid w:val="00F5658C"/>
    <w:rsid w:val="00F57F6C"/>
    <w:rsid w:val="00F60417"/>
    <w:rsid w:val="00F604EB"/>
    <w:rsid w:val="00F60887"/>
    <w:rsid w:val="00F60918"/>
    <w:rsid w:val="00F60B4F"/>
    <w:rsid w:val="00F60C29"/>
    <w:rsid w:val="00F613A2"/>
    <w:rsid w:val="00F613BD"/>
    <w:rsid w:val="00F61436"/>
    <w:rsid w:val="00F61A70"/>
    <w:rsid w:val="00F62EA4"/>
    <w:rsid w:val="00F62F30"/>
    <w:rsid w:val="00F6346B"/>
    <w:rsid w:val="00F641CE"/>
    <w:rsid w:val="00F648E8"/>
    <w:rsid w:val="00F64C5D"/>
    <w:rsid w:val="00F66328"/>
    <w:rsid w:val="00F665BD"/>
    <w:rsid w:val="00F66F19"/>
    <w:rsid w:val="00F71866"/>
    <w:rsid w:val="00F72A80"/>
    <w:rsid w:val="00F730B0"/>
    <w:rsid w:val="00F737B2"/>
    <w:rsid w:val="00F73A1A"/>
    <w:rsid w:val="00F743E7"/>
    <w:rsid w:val="00F74B5C"/>
    <w:rsid w:val="00F75554"/>
    <w:rsid w:val="00F75ACB"/>
    <w:rsid w:val="00F75C81"/>
    <w:rsid w:val="00F75FB3"/>
    <w:rsid w:val="00F772D8"/>
    <w:rsid w:val="00F778DC"/>
    <w:rsid w:val="00F77C39"/>
    <w:rsid w:val="00F800BC"/>
    <w:rsid w:val="00F81486"/>
    <w:rsid w:val="00F8164E"/>
    <w:rsid w:val="00F81AA7"/>
    <w:rsid w:val="00F83902"/>
    <w:rsid w:val="00F83E96"/>
    <w:rsid w:val="00F8628E"/>
    <w:rsid w:val="00F8663F"/>
    <w:rsid w:val="00F90002"/>
    <w:rsid w:val="00F90997"/>
    <w:rsid w:val="00F91996"/>
    <w:rsid w:val="00F919BE"/>
    <w:rsid w:val="00F92AE1"/>
    <w:rsid w:val="00F92F02"/>
    <w:rsid w:val="00F930F5"/>
    <w:rsid w:val="00F93CDB"/>
    <w:rsid w:val="00F93DF9"/>
    <w:rsid w:val="00F954A2"/>
    <w:rsid w:val="00F96849"/>
    <w:rsid w:val="00F96E5B"/>
    <w:rsid w:val="00F97D7D"/>
    <w:rsid w:val="00FA01B3"/>
    <w:rsid w:val="00FA0AF5"/>
    <w:rsid w:val="00FA19D9"/>
    <w:rsid w:val="00FA2898"/>
    <w:rsid w:val="00FA2C6F"/>
    <w:rsid w:val="00FA347D"/>
    <w:rsid w:val="00FA35F1"/>
    <w:rsid w:val="00FA40A1"/>
    <w:rsid w:val="00FA4438"/>
    <w:rsid w:val="00FA4D78"/>
    <w:rsid w:val="00FA5092"/>
    <w:rsid w:val="00FA6571"/>
    <w:rsid w:val="00FA771C"/>
    <w:rsid w:val="00FA7E23"/>
    <w:rsid w:val="00FB0A1E"/>
    <w:rsid w:val="00FB1C70"/>
    <w:rsid w:val="00FB32B7"/>
    <w:rsid w:val="00FB35C9"/>
    <w:rsid w:val="00FB40C7"/>
    <w:rsid w:val="00FB4290"/>
    <w:rsid w:val="00FB44A1"/>
    <w:rsid w:val="00FB485A"/>
    <w:rsid w:val="00FB547C"/>
    <w:rsid w:val="00FB6041"/>
    <w:rsid w:val="00FB6B77"/>
    <w:rsid w:val="00FB74A0"/>
    <w:rsid w:val="00FB777C"/>
    <w:rsid w:val="00FB7F54"/>
    <w:rsid w:val="00FC0BA4"/>
    <w:rsid w:val="00FC0D56"/>
    <w:rsid w:val="00FC12A1"/>
    <w:rsid w:val="00FC180B"/>
    <w:rsid w:val="00FC23DD"/>
    <w:rsid w:val="00FC28AF"/>
    <w:rsid w:val="00FC28E6"/>
    <w:rsid w:val="00FC32B6"/>
    <w:rsid w:val="00FC3457"/>
    <w:rsid w:val="00FC48DE"/>
    <w:rsid w:val="00FC5566"/>
    <w:rsid w:val="00FC5ED0"/>
    <w:rsid w:val="00FC645A"/>
    <w:rsid w:val="00FC66EE"/>
    <w:rsid w:val="00FC715D"/>
    <w:rsid w:val="00FC7D31"/>
    <w:rsid w:val="00FD0EDF"/>
    <w:rsid w:val="00FD10B5"/>
    <w:rsid w:val="00FD11F1"/>
    <w:rsid w:val="00FD1527"/>
    <w:rsid w:val="00FD1B8A"/>
    <w:rsid w:val="00FD1E11"/>
    <w:rsid w:val="00FD2275"/>
    <w:rsid w:val="00FD3B1C"/>
    <w:rsid w:val="00FD46F0"/>
    <w:rsid w:val="00FD4704"/>
    <w:rsid w:val="00FD487E"/>
    <w:rsid w:val="00FD4B6B"/>
    <w:rsid w:val="00FD5A47"/>
    <w:rsid w:val="00FD5FD7"/>
    <w:rsid w:val="00FD6317"/>
    <w:rsid w:val="00FD76BD"/>
    <w:rsid w:val="00FD7B58"/>
    <w:rsid w:val="00FD7D9B"/>
    <w:rsid w:val="00FE0DB6"/>
    <w:rsid w:val="00FE10B9"/>
    <w:rsid w:val="00FE2388"/>
    <w:rsid w:val="00FE23EE"/>
    <w:rsid w:val="00FE375B"/>
    <w:rsid w:val="00FE3C15"/>
    <w:rsid w:val="00FE3E00"/>
    <w:rsid w:val="00FE3E0F"/>
    <w:rsid w:val="00FE4374"/>
    <w:rsid w:val="00FE492A"/>
    <w:rsid w:val="00FE4E65"/>
    <w:rsid w:val="00FE565C"/>
    <w:rsid w:val="00FE69CF"/>
    <w:rsid w:val="00FE6FFB"/>
    <w:rsid w:val="00FE777E"/>
    <w:rsid w:val="00FF09B4"/>
    <w:rsid w:val="00FF13EE"/>
    <w:rsid w:val="00FF2A2B"/>
    <w:rsid w:val="00FF337B"/>
    <w:rsid w:val="00FF38C0"/>
    <w:rsid w:val="00FF39BB"/>
    <w:rsid w:val="00FF3BD9"/>
    <w:rsid w:val="00FF44C8"/>
    <w:rsid w:val="00FF4703"/>
    <w:rsid w:val="00FF4F7A"/>
    <w:rsid w:val="00FF50B7"/>
    <w:rsid w:val="00FF5206"/>
    <w:rsid w:val="00FF54AD"/>
    <w:rsid w:val="00FF555A"/>
    <w:rsid w:val="00FF69FD"/>
    <w:rsid w:val="00FF72AB"/>
    <w:rsid w:val="00FF7A83"/>
    <w:rsid w:val="00FF7E0E"/>
    <w:rsid w:val="079B40C8"/>
    <w:rsid w:val="38F77BCF"/>
    <w:rsid w:val="445D14BE"/>
    <w:rsid w:val="4F42D709"/>
    <w:rsid w:val="50DEA76A"/>
    <w:rsid w:val="6298891B"/>
    <w:rsid w:val="71A9AF1B"/>
    <w:rsid w:val="72D94C87"/>
  </w:rsids>
  <m:mathPr>
    <m:mathFont m:val="Cambria Math"/>
    <m:brkBin m:val="before"/>
    <m:brkBinSub m:val="--"/>
    <m:smallFrac m:val="0"/>
    <m:dispDef/>
    <m:lMargin m:val="0"/>
    <m:rMargin m:val="0"/>
    <m:defJc m:val="centerGroup"/>
    <m:wrapIndent m:val="1440"/>
    <m:intLim m:val="subSup"/>
    <m:naryLim m:val="undOvr"/>
  </m:mathPr>
  <w:themeFontLang w:val="en-IN" w:bidi="mr-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34B2220"/>
  <w15:chartTrackingRefBased/>
  <w15:docId w15:val="{AE02AB3C-070C-4697-838C-77F9415DE7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93CDB"/>
    <w:rPr>
      <w:sz w:val="28"/>
    </w:rPr>
  </w:style>
  <w:style w:type="paragraph" w:styleId="Heading1">
    <w:name w:val="heading 1"/>
    <w:basedOn w:val="Normal"/>
    <w:next w:val="Normal"/>
    <w:link w:val="Heading1Char"/>
    <w:uiPriority w:val="9"/>
    <w:qFormat/>
    <w:rsid w:val="00AF6BB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26AC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50459"/>
    <w:pPr>
      <w:keepNext/>
      <w:keepLines/>
      <w:spacing w:before="40" w:after="0" w:line="276" w:lineRule="auto"/>
      <w:outlineLvl w:val="2"/>
    </w:pPr>
    <w:rPr>
      <w:rFonts w:asciiTheme="majorHAnsi" w:eastAsiaTheme="majorEastAsia" w:hAnsiTheme="majorHAnsi" w:cstheme="majorBidi"/>
      <w:color w:val="1F3763" w:themeColor="accent1" w:themeShade="7F"/>
      <w:sz w:val="24"/>
      <w:szCs w:val="24"/>
      <w:lang w:val="en-US" w:eastAsia="zh-CN"/>
    </w:rPr>
  </w:style>
  <w:style w:type="paragraph" w:styleId="Heading4">
    <w:name w:val="heading 4"/>
    <w:basedOn w:val="Normal"/>
    <w:next w:val="Normal"/>
    <w:link w:val="Heading4Char"/>
    <w:uiPriority w:val="9"/>
    <w:unhideWhenUsed/>
    <w:qFormat/>
    <w:rsid w:val="00741173"/>
    <w:pPr>
      <w:keepNext/>
      <w:keepLines/>
      <w:spacing w:before="40" w:after="0" w:line="276" w:lineRule="auto"/>
      <w:outlineLvl w:val="3"/>
    </w:pPr>
    <w:rPr>
      <w:rFonts w:asciiTheme="majorHAnsi" w:eastAsiaTheme="majorEastAsia" w:hAnsiTheme="majorHAnsi" w:cstheme="majorBidi"/>
      <w:i/>
      <w:iCs/>
      <w:color w:val="2F5496" w:themeColor="accent1" w:themeShade="BF"/>
      <w:lang w:val="en-US" w:eastAsia="zh-CN"/>
    </w:rPr>
  </w:style>
  <w:style w:type="paragraph" w:styleId="Heading5">
    <w:name w:val="heading 5"/>
    <w:basedOn w:val="Normal"/>
    <w:next w:val="Normal"/>
    <w:link w:val="Heading5Char"/>
    <w:uiPriority w:val="9"/>
    <w:unhideWhenUsed/>
    <w:qFormat/>
    <w:rsid w:val="00741173"/>
    <w:pPr>
      <w:keepNext/>
      <w:keepLines/>
      <w:spacing w:before="40" w:after="0" w:line="276" w:lineRule="auto"/>
      <w:outlineLvl w:val="4"/>
    </w:pPr>
    <w:rPr>
      <w:rFonts w:asciiTheme="majorHAnsi" w:eastAsiaTheme="majorEastAsia" w:hAnsiTheme="majorHAnsi" w:cstheme="majorBidi"/>
      <w:color w:val="2F5496" w:themeColor="accent1" w:themeShade="BF"/>
      <w:lang w:val="en-US" w:eastAsia="zh-CN"/>
    </w:rPr>
  </w:style>
  <w:style w:type="paragraph" w:styleId="Heading6">
    <w:name w:val="heading 6"/>
    <w:basedOn w:val="Normal"/>
    <w:next w:val="Normal"/>
    <w:link w:val="Heading6Char"/>
    <w:uiPriority w:val="9"/>
    <w:unhideWhenUsed/>
    <w:qFormat/>
    <w:rsid w:val="0048441E"/>
    <w:pPr>
      <w:keepNext/>
      <w:keepLines/>
      <w:spacing w:before="40" w:after="0" w:line="276" w:lineRule="auto"/>
      <w:outlineLvl w:val="5"/>
    </w:pPr>
    <w:rPr>
      <w:rFonts w:asciiTheme="majorHAnsi" w:eastAsiaTheme="majorEastAsia" w:hAnsiTheme="majorHAnsi" w:cstheme="majorBidi"/>
      <w:color w:val="1F3763" w:themeColor="accent1" w:themeShade="7F"/>
      <w:lang w:val="en-US" w:eastAsia="zh-C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C09E2"/>
    <w:pPr>
      <w:tabs>
        <w:tab w:val="center" w:pos="4513"/>
        <w:tab w:val="right" w:pos="9026"/>
      </w:tabs>
      <w:spacing w:after="0" w:line="240" w:lineRule="auto"/>
    </w:pPr>
  </w:style>
  <w:style w:type="character" w:customStyle="1" w:styleId="HeaderChar">
    <w:name w:val="Header Char"/>
    <w:basedOn w:val="DefaultParagraphFont"/>
    <w:link w:val="Header"/>
    <w:uiPriority w:val="99"/>
    <w:rsid w:val="004C09E2"/>
  </w:style>
  <w:style w:type="paragraph" w:styleId="Footer">
    <w:name w:val="footer"/>
    <w:basedOn w:val="Normal"/>
    <w:link w:val="FooterChar"/>
    <w:uiPriority w:val="99"/>
    <w:unhideWhenUsed/>
    <w:rsid w:val="004C09E2"/>
    <w:pPr>
      <w:tabs>
        <w:tab w:val="center" w:pos="4513"/>
        <w:tab w:val="right" w:pos="9026"/>
      </w:tabs>
      <w:spacing w:after="0" w:line="240" w:lineRule="auto"/>
    </w:pPr>
  </w:style>
  <w:style w:type="character" w:customStyle="1" w:styleId="FooterChar">
    <w:name w:val="Footer Char"/>
    <w:basedOn w:val="DefaultParagraphFont"/>
    <w:link w:val="Footer"/>
    <w:uiPriority w:val="99"/>
    <w:rsid w:val="004C09E2"/>
  </w:style>
  <w:style w:type="paragraph" w:styleId="Title">
    <w:name w:val="Title"/>
    <w:basedOn w:val="Normal"/>
    <w:next w:val="Normal"/>
    <w:link w:val="TitleChar"/>
    <w:uiPriority w:val="10"/>
    <w:qFormat/>
    <w:rsid w:val="004C09E2"/>
    <w:pPr>
      <w:spacing w:after="0" w:line="240" w:lineRule="auto"/>
      <w:contextualSpacing/>
    </w:pPr>
    <w:rPr>
      <w:rFonts w:asciiTheme="majorHAnsi" w:eastAsiaTheme="majorEastAsia" w:hAnsiTheme="majorHAnsi" w:cstheme="majorBidi"/>
      <w:spacing w:val="-10"/>
      <w:kern w:val="28"/>
      <w:sz w:val="56"/>
      <w:szCs w:val="56"/>
      <w:lang w:val="en-US" w:eastAsia="zh-CN"/>
    </w:rPr>
  </w:style>
  <w:style w:type="character" w:customStyle="1" w:styleId="TitleChar">
    <w:name w:val="Title Char"/>
    <w:basedOn w:val="DefaultParagraphFont"/>
    <w:link w:val="Title"/>
    <w:uiPriority w:val="10"/>
    <w:rsid w:val="004C09E2"/>
    <w:rPr>
      <w:rFonts w:asciiTheme="majorHAnsi" w:eastAsiaTheme="majorEastAsia" w:hAnsiTheme="majorHAnsi" w:cstheme="majorBidi"/>
      <w:spacing w:val="-10"/>
      <w:kern w:val="28"/>
      <w:sz w:val="56"/>
      <w:szCs w:val="56"/>
      <w:lang w:val="en-US" w:eastAsia="zh-CN"/>
    </w:rPr>
  </w:style>
  <w:style w:type="character" w:styleId="Hyperlink">
    <w:name w:val="Hyperlink"/>
    <w:basedOn w:val="DefaultParagraphFont"/>
    <w:uiPriority w:val="99"/>
    <w:unhideWhenUsed/>
    <w:rsid w:val="00AF6BB7"/>
    <w:rPr>
      <w:color w:val="0563C1" w:themeColor="hyperlink"/>
      <w:u w:val="single"/>
    </w:rPr>
  </w:style>
  <w:style w:type="character" w:customStyle="1" w:styleId="Heading1Char">
    <w:name w:val="Heading 1 Char"/>
    <w:basedOn w:val="DefaultParagraphFont"/>
    <w:link w:val="Heading1"/>
    <w:uiPriority w:val="9"/>
    <w:rsid w:val="00AF6BB7"/>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AF6BB7"/>
    <w:pPr>
      <w:outlineLvl w:val="9"/>
    </w:pPr>
    <w:rPr>
      <w:lang w:val="en-US"/>
    </w:rPr>
  </w:style>
  <w:style w:type="paragraph" w:styleId="TOC2">
    <w:name w:val="toc 2"/>
    <w:basedOn w:val="Normal"/>
    <w:next w:val="Normal"/>
    <w:autoRedefine/>
    <w:uiPriority w:val="39"/>
    <w:unhideWhenUsed/>
    <w:rsid w:val="00AF6BB7"/>
    <w:pPr>
      <w:spacing w:after="100" w:line="276" w:lineRule="auto"/>
      <w:ind w:left="220"/>
    </w:pPr>
    <w:rPr>
      <w:rFonts w:eastAsiaTheme="minorEastAsia"/>
      <w:lang w:val="en-US" w:eastAsia="zh-CN"/>
    </w:rPr>
  </w:style>
  <w:style w:type="paragraph" w:styleId="TOC1">
    <w:name w:val="toc 1"/>
    <w:basedOn w:val="Normal"/>
    <w:next w:val="Normal"/>
    <w:autoRedefine/>
    <w:uiPriority w:val="39"/>
    <w:unhideWhenUsed/>
    <w:rsid w:val="009E333A"/>
    <w:pPr>
      <w:tabs>
        <w:tab w:val="right" w:leader="dot" w:pos="9016"/>
      </w:tabs>
      <w:spacing w:after="100"/>
      <w:pPrChange w:id="0" w:author="Vikas Gautam" w:date="2023-01-27T16:16:00Z">
        <w:pPr>
          <w:spacing w:after="100" w:line="259" w:lineRule="auto"/>
        </w:pPr>
      </w:pPrChange>
    </w:pPr>
    <w:rPr>
      <w:rFonts w:eastAsiaTheme="minorEastAsia" w:cs="Times New Roman"/>
      <w:lang w:val="en-US"/>
      <w:rPrChange w:id="0" w:author="Vikas Gautam" w:date="2023-01-27T16:16:00Z">
        <w:rPr>
          <w:rFonts w:asciiTheme="minorHAnsi" w:eastAsiaTheme="minorEastAsia" w:hAnsiTheme="minorHAnsi"/>
          <w:sz w:val="28"/>
          <w:szCs w:val="22"/>
          <w:lang w:val="en-US" w:eastAsia="en-US" w:bidi="ar-SA"/>
        </w:rPr>
      </w:rPrChange>
    </w:rPr>
  </w:style>
  <w:style w:type="character" w:customStyle="1" w:styleId="Heading3Char">
    <w:name w:val="Heading 3 Char"/>
    <w:basedOn w:val="DefaultParagraphFont"/>
    <w:link w:val="Heading3"/>
    <w:uiPriority w:val="9"/>
    <w:rsid w:val="00150459"/>
    <w:rPr>
      <w:rFonts w:asciiTheme="majorHAnsi" w:eastAsiaTheme="majorEastAsia" w:hAnsiTheme="majorHAnsi" w:cstheme="majorBidi"/>
      <w:color w:val="1F3763" w:themeColor="accent1" w:themeShade="7F"/>
      <w:sz w:val="24"/>
      <w:szCs w:val="24"/>
      <w:lang w:val="en-US" w:eastAsia="zh-CN"/>
    </w:rPr>
  </w:style>
  <w:style w:type="paragraph" w:styleId="ListParagraph">
    <w:name w:val="List Paragraph"/>
    <w:basedOn w:val="Normal"/>
    <w:uiPriority w:val="1"/>
    <w:qFormat/>
    <w:rsid w:val="00150459"/>
    <w:pPr>
      <w:spacing w:after="200" w:line="276" w:lineRule="auto"/>
      <w:ind w:left="720"/>
      <w:contextualSpacing/>
    </w:pPr>
    <w:rPr>
      <w:rFonts w:eastAsiaTheme="minorEastAsia"/>
      <w:lang w:val="en-US" w:eastAsia="zh-CN"/>
    </w:rPr>
  </w:style>
  <w:style w:type="paragraph" w:styleId="NoSpacing">
    <w:name w:val="No Spacing"/>
    <w:link w:val="NoSpacingChar"/>
    <w:uiPriority w:val="1"/>
    <w:qFormat/>
    <w:rsid w:val="00150459"/>
    <w:pPr>
      <w:spacing w:after="0" w:line="240" w:lineRule="auto"/>
    </w:pPr>
    <w:rPr>
      <w:rFonts w:eastAsiaTheme="minorEastAsia"/>
      <w:lang w:val="en-US" w:eastAsia="zh-CN"/>
    </w:rPr>
  </w:style>
  <w:style w:type="paragraph" w:styleId="HTMLPreformatted">
    <w:name w:val="HTML Preformatted"/>
    <w:basedOn w:val="Normal"/>
    <w:link w:val="HTMLPreformattedChar"/>
    <w:uiPriority w:val="99"/>
    <w:unhideWhenUsed/>
    <w:rsid w:val="00DA72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rsid w:val="00DA72C5"/>
    <w:rPr>
      <w:rFonts w:ascii="Courier New" w:eastAsia="Times New Roman" w:hAnsi="Courier New" w:cs="Courier New"/>
      <w:sz w:val="20"/>
      <w:szCs w:val="20"/>
      <w:lang w:eastAsia="en-IN"/>
    </w:rPr>
  </w:style>
  <w:style w:type="character" w:customStyle="1" w:styleId="Heading4Char">
    <w:name w:val="Heading 4 Char"/>
    <w:basedOn w:val="DefaultParagraphFont"/>
    <w:link w:val="Heading4"/>
    <w:uiPriority w:val="9"/>
    <w:rsid w:val="00741173"/>
    <w:rPr>
      <w:rFonts w:asciiTheme="majorHAnsi" w:eastAsiaTheme="majorEastAsia" w:hAnsiTheme="majorHAnsi" w:cstheme="majorBidi"/>
      <w:i/>
      <w:iCs/>
      <w:color w:val="2F5496" w:themeColor="accent1" w:themeShade="BF"/>
      <w:lang w:val="en-US" w:eastAsia="zh-CN"/>
    </w:rPr>
  </w:style>
  <w:style w:type="character" w:customStyle="1" w:styleId="Heading5Char">
    <w:name w:val="Heading 5 Char"/>
    <w:basedOn w:val="DefaultParagraphFont"/>
    <w:link w:val="Heading5"/>
    <w:uiPriority w:val="9"/>
    <w:rsid w:val="00741173"/>
    <w:rPr>
      <w:rFonts w:asciiTheme="majorHAnsi" w:eastAsiaTheme="majorEastAsia" w:hAnsiTheme="majorHAnsi" w:cstheme="majorBidi"/>
      <w:color w:val="2F5496" w:themeColor="accent1" w:themeShade="BF"/>
      <w:lang w:val="en-US" w:eastAsia="zh-CN"/>
    </w:rPr>
  </w:style>
  <w:style w:type="character" w:customStyle="1" w:styleId="Heading2Char">
    <w:name w:val="Heading 2 Char"/>
    <w:basedOn w:val="DefaultParagraphFont"/>
    <w:link w:val="Heading2"/>
    <w:uiPriority w:val="9"/>
    <w:rsid w:val="00E26AC8"/>
    <w:rPr>
      <w:rFonts w:asciiTheme="majorHAnsi" w:eastAsiaTheme="majorEastAsia" w:hAnsiTheme="majorHAnsi" w:cstheme="majorBidi"/>
      <w:color w:val="2F5496" w:themeColor="accent1" w:themeShade="BF"/>
      <w:sz w:val="26"/>
      <w:szCs w:val="26"/>
    </w:rPr>
  </w:style>
  <w:style w:type="character" w:customStyle="1" w:styleId="msportalfx-font-regular">
    <w:name w:val="msportalfx-font-regular"/>
    <w:basedOn w:val="DefaultParagraphFont"/>
    <w:rsid w:val="008658B5"/>
  </w:style>
  <w:style w:type="paragraph" w:styleId="TOC3">
    <w:name w:val="toc 3"/>
    <w:basedOn w:val="Normal"/>
    <w:next w:val="Normal"/>
    <w:autoRedefine/>
    <w:uiPriority w:val="39"/>
    <w:unhideWhenUsed/>
    <w:rsid w:val="00F14087"/>
    <w:pPr>
      <w:spacing w:after="100"/>
      <w:ind w:left="440"/>
    </w:pPr>
  </w:style>
  <w:style w:type="paragraph" w:styleId="NormalWeb">
    <w:name w:val="Normal (Web)"/>
    <w:basedOn w:val="Normal"/>
    <w:uiPriority w:val="99"/>
    <w:unhideWhenUsed/>
    <w:rsid w:val="00AD3E58"/>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AD3E58"/>
    <w:rPr>
      <w:b/>
      <w:bCs/>
    </w:rPr>
  </w:style>
  <w:style w:type="table" w:styleId="TableGrid">
    <w:name w:val="Table Grid"/>
    <w:basedOn w:val="TableNormal"/>
    <w:uiPriority w:val="59"/>
    <w:rsid w:val="0000219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1">
    <w:name w:val="Unresolved Mention1"/>
    <w:basedOn w:val="DefaultParagraphFont"/>
    <w:uiPriority w:val="99"/>
    <w:semiHidden/>
    <w:unhideWhenUsed/>
    <w:rsid w:val="0036337C"/>
    <w:rPr>
      <w:color w:val="605E5C"/>
      <w:shd w:val="clear" w:color="auto" w:fill="E1DFDD"/>
    </w:rPr>
  </w:style>
  <w:style w:type="character" w:styleId="FollowedHyperlink">
    <w:name w:val="FollowedHyperlink"/>
    <w:basedOn w:val="DefaultParagraphFont"/>
    <w:uiPriority w:val="99"/>
    <w:semiHidden/>
    <w:unhideWhenUsed/>
    <w:rsid w:val="005B688B"/>
    <w:rPr>
      <w:color w:val="954F72" w:themeColor="followedHyperlink"/>
      <w:u w:val="single"/>
    </w:rPr>
  </w:style>
  <w:style w:type="character" w:customStyle="1" w:styleId="line">
    <w:name w:val="line"/>
    <w:basedOn w:val="DefaultParagraphFont"/>
    <w:rsid w:val="002F5439"/>
  </w:style>
  <w:style w:type="character" w:customStyle="1" w:styleId="Heading6Char">
    <w:name w:val="Heading 6 Char"/>
    <w:basedOn w:val="DefaultParagraphFont"/>
    <w:link w:val="Heading6"/>
    <w:uiPriority w:val="9"/>
    <w:rsid w:val="0048441E"/>
    <w:rPr>
      <w:rFonts w:asciiTheme="majorHAnsi" w:eastAsiaTheme="majorEastAsia" w:hAnsiTheme="majorHAnsi" w:cstheme="majorBidi"/>
      <w:color w:val="1F3763" w:themeColor="accent1" w:themeShade="7F"/>
      <w:lang w:val="en-US" w:eastAsia="zh-CN"/>
    </w:rPr>
  </w:style>
  <w:style w:type="character" w:customStyle="1" w:styleId="NoSpacingChar">
    <w:name w:val="No Spacing Char"/>
    <w:basedOn w:val="DefaultParagraphFont"/>
    <w:link w:val="NoSpacing"/>
    <w:uiPriority w:val="1"/>
    <w:rsid w:val="00BE587F"/>
    <w:rPr>
      <w:rFonts w:eastAsiaTheme="minorEastAsia"/>
      <w:lang w:val="en-US" w:eastAsia="zh-CN"/>
    </w:rPr>
  </w:style>
  <w:style w:type="paragraph" w:styleId="BodyText">
    <w:name w:val="Body Text"/>
    <w:basedOn w:val="Normal"/>
    <w:link w:val="BodyTextChar"/>
    <w:uiPriority w:val="1"/>
    <w:qFormat/>
    <w:rsid w:val="006D6B86"/>
    <w:pPr>
      <w:widowControl w:val="0"/>
      <w:autoSpaceDE w:val="0"/>
      <w:autoSpaceDN w:val="0"/>
      <w:spacing w:after="0" w:line="240" w:lineRule="auto"/>
    </w:pPr>
    <w:rPr>
      <w:rFonts w:eastAsia="Myriad Pro Light" w:cs="Myriad Pro Light"/>
      <w:lang w:val="en-US"/>
    </w:rPr>
  </w:style>
  <w:style w:type="character" w:customStyle="1" w:styleId="BodyTextChar">
    <w:name w:val="Body Text Char"/>
    <w:basedOn w:val="DefaultParagraphFont"/>
    <w:link w:val="BodyText"/>
    <w:uiPriority w:val="1"/>
    <w:rsid w:val="006D6B86"/>
    <w:rPr>
      <w:rFonts w:eastAsia="Myriad Pro Light" w:cs="Myriad Pro Light"/>
      <w:sz w:val="28"/>
      <w:lang w:val="en-US"/>
    </w:rPr>
  </w:style>
  <w:style w:type="paragraph" w:customStyle="1" w:styleId="TableParagraph">
    <w:name w:val="Table Paragraph"/>
    <w:basedOn w:val="Normal"/>
    <w:uiPriority w:val="1"/>
    <w:qFormat/>
    <w:rsid w:val="00902651"/>
    <w:pPr>
      <w:widowControl w:val="0"/>
      <w:autoSpaceDE w:val="0"/>
      <w:autoSpaceDN w:val="0"/>
      <w:spacing w:after="0" w:line="240" w:lineRule="auto"/>
    </w:pPr>
    <w:rPr>
      <w:rFonts w:ascii="Myriad Pro Light" w:eastAsia="Myriad Pro Light" w:hAnsi="Myriad Pro Light" w:cs="Myriad Pro Light"/>
      <w:lang w:val="en-US"/>
    </w:rPr>
  </w:style>
  <w:style w:type="character" w:styleId="BookTitle">
    <w:name w:val="Book Title"/>
    <w:basedOn w:val="DefaultParagraphFont"/>
    <w:uiPriority w:val="33"/>
    <w:qFormat/>
    <w:rsid w:val="00167C34"/>
    <w:rPr>
      <w:b/>
      <w:bCs/>
      <w:i/>
      <w:iCs/>
      <w:spacing w:val="5"/>
    </w:rPr>
  </w:style>
  <w:style w:type="paragraph" w:styleId="Revision">
    <w:name w:val="Revision"/>
    <w:hidden/>
    <w:uiPriority w:val="99"/>
    <w:semiHidden/>
    <w:rsid w:val="0031470E"/>
    <w:pPr>
      <w:spacing w:after="0" w:line="240" w:lineRule="auto"/>
    </w:pPr>
    <w:rPr>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372343">
      <w:bodyDiv w:val="1"/>
      <w:marLeft w:val="0"/>
      <w:marRight w:val="0"/>
      <w:marTop w:val="0"/>
      <w:marBottom w:val="0"/>
      <w:divBdr>
        <w:top w:val="none" w:sz="0" w:space="0" w:color="auto"/>
        <w:left w:val="none" w:sz="0" w:space="0" w:color="auto"/>
        <w:bottom w:val="none" w:sz="0" w:space="0" w:color="auto"/>
        <w:right w:val="none" w:sz="0" w:space="0" w:color="auto"/>
      </w:divBdr>
    </w:div>
    <w:div w:id="41223177">
      <w:bodyDiv w:val="1"/>
      <w:marLeft w:val="0"/>
      <w:marRight w:val="0"/>
      <w:marTop w:val="0"/>
      <w:marBottom w:val="0"/>
      <w:divBdr>
        <w:top w:val="none" w:sz="0" w:space="0" w:color="auto"/>
        <w:left w:val="none" w:sz="0" w:space="0" w:color="auto"/>
        <w:bottom w:val="none" w:sz="0" w:space="0" w:color="auto"/>
        <w:right w:val="none" w:sz="0" w:space="0" w:color="auto"/>
      </w:divBdr>
    </w:div>
    <w:div w:id="77945237">
      <w:bodyDiv w:val="1"/>
      <w:marLeft w:val="0"/>
      <w:marRight w:val="0"/>
      <w:marTop w:val="0"/>
      <w:marBottom w:val="0"/>
      <w:divBdr>
        <w:top w:val="none" w:sz="0" w:space="0" w:color="auto"/>
        <w:left w:val="none" w:sz="0" w:space="0" w:color="auto"/>
        <w:bottom w:val="none" w:sz="0" w:space="0" w:color="auto"/>
        <w:right w:val="none" w:sz="0" w:space="0" w:color="auto"/>
      </w:divBdr>
    </w:div>
    <w:div w:id="79840224">
      <w:bodyDiv w:val="1"/>
      <w:marLeft w:val="0"/>
      <w:marRight w:val="0"/>
      <w:marTop w:val="0"/>
      <w:marBottom w:val="0"/>
      <w:divBdr>
        <w:top w:val="none" w:sz="0" w:space="0" w:color="auto"/>
        <w:left w:val="none" w:sz="0" w:space="0" w:color="auto"/>
        <w:bottom w:val="none" w:sz="0" w:space="0" w:color="auto"/>
        <w:right w:val="none" w:sz="0" w:space="0" w:color="auto"/>
      </w:divBdr>
    </w:div>
    <w:div w:id="88894318">
      <w:bodyDiv w:val="1"/>
      <w:marLeft w:val="0"/>
      <w:marRight w:val="0"/>
      <w:marTop w:val="0"/>
      <w:marBottom w:val="0"/>
      <w:divBdr>
        <w:top w:val="none" w:sz="0" w:space="0" w:color="auto"/>
        <w:left w:val="none" w:sz="0" w:space="0" w:color="auto"/>
        <w:bottom w:val="none" w:sz="0" w:space="0" w:color="auto"/>
        <w:right w:val="none" w:sz="0" w:space="0" w:color="auto"/>
      </w:divBdr>
    </w:div>
    <w:div w:id="89933890">
      <w:bodyDiv w:val="1"/>
      <w:marLeft w:val="0"/>
      <w:marRight w:val="0"/>
      <w:marTop w:val="0"/>
      <w:marBottom w:val="0"/>
      <w:divBdr>
        <w:top w:val="none" w:sz="0" w:space="0" w:color="auto"/>
        <w:left w:val="none" w:sz="0" w:space="0" w:color="auto"/>
        <w:bottom w:val="none" w:sz="0" w:space="0" w:color="auto"/>
        <w:right w:val="none" w:sz="0" w:space="0" w:color="auto"/>
      </w:divBdr>
    </w:div>
    <w:div w:id="181675961">
      <w:bodyDiv w:val="1"/>
      <w:marLeft w:val="0"/>
      <w:marRight w:val="0"/>
      <w:marTop w:val="0"/>
      <w:marBottom w:val="0"/>
      <w:divBdr>
        <w:top w:val="none" w:sz="0" w:space="0" w:color="auto"/>
        <w:left w:val="none" w:sz="0" w:space="0" w:color="auto"/>
        <w:bottom w:val="none" w:sz="0" w:space="0" w:color="auto"/>
        <w:right w:val="none" w:sz="0" w:space="0" w:color="auto"/>
      </w:divBdr>
    </w:div>
    <w:div w:id="281890184">
      <w:bodyDiv w:val="1"/>
      <w:marLeft w:val="0"/>
      <w:marRight w:val="0"/>
      <w:marTop w:val="0"/>
      <w:marBottom w:val="0"/>
      <w:divBdr>
        <w:top w:val="none" w:sz="0" w:space="0" w:color="auto"/>
        <w:left w:val="none" w:sz="0" w:space="0" w:color="auto"/>
        <w:bottom w:val="none" w:sz="0" w:space="0" w:color="auto"/>
        <w:right w:val="none" w:sz="0" w:space="0" w:color="auto"/>
      </w:divBdr>
      <w:divsChild>
        <w:div w:id="1517383324">
          <w:marLeft w:val="0"/>
          <w:marRight w:val="0"/>
          <w:marTop w:val="0"/>
          <w:marBottom w:val="0"/>
          <w:divBdr>
            <w:top w:val="none" w:sz="0" w:space="0" w:color="auto"/>
            <w:left w:val="none" w:sz="0" w:space="0" w:color="auto"/>
            <w:bottom w:val="none" w:sz="0" w:space="0" w:color="auto"/>
            <w:right w:val="none" w:sz="0" w:space="0" w:color="auto"/>
          </w:divBdr>
          <w:divsChild>
            <w:div w:id="1261261546">
              <w:marLeft w:val="0"/>
              <w:marRight w:val="0"/>
              <w:marTop w:val="0"/>
              <w:marBottom w:val="0"/>
              <w:divBdr>
                <w:top w:val="none" w:sz="0" w:space="0" w:color="auto"/>
                <w:left w:val="none" w:sz="0" w:space="0" w:color="auto"/>
                <w:bottom w:val="none" w:sz="0" w:space="0" w:color="auto"/>
                <w:right w:val="none" w:sz="0" w:space="0" w:color="auto"/>
              </w:divBdr>
            </w:div>
            <w:div w:id="2050252527">
              <w:marLeft w:val="0"/>
              <w:marRight w:val="0"/>
              <w:marTop w:val="0"/>
              <w:marBottom w:val="0"/>
              <w:divBdr>
                <w:top w:val="none" w:sz="0" w:space="0" w:color="auto"/>
                <w:left w:val="none" w:sz="0" w:space="0" w:color="auto"/>
                <w:bottom w:val="none" w:sz="0" w:space="0" w:color="auto"/>
                <w:right w:val="none" w:sz="0" w:space="0" w:color="auto"/>
              </w:divBdr>
            </w:div>
            <w:div w:id="430206698">
              <w:marLeft w:val="0"/>
              <w:marRight w:val="0"/>
              <w:marTop w:val="0"/>
              <w:marBottom w:val="0"/>
              <w:divBdr>
                <w:top w:val="none" w:sz="0" w:space="0" w:color="auto"/>
                <w:left w:val="none" w:sz="0" w:space="0" w:color="auto"/>
                <w:bottom w:val="none" w:sz="0" w:space="0" w:color="auto"/>
                <w:right w:val="none" w:sz="0" w:space="0" w:color="auto"/>
              </w:divBdr>
            </w:div>
            <w:div w:id="981152792">
              <w:marLeft w:val="0"/>
              <w:marRight w:val="0"/>
              <w:marTop w:val="0"/>
              <w:marBottom w:val="0"/>
              <w:divBdr>
                <w:top w:val="none" w:sz="0" w:space="0" w:color="auto"/>
                <w:left w:val="none" w:sz="0" w:space="0" w:color="auto"/>
                <w:bottom w:val="none" w:sz="0" w:space="0" w:color="auto"/>
                <w:right w:val="none" w:sz="0" w:space="0" w:color="auto"/>
              </w:divBdr>
            </w:div>
            <w:div w:id="137843824">
              <w:marLeft w:val="0"/>
              <w:marRight w:val="0"/>
              <w:marTop w:val="0"/>
              <w:marBottom w:val="0"/>
              <w:divBdr>
                <w:top w:val="none" w:sz="0" w:space="0" w:color="auto"/>
                <w:left w:val="none" w:sz="0" w:space="0" w:color="auto"/>
                <w:bottom w:val="none" w:sz="0" w:space="0" w:color="auto"/>
                <w:right w:val="none" w:sz="0" w:space="0" w:color="auto"/>
              </w:divBdr>
            </w:div>
            <w:div w:id="1597596247">
              <w:marLeft w:val="0"/>
              <w:marRight w:val="0"/>
              <w:marTop w:val="0"/>
              <w:marBottom w:val="0"/>
              <w:divBdr>
                <w:top w:val="none" w:sz="0" w:space="0" w:color="auto"/>
                <w:left w:val="none" w:sz="0" w:space="0" w:color="auto"/>
                <w:bottom w:val="none" w:sz="0" w:space="0" w:color="auto"/>
                <w:right w:val="none" w:sz="0" w:space="0" w:color="auto"/>
              </w:divBdr>
            </w:div>
            <w:div w:id="1416047299">
              <w:marLeft w:val="0"/>
              <w:marRight w:val="0"/>
              <w:marTop w:val="0"/>
              <w:marBottom w:val="0"/>
              <w:divBdr>
                <w:top w:val="none" w:sz="0" w:space="0" w:color="auto"/>
                <w:left w:val="none" w:sz="0" w:space="0" w:color="auto"/>
                <w:bottom w:val="none" w:sz="0" w:space="0" w:color="auto"/>
                <w:right w:val="none" w:sz="0" w:space="0" w:color="auto"/>
              </w:divBdr>
            </w:div>
            <w:div w:id="2095777973">
              <w:marLeft w:val="0"/>
              <w:marRight w:val="0"/>
              <w:marTop w:val="0"/>
              <w:marBottom w:val="0"/>
              <w:divBdr>
                <w:top w:val="none" w:sz="0" w:space="0" w:color="auto"/>
                <w:left w:val="none" w:sz="0" w:space="0" w:color="auto"/>
                <w:bottom w:val="none" w:sz="0" w:space="0" w:color="auto"/>
                <w:right w:val="none" w:sz="0" w:space="0" w:color="auto"/>
              </w:divBdr>
            </w:div>
            <w:div w:id="180778060">
              <w:marLeft w:val="0"/>
              <w:marRight w:val="0"/>
              <w:marTop w:val="0"/>
              <w:marBottom w:val="0"/>
              <w:divBdr>
                <w:top w:val="none" w:sz="0" w:space="0" w:color="auto"/>
                <w:left w:val="none" w:sz="0" w:space="0" w:color="auto"/>
                <w:bottom w:val="none" w:sz="0" w:space="0" w:color="auto"/>
                <w:right w:val="none" w:sz="0" w:space="0" w:color="auto"/>
              </w:divBdr>
            </w:div>
            <w:div w:id="856163981">
              <w:marLeft w:val="0"/>
              <w:marRight w:val="0"/>
              <w:marTop w:val="0"/>
              <w:marBottom w:val="0"/>
              <w:divBdr>
                <w:top w:val="none" w:sz="0" w:space="0" w:color="auto"/>
                <w:left w:val="none" w:sz="0" w:space="0" w:color="auto"/>
                <w:bottom w:val="none" w:sz="0" w:space="0" w:color="auto"/>
                <w:right w:val="none" w:sz="0" w:space="0" w:color="auto"/>
              </w:divBdr>
            </w:div>
            <w:div w:id="1451825897">
              <w:marLeft w:val="0"/>
              <w:marRight w:val="0"/>
              <w:marTop w:val="0"/>
              <w:marBottom w:val="0"/>
              <w:divBdr>
                <w:top w:val="none" w:sz="0" w:space="0" w:color="auto"/>
                <w:left w:val="none" w:sz="0" w:space="0" w:color="auto"/>
                <w:bottom w:val="none" w:sz="0" w:space="0" w:color="auto"/>
                <w:right w:val="none" w:sz="0" w:space="0" w:color="auto"/>
              </w:divBdr>
            </w:div>
            <w:div w:id="1576090356">
              <w:marLeft w:val="0"/>
              <w:marRight w:val="0"/>
              <w:marTop w:val="0"/>
              <w:marBottom w:val="0"/>
              <w:divBdr>
                <w:top w:val="none" w:sz="0" w:space="0" w:color="auto"/>
                <w:left w:val="none" w:sz="0" w:space="0" w:color="auto"/>
                <w:bottom w:val="none" w:sz="0" w:space="0" w:color="auto"/>
                <w:right w:val="none" w:sz="0" w:space="0" w:color="auto"/>
              </w:divBdr>
            </w:div>
            <w:div w:id="1128087165">
              <w:marLeft w:val="0"/>
              <w:marRight w:val="0"/>
              <w:marTop w:val="0"/>
              <w:marBottom w:val="0"/>
              <w:divBdr>
                <w:top w:val="none" w:sz="0" w:space="0" w:color="auto"/>
                <w:left w:val="none" w:sz="0" w:space="0" w:color="auto"/>
                <w:bottom w:val="none" w:sz="0" w:space="0" w:color="auto"/>
                <w:right w:val="none" w:sz="0" w:space="0" w:color="auto"/>
              </w:divBdr>
            </w:div>
            <w:div w:id="1720082717">
              <w:marLeft w:val="0"/>
              <w:marRight w:val="0"/>
              <w:marTop w:val="0"/>
              <w:marBottom w:val="0"/>
              <w:divBdr>
                <w:top w:val="none" w:sz="0" w:space="0" w:color="auto"/>
                <w:left w:val="none" w:sz="0" w:space="0" w:color="auto"/>
                <w:bottom w:val="none" w:sz="0" w:space="0" w:color="auto"/>
                <w:right w:val="none" w:sz="0" w:space="0" w:color="auto"/>
              </w:divBdr>
            </w:div>
            <w:div w:id="803544837">
              <w:marLeft w:val="0"/>
              <w:marRight w:val="0"/>
              <w:marTop w:val="0"/>
              <w:marBottom w:val="0"/>
              <w:divBdr>
                <w:top w:val="none" w:sz="0" w:space="0" w:color="auto"/>
                <w:left w:val="none" w:sz="0" w:space="0" w:color="auto"/>
                <w:bottom w:val="none" w:sz="0" w:space="0" w:color="auto"/>
                <w:right w:val="none" w:sz="0" w:space="0" w:color="auto"/>
              </w:divBdr>
            </w:div>
            <w:div w:id="217516590">
              <w:marLeft w:val="0"/>
              <w:marRight w:val="0"/>
              <w:marTop w:val="0"/>
              <w:marBottom w:val="0"/>
              <w:divBdr>
                <w:top w:val="none" w:sz="0" w:space="0" w:color="auto"/>
                <w:left w:val="none" w:sz="0" w:space="0" w:color="auto"/>
                <w:bottom w:val="none" w:sz="0" w:space="0" w:color="auto"/>
                <w:right w:val="none" w:sz="0" w:space="0" w:color="auto"/>
              </w:divBdr>
            </w:div>
            <w:div w:id="519317839">
              <w:marLeft w:val="0"/>
              <w:marRight w:val="0"/>
              <w:marTop w:val="0"/>
              <w:marBottom w:val="0"/>
              <w:divBdr>
                <w:top w:val="none" w:sz="0" w:space="0" w:color="auto"/>
                <w:left w:val="none" w:sz="0" w:space="0" w:color="auto"/>
                <w:bottom w:val="none" w:sz="0" w:space="0" w:color="auto"/>
                <w:right w:val="none" w:sz="0" w:space="0" w:color="auto"/>
              </w:divBdr>
            </w:div>
            <w:div w:id="1401321697">
              <w:marLeft w:val="0"/>
              <w:marRight w:val="0"/>
              <w:marTop w:val="0"/>
              <w:marBottom w:val="0"/>
              <w:divBdr>
                <w:top w:val="none" w:sz="0" w:space="0" w:color="auto"/>
                <w:left w:val="none" w:sz="0" w:space="0" w:color="auto"/>
                <w:bottom w:val="none" w:sz="0" w:space="0" w:color="auto"/>
                <w:right w:val="none" w:sz="0" w:space="0" w:color="auto"/>
              </w:divBdr>
            </w:div>
            <w:div w:id="206337452">
              <w:marLeft w:val="0"/>
              <w:marRight w:val="0"/>
              <w:marTop w:val="0"/>
              <w:marBottom w:val="0"/>
              <w:divBdr>
                <w:top w:val="none" w:sz="0" w:space="0" w:color="auto"/>
                <w:left w:val="none" w:sz="0" w:space="0" w:color="auto"/>
                <w:bottom w:val="none" w:sz="0" w:space="0" w:color="auto"/>
                <w:right w:val="none" w:sz="0" w:space="0" w:color="auto"/>
              </w:divBdr>
            </w:div>
            <w:div w:id="2093770286">
              <w:marLeft w:val="0"/>
              <w:marRight w:val="0"/>
              <w:marTop w:val="0"/>
              <w:marBottom w:val="0"/>
              <w:divBdr>
                <w:top w:val="none" w:sz="0" w:space="0" w:color="auto"/>
                <w:left w:val="none" w:sz="0" w:space="0" w:color="auto"/>
                <w:bottom w:val="none" w:sz="0" w:space="0" w:color="auto"/>
                <w:right w:val="none" w:sz="0" w:space="0" w:color="auto"/>
              </w:divBdr>
            </w:div>
            <w:div w:id="453864667">
              <w:marLeft w:val="0"/>
              <w:marRight w:val="0"/>
              <w:marTop w:val="0"/>
              <w:marBottom w:val="0"/>
              <w:divBdr>
                <w:top w:val="none" w:sz="0" w:space="0" w:color="auto"/>
                <w:left w:val="none" w:sz="0" w:space="0" w:color="auto"/>
                <w:bottom w:val="none" w:sz="0" w:space="0" w:color="auto"/>
                <w:right w:val="none" w:sz="0" w:space="0" w:color="auto"/>
              </w:divBdr>
            </w:div>
            <w:div w:id="715549768">
              <w:marLeft w:val="0"/>
              <w:marRight w:val="0"/>
              <w:marTop w:val="0"/>
              <w:marBottom w:val="0"/>
              <w:divBdr>
                <w:top w:val="none" w:sz="0" w:space="0" w:color="auto"/>
                <w:left w:val="none" w:sz="0" w:space="0" w:color="auto"/>
                <w:bottom w:val="none" w:sz="0" w:space="0" w:color="auto"/>
                <w:right w:val="none" w:sz="0" w:space="0" w:color="auto"/>
              </w:divBdr>
            </w:div>
            <w:div w:id="738793075">
              <w:marLeft w:val="0"/>
              <w:marRight w:val="0"/>
              <w:marTop w:val="0"/>
              <w:marBottom w:val="0"/>
              <w:divBdr>
                <w:top w:val="none" w:sz="0" w:space="0" w:color="auto"/>
                <w:left w:val="none" w:sz="0" w:space="0" w:color="auto"/>
                <w:bottom w:val="none" w:sz="0" w:space="0" w:color="auto"/>
                <w:right w:val="none" w:sz="0" w:space="0" w:color="auto"/>
              </w:divBdr>
            </w:div>
            <w:div w:id="981277834">
              <w:marLeft w:val="0"/>
              <w:marRight w:val="0"/>
              <w:marTop w:val="0"/>
              <w:marBottom w:val="0"/>
              <w:divBdr>
                <w:top w:val="none" w:sz="0" w:space="0" w:color="auto"/>
                <w:left w:val="none" w:sz="0" w:space="0" w:color="auto"/>
                <w:bottom w:val="none" w:sz="0" w:space="0" w:color="auto"/>
                <w:right w:val="none" w:sz="0" w:space="0" w:color="auto"/>
              </w:divBdr>
            </w:div>
            <w:div w:id="1503399781">
              <w:marLeft w:val="0"/>
              <w:marRight w:val="0"/>
              <w:marTop w:val="0"/>
              <w:marBottom w:val="0"/>
              <w:divBdr>
                <w:top w:val="none" w:sz="0" w:space="0" w:color="auto"/>
                <w:left w:val="none" w:sz="0" w:space="0" w:color="auto"/>
                <w:bottom w:val="none" w:sz="0" w:space="0" w:color="auto"/>
                <w:right w:val="none" w:sz="0" w:space="0" w:color="auto"/>
              </w:divBdr>
            </w:div>
            <w:div w:id="797845351">
              <w:marLeft w:val="0"/>
              <w:marRight w:val="0"/>
              <w:marTop w:val="0"/>
              <w:marBottom w:val="0"/>
              <w:divBdr>
                <w:top w:val="none" w:sz="0" w:space="0" w:color="auto"/>
                <w:left w:val="none" w:sz="0" w:space="0" w:color="auto"/>
                <w:bottom w:val="none" w:sz="0" w:space="0" w:color="auto"/>
                <w:right w:val="none" w:sz="0" w:space="0" w:color="auto"/>
              </w:divBdr>
            </w:div>
            <w:div w:id="1026641680">
              <w:marLeft w:val="0"/>
              <w:marRight w:val="0"/>
              <w:marTop w:val="0"/>
              <w:marBottom w:val="0"/>
              <w:divBdr>
                <w:top w:val="none" w:sz="0" w:space="0" w:color="auto"/>
                <w:left w:val="none" w:sz="0" w:space="0" w:color="auto"/>
                <w:bottom w:val="none" w:sz="0" w:space="0" w:color="auto"/>
                <w:right w:val="none" w:sz="0" w:space="0" w:color="auto"/>
              </w:divBdr>
            </w:div>
            <w:div w:id="800001555">
              <w:marLeft w:val="0"/>
              <w:marRight w:val="0"/>
              <w:marTop w:val="0"/>
              <w:marBottom w:val="0"/>
              <w:divBdr>
                <w:top w:val="none" w:sz="0" w:space="0" w:color="auto"/>
                <w:left w:val="none" w:sz="0" w:space="0" w:color="auto"/>
                <w:bottom w:val="none" w:sz="0" w:space="0" w:color="auto"/>
                <w:right w:val="none" w:sz="0" w:space="0" w:color="auto"/>
              </w:divBdr>
            </w:div>
            <w:div w:id="1878738701">
              <w:marLeft w:val="0"/>
              <w:marRight w:val="0"/>
              <w:marTop w:val="0"/>
              <w:marBottom w:val="0"/>
              <w:divBdr>
                <w:top w:val="none" w:sz="0" w:space="0" w:color="auto"/>
                <w:left w:val="none" w:sz="0" w:space="0" w:color="auto"/>
                <w:bottom w:val="none" w:sz="0" w:space="0" w:color="auto"/>
                <w:right w:val="none" w:sz="0" w:space="0" w:color="auto"/>
              </w:divBdr>
            </w:div>
            <w:div w:id="1772162593">
              <w:marLeft w:val="0"/>
              <w:marRight w:val="0"/>
              <w:marTop w:val="0"/>
              <w:marBottom w:val="0"/>
              <w:divBdr>
                <w:top w:val="none" w:sz="0" w:space="0" w:color="auto"/>
                <w:left w:val="none" w:sz="0" w:space="0" w:color="auto"/>
                <w:bottom w:val="none" w:sz="0" w:space="0" w:color="auto"/>
                <w:right w:val="none" w:sz="0" w:space="0" w:color="auto"/>
              </w:divBdr>
            </w:div>
            <w:div w:id="518348548">
              <w:marLeft w:val="0"/>
              <w:marRight w:val="0"/>
              <w:marTop w:val="0"/>
              <w:marBottom w:val="0"/>
              <w:divBdr>
                <w:top w:val="none" w:sz="0" w:space="0" w:color="auto"/>
                <w:left w:val="none" w:sz="0" w:space="0" w:color="auto"/>
                <w:bottom w:val="none" w:sz="0" w:space="0" w:color="auto"/>
                <w:right w:val="none" w:sz="0" w:space="0" w:color="auto"/>
              </w:divBdr>
            </w:div>
            <w:div w:id="975719608">
              <w:marLeft w:val="0"/>
              <w:marRight w:val="0"/>
              <w:marTop w:val="0"/>
              <w:marBottom w:val="0"/>
              <w:divBdr>
                <w:top w:val="none" w:sz="0" w:space="0" w:color="auto"/>
                <w:left w:val="none" w:sz="0" w:space="0" w:color="auto"/>
                <w:bottom w:val="none" w:sz="0" w:space="0" w:color="auto"/>
                <w:right w:val="none" w:sz="0" w:space="0" w:color="auto"/>
              </w:divBdr>
            </w:div>
            <w:div w:id="1028139152">
              <w:marLeft w:val="0"/>
              <w:marRight w:val="0"/>
              <w:marTop w:val="0"/>
              <w:marBottom w:val="0"/>
              <w:divBdr>
                <w:top w:val="none" w:sz="0" w:space="0" w:color="auto"/>
                <w:left w:val="none" w:sz="0" w:space="0" w:color="auto"/>
                <w:bottom w:val="none" w:sz="0" w:space="0" w:color="auto"/>
                <w:right w:val="none" w:sz="0" w:space="0" w:color="auto"/>
              </w:divBdr>
            </w:div>
            <w:div w:id="874737988">
              <w:marLeft w:val="0"/>
              <w:marRight w:val="0"/>
              <w:marTop w:val="0"/>
              <w:marBottom w:val="0"/>
              <w:divBdr>
                <w:top w:val="none" w:sz="0" w:space="0" w:color="auto"/>
                <w:left w:val="none" w:sz="0" w:space="0" w:color="auto"/>
                <w:bottom w:val="none" w:sz="0" w:space="0" w:color="auto"/>
                <w:right w:val="none" w:sz="0" w:space="0" w:color="auto"/>
              </w:divBdr>
            </w:div>
            <w:div w:id="1468426317">
              <w:marLeft w:val="0"/>
              <w:marRight w:val="0"/>
              <w:marTop w:val="0"/>
              <w:marBottom w:val="0"/>
              <w:divBdr>
                <w:top w:val="none" w:sz="0" w:space="0" w:color="auto"/>
                <w:left w:val="none" w:sz="0" w:space="0" w:color="auto"/>
                <w:bottom w:val="none" w:sz="0" w:space="0" w:color="auto"/>
                <w:right w:val="none" w:sz="0" w:space="0" w:color="auto"/>
              </w:divBdr>
            </w:div>
            <w:div w:id="145752824">
              <w:marLeft w:val="0"/>
              <w:marRight w:val="0"/>
              <w:marTop w:val="0"/>
              <w:marBottom w:val="0"/>
              <w:divBdr>
                <w:top w:val="none" w:sz="0" w:space="0" w:color="auto"/>
                <w:left w:val="none" w:sz="0" w:space="0" w:color="auto"/>
                <w:bottom w:val="none" w:sz="0" w:space="0" w:color="auto"/>
                <w:right w:val="none" w:sz="0" w:space="0" w:color="auto"/>
              </w:divBdr>
            </w:div>
            <w:div w:id="1843624039">
              <w:marLeft w:val="0"/>
              <w:marRight w:val="0"/>
              <w:marTop w:val="0"/>
              <w:marBottom w:val="0"/>
              <w:divBdr>
                <w:top w:val="none" w:sz="0" w:space="0" w:color="auto"/>
                <w:left w:val="none" w:sz="0" w:space="0" w:color="auto"/>
                <w:bottom w:val="none" w:sz="0" w:space="0" w:color="auto"/>
                <w:right w:val="none" w:sz="0" w:space="0" w:color="auto"/>
              </w:divBdr>
            </w:div>
            <w:div w:id="1100032112">
              <w:marLeft w:val="0"/>
              <w:marRight w:val="0"/>
              <w:marTop w:val="0"/>
              <w:marBottom w:val="0"/>
              <w:divBdr>
                <w:top w:val="none" w:sz="0" w:space="0" w:color="auto"/>
                <w:left w:val="none" w:sz="0" w:space="0" w:color="auto"/>
                <w:bottom w:val="none" w:sz="0" w:space="0" w:color="auto"/>
                <w:right w:val="none" w:sz="0" w:space="0" w:color="auto"/>
              </w:divBdr>
            </w:div>
            <w:div w:id="1516578727">
              <w:marLeft w:val="0"/>
              <w:marRight w:val="0"/>
              <w:marTop w:val="0"/>
              <w:marBottom w:val="0"/>
              <w:divBdr>
                <w:top w:val="none" w:sz="0" w:space="0" w:color="auto"/>
                <w:left w:val="none" w:sz="0" w:space="0" w:color="auto"/>
                <w:bottom w:val="none" w:sz="0" w:space="0" w:color="auto"/>
                <w:right w:val="none" w:sz="0" w:space="0" w:color="auto"/>
              </w:divBdr>
            </w:div>
            <w:div w:id="1056472425">
              <w:marLeft w:val="0"/>
              <w:marRight w:val="0"/>
              <w:marTop w:val="0"/>
              <w:marBottom w:val="0"/>
              <w:divBdr>
                <w:top w:val="none" w:sz="0" w:space="0" w:color="auto"/>
                <w:left w:val="none" w:sz="0" w:space="0" w:color="auto"/>
                <w:bottom w:val="none" w:sz="0" w:space="0" w:color="auto"/>
                <w:right w:val="none" w:sz="0" w:space="0" w:color="auto"/>
              </w:divBdr>
            </w:div>
            <w:div w:id="1546676293">
              <w:marLeft w:val="0"/>
              <w:marRight w:val="0"/>
              <w:marTop w:val="0"/>
              <w:marBottom w:val="0"/>
              <w:divBdr>
                <w:top w:val="none" w:sz="0" w:space="0" w:color="auto"/>
                <w:left w:val="none" w:sz="0" w:space="0" w:color="auto"/>
                <w:bottom w:val="none" w:sz="0" w:space="0" w:color="auto"/>
                <w:right w:val="none" w:sz="0" w:space="0" w:color="auto"/>
              </w:divBdr>
            </w:div>
            <w:div w:id="1365204762">
              <w:marLeft w:val="0"/>
              <w:marRight w:val="0"/>
              <w:marTop w:val="0"/>
              <w:marBottom w:val="0"/>
              <w:divBdr>
                <w:top w:val="none" w:sz="0" w:space="0" w:color="auto"/>
                <w:left w:val="none" w:sz="0" w:space="0" w:color="auto"/>
                <w:bottom w:val="none" w:sz="0" w:space="0" w:color="auto"/>
                <w:right w:val="none" w:sz="0" w:space="0" w:color="auto"/>
              </w:divBdr>
            </w:div>
            <w:div w:id="505091734">
              <w:marLeft w:val="0"/>
              <w:marRight w:val="0"/>
              <w:marTop w:val="0"/>
              <w:marBottom w:val="0"/>
              <w:divBdr>
                <w:top w:val="none" w:sz="0" w:space="0" w:color="auto"/>
                <w:left w:val="none" w:sz="0" w:space="0" w:color="auto"/>
                <w:bottom w:val="none" w:sz="0" w:space="0" w:color="auto"/>
                <w:right w:val="none" w:sz="0" w:space="0" w:color="auto"/>
              </w:divBdr>
            </w:div>
            <w:div w:id="51274537">
              <w:marLeft w:val="0"/>
              <w:marRight w:val="0"/>
              <w:marTop w:val="0"/>
              <w:marBottom w:val="0"/>
              <w:divBdr>
                <w:top w:val="none" w:sz="0" w:space="0" w:color="auto"/>
                <w:left w:val="none" w:sz="0" w:space="0" w:color="auto"/>
                <w:bottom w:val="none" w:sz="0" w:space="0" w:color="auto"/>
                <w:right w:val="none" w:sz="0" w:space="0" w:color="auto"/>
              </w:divBdr>
            </w:div>
            <w:div w:id="1297107478">
              <w:marLeft w:val="0"/>
              <w:marRight w:val="0"/>
              <w:marTop w:val="0"/>
              <w:marBottom w:val="0"/>
              <w:divBdr>
                <w:top w:val="none" w:sz="0" w:space="0" w:color="auto"/>
                <w:left w:val="none" w:sz="0" w:space="0" w:color="auto"/>
                <w:bottom w:val="none" w:sz="0" w:space="0" w:color="auto"/>
                <w:right w:val="none" w:sz="0" w:space="0" w:color="auto"/>
              </w:divBdr>
            </w:div>
            <w:div w:id="1524826913">
              <w:marLeft w:val="0"/>
              <w:marRight w:val="0"/>
              <w:marTop w:val="0"/>
              <w:marBottom w:val="0"/>
              <w:divBdr>
                <w:top w:val="none" w:sz="0" w:space="0" w:color="auto"/>
                <w:left w:val="none" w:sz="0" w:space="0" w:color="auto"/>
                <w:bottom w:val="none" w:sz="0" w:space="0" w:color="auto"/>
                <w:right w:val="none" w:sz="0" w:space="0" w:color="auto"/>
              </w:divBdr>
            </w:div>
            <w:div w:id="143937967">
              <w:marLeft w:val="0"/>
              <w:marRight w:val="0"/>
              <w:marTop w:val="0"/>
              <w:marBottom w:val="0"/>
              <w:divBdr>
                <w:top w:val="none" w:sz="0" w:space="0" w:color="auto"/>
                <w:left w:val="none" w:sz="0" w:space="0" w:color="auto"/>
                <w:bottom w:val="none" w:sz="0" w:space="0" w:color="auto"/>
                <w:right w:val="none" w:sz="0" w:space="0" w:color="auto"/>
              </w:divBdr>
            </w:div>
            <w:div w:id="1024554726">
              <w:marLeft w:val="0"/>
              <w:marRight w:val="0"/>
              <w:marTop w:val="0"/>
              <w:marBottom w:val="0"/>
              <w:divBdr>
                <w:top w:val="none" w:sz="0" w:space="0" w:color="auto"/>
                <w:left w:val="none" w:sz="0" w:space="0" w:color="auto"/>
                <w:bottom w:val="none" w:sz="0" w:space="0" w:color="auto"/>
                <w:right w:val="none" w:sz="0" w:space="0" w:color="auto"/>
              </w:divBdr>
            </w:div>
            <w:div w:id="1969622307">
              <w:marLeft w:val="0"/>
              <w:marRight w:val="0"/>
              <w:marTop w:val="0"/>
              <w:marBottom w:val="0"/>
              <w:divBdr>
                <w:top w:val="none" w:sz="0" w:space="0" w:color="auto"/>
                <w:left w:val="none" w:sz="0" w:space="0" w:color="auto"/>
                <w:bottom w:val="none" w:sz="0" w:space="0" w:color="auto"/>
                <w:right w:val="none" w:sz="0" w:space="0" w:color="auto"/>
              </w:divBdr>
            </w:div>
            <w:div w:id="83888166">
              <w:marLeft w:val="0"/>
              <w:marRight w:val="0"/>
              <w:marTop w:val="0"/>
              <w:marBottom w:val="0"/>
              <w:divBdr>
                <w:top w:val="none" w:sz="0" w:space="0" w:color="auto"/>
                <w:left w:val="none" w:sz="0" w:space="0" w:color="auto"/>
                <w:bottom w:val="none" w:sz="0" w:space="0" w:color="auto"/>
                <w:right w:val="none" w:sz="0" w:space="0" w:color="auto"/>
              </w:divBdr>
            </w:div>
            <w:div w:id="729883890">
              <w:marLeft w:val="0"/>
              <w:marRight w:val="0"/>
              <w:marTop w:val="0"/>
              <w:marBottom w:val="0"/>
              <w:divBdr>
                <w:top w:val="none" w:sz="0" w:space="0" w:color="auto"/>
                <w:left w:val="none" w:sz="0" w:space="0" w:color="auto"/>
                <w:bottom w:val="none" w:sz="0" w:space="0" w:color="auto"/>
                <w:right w:val="none" w:sz="0" w:space="0" w:color="auto"/>
              </w:divBdr>
            </w:div>
            <w:div w:id="1545485244">
              <w:marLeft w:val="0"/>
              <w:marRight w:val="0"/>
              <w:marTop w:val="0"/>
              <w:marBottom w:val="0"/>
              <w:divBdr>
                <w:top w:val="none" w:sz="0" w:space="0" w:color="auto"/>
                <w:left w:val="none" w:sz="0" w:space="0" w:color="auto"/>
                <w:bottom w:val="none" w:sz="0" w:space="0" w:color="auto"/>
                <w:right w:val="none" w:sz="0" w:space="0" w:color="auto"/>
              </w:divBdr>
            </w:div>
            <w:div w:id="937323411">
              <w:marLeft w:val="0"/>
              <w:marRight w:val="0"/>
              <w:marTop w:val="0"/>
              <w:marBottom w:val="0"/>
              <w:divBdr>
                <w:top w:val="none" w:sz="0" w:space="0" w:color="auto"/>
                <w:left w:val="none" w:sz="0" w:space="0" w:color="auto"/>
                <w:bottom w:val="none" w:sz="0" w:space="0" w:color="auto"/>
                <w:right w:val="none" w:sz="0" w:space="0" w:color="auto"/>
              </w:divBdr>
            </w:div>
            <w:div w:id="469328044">
              <w:marLeft w:val="0"/>
              <w:marRight w:val="0"/>
              <w:marTop w:val="0"/>
              <w:marBottom w:val="0"/>
              <w:divBdr>
                <w:top w:val="none" w:sz="0" w:space="0" w:color="auto"/>
                <w:left w:val="none" w:sz="0" w:space="0" w:color="auto"/>
                <w:bottom w:val="none" w:sz="0" w:space="0" w:color="auto"/>
                <w:right w:val="none" w:sz="0" w:space="0" w:color="auto"/>
              </w:divBdr>
            </w:div>
            <w:div w:id="1172794907">
              <w:marLeft w:val="0"/>
              <w:marRight w:val="0"/>
              <w:marTop w:val="0"/>
              <w:marBottom w:val="0"/>
              <w:divBdr>
                <w:top w:val="none" w:sz="0" w:space="0" w:color="auto"/>
                <w:left w:val="none" w:sz="0" w:space="0" w:color="auto"/>
                <w:bottom w:val="none" w:sz="0" w:space="0" w:color="auto"/>
                <w:right w:val="none" w:sz="0" w:space="0" w:color="auto"/>
              </w:divBdr>
            </w:div>
            <w:div w:id="773285406">
              <w:marLeft w:val="0"/>
              <w:marRight w:val="0"/>
              <w:marTop w:val="0"/>
              <w:marBottom w:val="0"/>
              <w:divBdr>
                <w:top w:val="none" w:sz="0" w:space="0" w:color="auto"/>
                <w:left w:val="none" w:sz="0" w:space="0" w:color="auto"/>
                <w:bottom w:val="none" w:sz="0" w:space="0" w:color="auto"/>
                <w:right w:val="none" w:sz="0" w:space="0" w:color="auto"/>
              </w:divBdr>
            </w:div>
            <w:div w:id="1031078965">
              <w:marLeft w:val="0"/>
              <w:marRight w:val="0"/>
              <w:marTop w:val="0"/>
              <w:marBottom w:val="0"/>
              <w:divBdr>
                <w:top w:val="none" w:sz="0" w:space="0" w:color="auto"/>
                <w:left w:val="none" w:sz="0" w:space="0" w:color="auto"/>
                <w:bottom w:val="none" w:sz="0" w:space="0" w:color="auto"/>
                <w:right w:val="none" w:sz="0" w:space="0" w:color="auto"/>
              </w:divBdr>
            </w:div>
            <w:div w:id="1768885753">
              <w:marLeft w:val="0"/>
              <w:marRight w:val="0"/>
              <w:marTop w:val="0"/>
              <w:marBottom w:val="0"/>
              <w:divBdr>
                <w:top w:val="none" w:sz="0" w:space="0" w:color="auto"/>
                <w:left w:val="none" w:sz="0" w:space="0" w:color="auto"/>
                <w:bottom w:val="none" w:sz="0" w:space="0" w:color="auto"/>
                <w:right w:val="none" w:sz="0" w:space="0" w:color="auto"/>
              </w:divBdr>
            </w:div>
            <w:div w:id="438066144">
              <w:marLeft w:val="0"/>
              <w:marRight w:val="0"/>
              <w:marTop w:val="0"/>
              <w:marBottom w:val="0"/>
              <w:divBdr>
                <w:top w:val="none" w:sz="0" w:space="0" w:color="auto"/>
                <w:left w:val="none" w:sz="0" w:space="0" w:color="auto"/>
                <w:bottom w:val="none" w:sz="0" w:space="0" w:color="auto"/>
                <w:right w:val="none" w:sz="0" w:space="0" w:color="auto"/>
              </w:divBdr>
            </w:div>
            <w:div w:id="1028095746">
              <w:marLeft w:val="0"/>
              <w:marRight w:val="0"/>
              <w:marTop w:val="0"/>
              <w:marBottom w:val="0"/>
              <w:divBdr>
                <w:top w:val="none" w:sz="0" w:space="0" w:color="auto"/>
                <w:left w:val="none" w:sz="0" w:space="0" w:color="auto"/>
                <w:bottom w:val="none" w:sz="0" w:space="0" w:color="auto"/>
                <w:right w:val="none" w:sz="0" w:space="0" w:color="auto"/>
              </w:divBdr>
            </w:div>
            <w:div w:id="389233963">
              <w:marLeft w:val="0"/>
              <w:marRight w:val="0"/>
              <w:marTop w:val="0"/>
              <w:marBottom w:val="0"/>
              <w:divBdr>
                <w:top w:val="none" w:sz="0" w:space="0" w:color="auto"/>
                <w:left w:val="none" w:sz="0" w:space="0" w:color="auto"/>
                <w:bottom w:val="none" w:sz="0" w:space="0" w:color="auto"/>
                <w:right w:val="none" w:sz="0" w:space="0" w:color="auto"/>
              </w:divBdr>
            </w:div>
            <w:div w:id="911433398">
              <w:marLeft w:val="0"/>
              <w:marRight w:val="0"/>
              <w:marTop w:val="0"/>
              <w:marBottom w:val="0"/>
              <w:divBdr>
                <w:top w:val="none" w:sz="0" w:space="0" w:color="auto"/>
                <w:left w:val="none" w:sz="0" w:space="0" w:color="auto"/>
                <w:bottom w:val="none" w:sz="0" w:space="0" w:color="auto"/>
                <w:right w:val="none" w:sz="0" w:space="0" w:color="auto"/>
              </w:divBdr>
            </w:div>
            <w:div w:id="177669434">
              <w:marLeft w:val="0"/>
              <w:marRight w:val="0"/>
              <w:marTop w:val="0"/>
              <w:marBottom w:val="0"/>
              <w:divBdr>
                <w:top w:val="none" w:sz="0" w:space="0" w:color="auto"/>
                <w:left w:val="none" w:sz="0" w:space="0" w:color="auto"/>
                <w:bottom w:val="none" w:sz="0" w:space="0" w:color="auto"/>
                <w:right w:val="none" w:sz="0" w:space="0" w:color="auto"/>
              </w:divBdr>
            </w:div>
            <w:div w:id="325741438">
              <w:marLeft w:val="0"/>
              <w:marRight w:val="0"/>
              <w:marTop w:val="0"/>
              <w:marBottom w:val="0"/>
              <w:divBdr>
                <w:top w:val="none" w:sz="0" w:space="0" w:color="auto"/>
                <w:left w:val="none" w:sz="0" w:space="0" w:color="auto"/>
                <w:bottom w:val="none" w:sz="0" w:space="0" w:color="auto"/>
                <w:right w:val="none" w:sz="0" w:space="0" w:color="auto"/>
              </w:divBdr>
            </w:div>
            <w:div w:id="1556090169">
              <w:marLeft w:val="0"/>
              <w:marRight w:val="0"/>
              <w:marTop w:val="0"/>
              <w:marBottom w:val="0"/>
              <w:divBdr>
                <w:top w:val="none" w:sz="0" w:space="0" w:color="auto"/>
                <w:left w:val="none" w:sz="0" w:space="0" w:color="auto"/>
                <w:bottom w:val="none" w:sz="0" w:space="0" w:color="auto"/>
                <w:right w:val="none" w:sz="0" w:space="0" w:color="auto"/>
              </w:divBdr>
            </w:div>
            <w:div w:id="1608150436">
              <w:marLeft w:val="0"/>
              <w:marRight w:val="0"/>
              <w:marTop w:val="0"/>
              <w:marBottom w:val="0"/>
              <w:divBdr>
                <w:top w:val="none" w:sz="0" w:space="0" w:color="auto"/>
                <w:left w:val="none" w:sz="0" w:space="0" w:color="auto"/>
                <w:bottom w:val="none" w:sz="0" w:space="0" w:color="auto"/>
                <w:right w:val="none" w:sz="0" w:space="0" w:color="auto"/>
              </w:divBdr>
            </w:div>
            <w:div w:id="1730495781">
              <w:marLeft w:val="0"/>
              <w:marRight w:val="0"/>
              <w:marTop w:val="0"/>
              <w:marBottom w:val="0"/>
              <w:divBdr>
                <w:top w:val="none" w:sz="0" w:space="0" w:color="auto"/>
                <w:left w:val="none" w:sz="0" w:space="0" w:color="auto"/>
                <w:bottom w:val="none" w:sz="0" w:space="0" w:color="auto"/>
                <w:right w:val="none" w:sz="0" w:space="0" w:color="auto"/>
              </w:divBdr>
            </w:div>
            <w:div w:id="824011108">
              <w:marLeft w:val="0"/>
              <w:marRight w:val="0"/>
              <w:marTop w:val="0"/>
              <w:marBottom w:val="0"/>
              <w:divBdr>
                <w:top w:val="none" w:sz="0" w:space="0" w:color="auto"/>
                <w:left w:val="none" w:sz="0" w:space="0" w:color="auto"/>
                <w:bottom w:val="none" w:sz="0" w:space="0" w:color="auto"/>
                <w:right w:val="none" w:sz="0" w:space="0" w:color="auto"/>
              </w:divBdr>
            </w:div>
            <w:div w:id="982345996">
              <w:marLeft w:val="0"/>
              <w:marRight w:val="0"/>
              <w:marTop w:val="0"/>
              <w:marBottom w:val="0"/>
              <w:divBdr>
                <w:top w:val="none" w:sz="0" w:space="0" w:color="auto"/>
                <w:left w:val="none" w:sz="0" w:space="0" w:color="auto"/>
                <w:bottom w:val="none" w:sz="0" w:space="0" w:color="auto"/>
                <w:right w:val="none" w:sz="0" w:space="0" w:color="auto"/>
              </w:divBdr>
            </w:div>
            <w:div w:id="561529197">
              <w:marLeft w:val="0"/>
              <w:marRight w:val="0"/>
              <w:marTop w:val="0"/>
              <w:marBottom w:val="0"/>
              <w:divBdr>
                <w:top w:val="none" w:sz="0" w:space="0" w:color="auto"/>
                <w:left w:val="none" w:sz="0" w:space="0" w:color="auto"/>
                <w:bottom w:val="none" w:sz="0" w:space="0" w:color="auto"/>
                <w:right w:val="none" w:sz="0" w:space="0" w:color="auto"/>
              </w:divBdr>
            </w:div>
            <w:div w:id="124351628">
              <w:marLeft w:val="0"/>
              <w:marRight w:val="0"/>
              <w:marTop w:val="0"/>
              <w:marBottom w:val="0"/>
              <w:divBdr>
                <w:top w:val="none" w:sz="0" w:space="0" w:color="auto"/>
                <w:left w:val="none" w:sz="0" w:space="0" w:color="auto"/>
                <w:bottom w:val="none" w:sz="0" w:space="0" w:color="auto"/>
                <w:right w:val="none" w:sz="0" w:space="0" w:color="auto"/>
              </w:divBdr>
            </w:div>
            <w:div w:id="1020931888">
              <w:marLeft w:val="0"/>
              <w:marRight w:val="0"/>
              <w:marTop w:val="0"/>
              <w:marBottom w:val="0"/>
              <w:divBdr>
                <w:top w:val="none" w:sz="0" w:space="0" w:color="auto"/>
                <w:left w:val="none" w:sz="0" w:space="0" w:color="auto"/>
                <w:bottom w:val="none" w:sz="0" w:space="0" w:color="auto"/>
                <w:right w:val="none" w:sz="0" w:space="0" w:color="auto"/>
              </w:divBdr>
            </w:div>
            <w:div w:id="1770471085">
              <w:marLeft w:val="0"/>
              <w:marRight w:val="0"/>
              <w:marTop w:val="0"/>
              <w:marBottom w:val="0"/>
              <w:divBdr>
                <w:top w:val="none" w:sz="0" w:space="0" w:color="auto"/>
                <w:left w:val="none" w:sz="0" w:space="0" w:color="auto"/>
                <w:bottom w:val="none" w:sz="0" w:space="0" w:color="auto"/>
                <w:right w:val="none" w:sz="0" w:space="0" w:color="auto"/>
              </w:divBdr>
            </w:div>
            <w:div w:id="161971731">
              <w:marLeft w:val="0"/>
              <w:marRight w:val="0"/>
              <w:marTop w:val="0"/>
              <w:marBottom w:val="0"/>
              <w:divBdr>
                <w:top w:val="none" w:sz="0" w:space="0" w:color="auto"/>
                <w:left w:val="none" w:sz="0" w:space="0" w:color="auto"/>
                <w:bottom w:val="none" w:sz="0" w:space="0" w:color="auto"/>
                <w:right w:val="none" w:sz="0" w:space="0" w:color="auto"/>
              </w:divBdr>
            </w:div>
            <w:div w:id="1354528872">
              <w:marLeft w:val="0"/>
              <w:marRight w:val="0"/>
              <w:marTop w:val="0"/>
              <w:marBottom w:val="0"/>
              <w:divBdr>
                <w:top w:val="none" w:sz="0" w:space="0" w:color="auto"/>
                <w:left w:val="none" w:sz="0" w:space="0" w:color="auto"/>
                <w:bottom w:val="none" w:sz="0" w:space="0" w:color="auto"/>
                <w:right w:val="none" w:sz="0" w:space="0" w:color="auto"/>
              </w:divBdr>
            </w:div>
            <w:div w:id="1702172361">
              <w:marLeft w:val="0"/>
              <w:marRight w:val="0"/>
              <w:marTop w:val="0"/>
              <w:marBottom w:val="0"/>
              <w:divBdr>
                <w:top w:val="none" w:sz="0" w:space="0" w:color="auto"/>
                <w:left w:val="none" w:sz="0" w:space="0" w:color="auto"/>
                <w:bottom w:val="none" w:sz="0" w:space="0" w:color="auto"/>
                <w:right w:val="none" w:sz="0" w:space="0" w:color="auto"/>
              </w:divBdr>
            </w:div>
            <w:div w:id="725107320">
              <w:marLeft w:val="0"/>
              <w:marRight w:val="0"/>
              <w:marTop w:val="0"/>
              <w:marBottom w:val="0"/>
              <w:divBdr>
                <w:top w:val="none" w:sz="0" w:space="0" w:color="auto"/>
                <w:left w:val="none" w:sz="0" w:space="0" w:color="auto"/>
                <w:bottom w:val="none" w:sz="0" w:space="0" w:color="auto"/>
                <w:right w:val="none" w:sz="0" w:space="0" w:color="auto"/>
              </w:divBdr>
            </w:div>
            <w:div w:id="368992674">
              <w:marLeft w:val="0"/>
              <w:marRight w:val="0"/>
              <w:marTop w:val="0"/>
              <w:marBottom w:val="0"/>
              <w:divBdr>
                <w:top w:val="none" w:sz="0" w:space="0" w:color="auto"/>
                <w:left w:val="none" w:sz="0" w:space="0" w:color="auto"/>
                <w:bottom w:val="none" w:sz="0" w:space="0" w:color="auto"/>
                <w:right w:val="none" w:sz="0" w:space="0" w:color="auto"/>
              </w:divBdr>
            </w:div>
            <w:div w:id="609550738">
              <w:marLeft w:val="0"/>
              <w:marRight w:val="0"/>
              <w:marTop w:val="0"/>
              <w:marBottom w:val="0"/>
              <w:divBdr>
                <w:top w:val="none" w:sz="0" w:space="0" w:color="auto"/>
                <w:left w:val="none" w:sz="0" w:space="0" w:color="auto"/>
                <w:bottom w:val="none" w:sz="0" w:space="0" w:color="auto"/>
                <w:right w:val="none" w:sz="0" w:space="0" w:color="auto"/>
              </w:divBdr>
            </w:div>
            <w:div w:id="1256985547">
              <w:marLeft w:val="0"/>
              <w:marRight w:val="0"/>
              <w:marTop w:val="0"/>
              <w:marBottom w:val="0"/>
              <w:divBdr>
                <w:top w:val="none" w:sz="0" w:space="0" w:color="auto"/>
                <w:left w:val="none" w:sz="0" w:space="0" w:color="auto"/>
                <w:bottom w:val="none" w:sz="0" w:space="0" w:color="auto"/>
                <w:right w:val="none" w:sz="0" w:space="0" w:color="auto"/>
              </w:divBdr>
            </w:div>
            <w:div w:id="1911574768">
              <w:marLeft w:val="0"/>
              <w:marRight w:val="0"/>
              <w:marTop w:val="0"/>
              <w:marBottom w:val="0"/>
              <w:divBdr>
                <w:top w:val="none" w:sz="0" w:space="0" w:color="auto"/>
                <w:left w:val="none" w:sz="0" w:space="0" w:color="auto"/>
                <w:bottom w:val="none" w:sz="0" w:space="0" w:color="auto"/>
                <w:right w:val="none" w:sz="0" w:space="0" w:color="auto"/>
              </w:divBdr>
            </w:div>
            <w:div w:id="781464167">
              <w:marLeft w:val="0"/>
              <w:marRight w:val="0"/>
              <w:marTop w:val="0"/>
              <w:marBottom w:val="0"/>
              <w:divBdr>
                <w:top w:val="none" w:sz="0" w:space="0" w:color="auto"/>
                <w:left w:val="none" w:sz="0" w:space="0" w:color="auto"/>
                <w:bottom w:val="none" w:sz="0" w:space="0" w:color="auto"/>
                <w:right w:val="none" w:sz="0" w:space="0" w:color="auto"/>
              </w:divBdr>
            </w:div>
            <w:div w:id="798379391">
              <w:marLeft w:val="0"/>
              <w:marRight w:val="0"/>
              <w:marTop w:val="0"/>
              <w:marBottom w:val="0"/>
              <w:divBdr>
                <w:top w:val="none" w:sz="0" w:space="0" w:color="auto"/>
                <w:left w:val="none" w:sz="0" w:space="0" w:color="auto"/>
                <w:bottom w:val="none" w:sz="0" w:space="0" w:color="auto"/>
                <w:right w:val="none" w:sz="0" w:space="0" w:color="auto"/>
              </w:divBdr>
            </w:div>
            <w:div w:id="598026304">
              <w:marLeft w:val="0"/>
              <w:marRight w:val="0"/>
              <w:marTop w:val="0"/>
              <w:marBottom w:val="0"/>
              <w:divBdr>
                <w:top w:val="none" w:sz="0" w:space="0" w:color="auto"/>
                <w:left w:val="none" w:sz="0" w:space="0" w:color="auto"/>
                <w:bottom w:val="none" w:sz="0" w:space="0" w:color="auto"/>
                <w:right w:val="none" w:sz="0" w:space="0" w:color="auto"/>
              </w:divBdr>
            </w:div>
            <w:div w:id="924341851">
              <w:marLeft w:val="0"/>
              <w:marRight w:val="0"/>
              <w:marTop w:val="0"/>
              <w:marBottom w:val="0"/>
              <w:divBdr>
                <w:top w:val="none" w:sz="0" w:space="0" w:color="auto"/>
                <w:left w:val="none" w:sz="0" w:space="0" w:color="auto"/>
                <w:bottom w:val="none" w:sz="0" w:space="0" w:color="auto"/>
                <w:right w:val="none" w:sz="0" w:space="0" w:color="auto"/>
              </w:divBdr>
            </w:div>
            <w:div w:id="14573857">
              <w:marLeft w:val="0"/>
              <w:marRight w:val="0"/>
              <w:marTop w:val="0"/>
              <w:marBottom w:val="0"/>
              <w:divBdr>
                <w:top w:val="none" w:sz="0" w:space="0" w:color="auto"/>
                <w:left w:val="none" w:sz="0" w:space="0" w:color="auto"/>
                <w:bottom w:val="none" w:sz="0" w:space="0" w:color="auto"/>
                <w:right w:val="none" w:sz="0" w:space="0" w:color="auto"/>
              </w:divBdr>
            </w:div>
            <w:div w:id="1426341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602649">
      <w:bodyDiv w:val="1"/>
      <w:marLeft w:val="0"/>
      <w:marRight w:val="0"/>
      <w:marTop w:val="0"/>
      <w:marBottom w:val="0"/>
      <w:divBdr>
        <w:top w:val="none" w:sz="0" w:space="0" w:color="auto"/>
        <w:left w:val="none" w:sz="0" w:space="0" w:color="auto"/>
        <w:bottom w:val="none" w:sz="0" w:space="0" w:color="auto"/>
        <w:right w:val="none" w:sz="0" w:space="0" w:color="auto"/>
      </w:divBdr>
    </w:div>
    <w:div w:id="455296796">
      <w:bodyDiv w:val="1"/>
      <w:marLeft w:val="0"/>
      <w:marRight w:val="0"/>
      <w:marTop w:val="0"/>
      <w:marBottom w:val="0"/>
      <w:divBdr>
        <w:top w:val="none" w:sz="0" w:space="0" w:color="auto"/>
        <w:left w:val="none" w:sz="0" w:space="0" w:color="auto"/>
        <w:bottom w:val="none" w:sz="0" w:space="0" w:color="auto"/>
        <w:right w:val="none" w:sz="0" w:space="0" w:color="auto"/>
      </w:divBdr>
      <w:divsChild>
        <w:div w:id="2002587049">
          <w:marLeft w:val="0"/>
          <w:marRight w:val="0"/>
          <w:marTop w:val="0"/>
          <w:marBottom w:val="0"/>
          <w:divBdr>
            <w:top w:val="none" w:sz="0" w:space="0" w:color="auto"/>
            <w:left w:val="none" w:sz="0" w:space="0" w:color="auto"/>
            <w:bottom w:val="none" w:sz="0" w:space="0" w:color="auto"/>
            <w:right w:val="none" w:sz="0" w:space="0" w:color="auto"/>
          </w:divBdr>
          <w:divsChild>
            <w:div w:id="485896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4926478">
      <w:bodyDiv w:val="1"/>
      <w:marLeft w:val="0"/>
      <w:marRight w:val="0"/>
      <w:marTop w:val="0"/>
      <w:marBottom w:val="0"/>
      <w:divBdr>
        <w:top w:val="none" w:sz="0" w:space="0" w:color="auto"/>
        <w:left w:val="none" w:sz="0" w:space="0" w:color="auto"/>
        <w:bottom w:val="none" w:sz="0" w:space="0" w:color="auto"/>
        <w:right w:val="none" w:sz="0" w:space="0" w:color="auto"/>
      </w:divBdr>
    </w:div>
    <w:div w:id="565183036">
      <w:bodyDiv w:val="1"/>
      <w:marLeft w:val="0"/>
      <w:marRight w:val="0"/>
      <w:marTop w:val="0"/>
      <w:marBottom w:val="0"/>
      <w:divBdr>
        <w:top w:val="none" w:sz="0" w:space="0" w:color="auto"/>
        <w:left w:val="none" w:sz="0" w:space="0" w:color="auto"/>
        <w:bottom w:val="none" w:sz="0" w:space="0" w:color="auto"/>
        <w:right w:val="none" w:sz="0" w:space="0" w:color="auto"/>
      </w:divBdr>
    </w:div>
    <w:div w:id="572009177">
      <w:bodyDiv w:val="1"/>
      <w:marLeft w:val="0"/>
      <w:marRight w:val="0"/>
      <w:marTop w:val="0"/>
      <w:marBottom w:val="0"/>
      <w:divBdr>
        <w:top w:val="none" w:sz="0" w:space="0" w:color="auto"/>
        <w:left w:val="none" w:sz="0" w:space="0" w:color="auto"/>
        <w:bottom w:val="none" w:sz="0" w:space="0" w:color="auto"/>
        <w:right w:val="none" w:sz="0" w:space="0" w:color="auto"/>
      </w:divBdr>
      <w:divsChild>
        <w:div w:id="948507247">
          <w:marLeft w:val="0"/>
          <w:marRight w:val="0"/>
          <w:marTop w:val="0"/>
          <w:marBottom w:val="0"/>
          <w:divBdr>
            <w:top w:val="none" w:sz="0" w:space="0" w:color="auto"/>
            <w:left w:val="none" w:sz="0" w:space="0" w:color="auto"/>
            <w:bottom w:val="none" w:sz="0" w:space="0" w:color="auto"/>
            <w:right w:val="none" w:sz="0" w:space="0" w:color="auto"/>
          </w:divBdr>
          <w:divsChild>
            <w:div w:id="1040782869">
              <w:marLeft w:val="0"/>
              <w:marRight w:val="0"/>
              <w:marTop w:val="0"/>
              <w:marBottom w:val="0"/>
              <w:divBdr>
                <w:top w:val="none" w:sz="0" w:space="0" w:color="auto"/>
                <w:left w:val="none" w:sz="0" w:space="0" w:color="auto"/>
                <w:bottom w:val="none" w:sz="0" w:space="0" w:color="auto"/>
                <w:right w:val="none" w:sz="0" w:space="0" w:color="auto"/>
              </w:divBdr>
              <w:divsChild>
                <w:div w:id="1644190207">
                  <w:marLeft w:val="0"/>
                  <w:marRight w:val="0"/>
                  <w:marTop w:val="0"/>
                  <w:marBottom w:val="0"/>
                  <w:divBdr>
                    <w:top w:val="none" w:sz="0" w:space="0" w:color="auto"/>
                    <w:left w:val="none" w:sz="0" w:space="0" w:color="auto"/>
                    <w:bottom w:val="none" w:sz="0" w:space="0" w:color="auto"/>
                    <w:right w:val="none" w:sz="0" w:space="0" w:color="auto"/>
                  </w:divBdr>
                  <w:divsChild>
                    <w:div w:id="1821654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6666862">
      <w:bodyDiv w:val="1"/>
      <w:marLeft w:val="0"/>
      <w:marRight w:val="0"/>
      <w:marTop w:val="0"/>
      <w:marBottom w:val="0"/>
      <w:divBdr>
        <w:top w:val="none" w:sz="0" w:space="0" w:color="auto"/>
        <w:left w:val="none" w:sz="0" w:space="0" w:color="auto"/>
        <w:bottom w:val="none" w:sz="0" w:space="0" w:color="auto"/>
        <w:right w:val="none" w:sz="0" w:space="0" w:color="auto"/>
      </w:divBdr>
    </w:div>
    <w:div w:id="692191450">
      <w:bodyDiv w:val="1"/>
      <w:marLeft w:val="0"/>
      <w:marRight w:val="0"/>
      <w:marTop w:val="0"/>
      <w:marBottom w:val="0"/>
      <w:divBdr>
        <w:top w:val="none" w:sz="0" w:space="0" w:color="auto"/>
        <w:left w:val="none" w:sz="0" w:space="0" w:color="auto"/>
        <w:bottom w:val="none" w:sz="0" w:space="0" w:color="auto"/>
        <w:right w:val="none" w:sz="0" w:space="0" w:color="auto"/>
      </w:divBdr>
    </w:div>
    <w:div w:id="745036403">
      <w:bodyDiv w:val="1"/>
      <w:marLeft w:val="0"/>
      <w:marRight w:val="0"/>
      <w:marTop w:val="0"/>
      <w:marBottom w:val="0"/>
      <w:divBdr>
        <w:top w:val="none" w:sz="0" w:space="0" w:color="auto"/>
        <w:left w:val="none" w:sz="0" w:space="0" w:color="auto"/>
        <w:bottom w:val="none" w:sz="0" w:space="0" w:color="auto"/>
        <w:right w:val="none" w:sz="0" w:space="0" w:color="auto"/>
      </w:divBdr>
    </w:div>
    <w:div w:id="804541058">
      <w:bodyDiv w:val="1"/>
      <w:marLeft w:val="0"/>
      <w:marRight w:val="0"/>
      <w:marTop w:val="0"/>
      <w:marBottom w:val="0"/>
      <w:divBdr>
        <w:top w:val="none" w:sz="0" w:space="0" w:color="auto"/>
        <w:left w:val="none" w:sz="0" w:space="0" w:color="auto"/>
        <w:bottom w:val="none" w:sz="0" w:space="0" w:color="auto"/>
        <w:right w:val="none" w:sz="0" w:space="0" w:color="auto"/>
      </w:divBdr>
    </w:div>
    <w:div w:id="809592553">
      <w:bodyDiv w:val="1"/>
      <w:marLeft w:val="0"/>
      <w:marRight w:val="0"/>
      <w:marTop w:val="0"/>
      <w:marBottom w:val="0"/>
      <w:divBdr>
        <w:top w:val="none" w:sz="0" w:space="0" w:color="auto"/>
        <w:left w:val="none" w:sz="0" w:space="0" w:color="auto"/>
        <w:bottom w:val="none" w:sz="0" w:space="0" w:color="auto"/>
        <w:right w:val="none" w:sz="0" w:space="0" w:color="auto"/>
      </w:divBdr>
    </w:div>
    <w:div w:id="809636225">
      <w:bodyDiv w:val="1"/>
      <w:marLeft w:val="0"/>
      <w:marRight w:val="0"/>
      <w:marTop w:val="0"/>
      <w:marBottom w:val="0"/>
      <w:divBdr>
        <w:top w:val="none" w:sz="0" w:space="0" w:color="auto"/>
        <w:left w:val="none" w:sz="0" w:space="0" w:color="auto"/>
        <w:bottom w:val="none" w:sz="0" w:space="0" w:color="auto"/>
        <w:right w:val="none" w:sz="0" w:space="0" w:color="auto"/>
      </w:divBdr>
    </w:div>
    <w:div w:id="828207396">
      <w:bodyDiv w:val="1"/>
      <w:marLeft w:val="0"/>
      <w:marRight w:val="0"/>
      <w:marTop w:val="0"/>
      <w:marBottom w:val="0"/>
      <w:divBdr>
        <w:top w:val="none" w:sz="0" w:space="0" w:color="auto"/>
        <w:left w:val="none" w:sz="0" w:space="0" w:color="auto"/>
        <w:bottom w:val="none" w:sz="0" w:space="0" w:color="auto"/>
        <w:right w:val="none" w:sz="0" w:space="0" w:color="auto"/>
      </w:divBdr>
    </w:div>
    <w:div w:id="872813934">
      <w:bodyDiv w:val="1"/>
      <w:marLeft w:val="0"/>
      <w:marRight w:val="0"/>
      <w:marTop w:val="0"/>
      <w:marBottom w:val="0"/>
      <w:divBdr>
        <w:top w:val="none" w:sz="0" w:space="0" w:color="auto"/>
        <w:left w:val="none" w:sz="0" w:space="0" w:color="auto"/>
        <w:bottom w:val="none" w:sz="0" w:space="0" w:color="auto"/>
        <w:right w:val="none" w:sz="0" w:space="0" w:color="auto"/>
      </w:divBdr>
    </w:div>
    <w:div w:id="888148921">
      <w:bodyDiv w:val="1"/>
      <w:marLeft w:val="0"/>
      <w:marRight w:val="0"/>
      <w:marTop w:val="0"/>
      <w:marBottom w:val="0"/>
      <w:divBdr>
        <w:top w:val="none" w:sz="0" w:space="0" w:color="auto"/>
        <w:left w:val="none" w:sz="0" w:space="0" w:color="auto"/>
        <w:bottom w:val="none" w:sz="0" w:space="0" w:color="auto"/>
        <w:right w:val="none" w:sz="0" w:space="0" w:color="auto"/>
      </w:divBdr>
    </w:div>
    <w:div w:id="905143945">
      <w:bodyDiv w:val="1"/>
      <w:marLeft w:val="0"/>
      <w:marRight w:val="0"/>
      <w:marTop w:val="0"/>
      <w:marBottom w:val="0"/>
      <w:divBdr>
        <w:top w:val="none" w:sz="0" w:space="0" w:color="auto"/>
        <w:left w:val="none" w:sz="0" w:space="0" w:color="auto"/>
        <w:bottom w:val="none" w:sz="0" w:space="0" w:color="auto"/>
        <w:right w:val="none" w:sz="0" w:space="0" w:color="auto"/>
      </w:divBdr>
    </w:div>
    <w:div w:id="912475051">
      <w:bodyDiv w:val="1"/>
      <w:marLeft w:val="0"/>
      <w:marRight w:val="0"/>
      <w:marTop w:val="0"/>
      <w:marBottom w:val="0"/>
      <w:divBdr>
        <w:top w:val="none" w:sz="0" w:space="0" w:color="auto"/>
        <w:left w:val="none" w:sz="0" w:space="0" w:color="auto"/>
        <w:bottom w:val="none" w:sz="0" w:space="0" w:color="auto"/>
        <w:right w:val="none" w:sz="0" w:space="0" w:color="auto"/>
      </w:divBdr>
      <w:divsChild>
        <w:div w:id="1271663354">
          <w:marLeft w:val="0"/>
          <w:marRight w:val="0"/>
          <w:marTop w:val="0"/>
          <w:marBottom w:val="0"/>
          <w:divBdr>
            <w:top w:val="none" w:sz="0" w:space="0" w:color="auto"/>
            <w:left w:val="none" w:sz="0" w:space="0" w:color="auto"/>
            <w:bottom w:val="none" w:sz="0" w:space="0" w:color="auto"/>
            <w:right w:val="none" w:sz="0" w:space="0" w:color="auto"/>
          </w:divBdr>
          <w:divsChild>
            <w:div w:id="1083527574">
              <w:marLeft w:val="0"/>
              <w:marRight w:val="0"/>
              <w:marTop w:val="0"/>
              <w:marBottom w:val="0"/>
              <w:divBdr>
                <w:top w:val="none" w:sz="0" w:space="0" w:color="auto"/>
                <w:left w:val="none" w:sz="0" w:space="0" w:color="auto"/>
                <w:bottom w:val="none" w:sz="0" w:space="0" w:color="auto"/>
                <w:right w:val="none" w:sz="0" w:space="0" w:color="auto"/>
              </w:divBdr>
            </w:div>
            <w:div w:id="2054192903">
              <w:marLeft w:val="0"/>
              <w:marRight w:val="0"/>
              <w:marTop w:val="0"/>
              <w:marBottom w:val="0"/>
              <w:divBdr>
                <w:top w:val="none" w:sz="0" w:space="0" w:color="auto"/>
                <w:left w:val="none" w:sz="0" w:space="0" w:color="auto"/>
                <w:bottom w:val="none" w:sz="0" w:space="0" w:color="auto"/>
                <w:right w:val="none" w:sz="0" w:space="0" w:color="auto"/>
              </w:divBdr>
            </w:div>
            <w:div w:id="1818257585">
              <w:marLeft w:val="0"/>
              <w:marRight w:val="0"/>
              <w:marTop w:val="0"/>
              <w:marBottom w:val="0"/>
              <w:divBdr>
                <w:top w:val="none" w:sz="0" w:space="0" w:color="auto"/>
                <w:left w:val="none" w:sz="0" w:space="0" w:color="auto"/>
                <w:bottom w:val="none" w:sz="0" w:space="0" w:color="auto"/>
                <w:right w:val="none" w:sz="0" w:space="0" w:color="auto"/>
              </w:divBdr>
            </w:div>
            <w:div w:id="1671985344">
              <w:marLeft w:val="0"/>
              <w:marRight w:val="0"/>
              <w:marTop w:val="0"/>
              <w:marBottom w:val="0"/>
              <w:divBdr>
                <w:top w:val="none" w:sz="0" w:space="0" w:color="auto"/>
                <w:left w:val="none" w:sz="0" w:space="0" w:color="auto"/>
                <w:bottom w:val="none" w:sz="0" w:space="0" w:color="auto"/>
                <w:right w:val="none" w:sz="0" w:space="0" w:color="auto"/>
              </w:divBdr>
            </w:div>
            <w:div w:id="52627930">
              <w:marLeft w:val="0"/>
              <w:marRight w:val="0"/>
              <w:marTop w:val="0"/>
              <w:marBottom w:val="0"/>
              <w:divBdr>
                <w:top w:val="none" w:sz="0" w:space="0" w:color="auto"/>
                <w:left w:val="none" w:sz="0" w:space="0" w:color="auto"/>
                <w:bottom w:val="none" w:sz="0" w:space="0" w:color="auto"/>
                <w:right w:val="none" w:sz="0" w:space="0" w:color="auto"/>
              </w:divBdr>
            </w:div>
            <w:div w:id="189296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013142">
      <w:bodyDiv w:val="1"/>
      <w:marLeft w:val="0"/>
      <w:marRight w:val="0"/>
      <w:marTop w:val="0"/>
      <w:marBottom w:val="0"/>
      <w:divBdr>
        <w:top w:val="none" w:sz="0" w:space="0" w:color="auto"/>
        <w:left w:val="none" w:sz="0" w:space="0" w:color="auto"/>
        <w:bottom w:val="none" w:sz="0" w:space="0" w:color="auto"/>
        <w:right w:val="none" w:sz="0" w:space="0" w:color="auto"/>
      </w:divBdr>
    </w:div>
    <w:div w:id="963195378">
      <w:bodyDiv w:val="1"/>
      <w:marLeft w:val="0"/>
      <w:marRight w:val="0"/>
      <w:marTop w:val="0"/>
      <w:marBottom w:val="0"/>
      <w:divBdr>
        <w:top w:val="none" w:sz="0" w:space="0" w:color="auto"/>
        <w:left w:val="none" w:sz="0" w:space="0" w:color="auto"/>
        <w:bottom w:val="none" w:sz="0" w:space="0" w:color="auto"/>
        <w:right w:val="none" w:sz="0" w:space="0" w:color="auto"/>
      </w:divBdr>
    </w:div>
    <w:div w:id="976959297">
      <w:bodyDiv w:val="1"/>
      <w:marLeft w:val="0"/>
      <w:marRight w:val="0"/>
      <w:marTop w:val="0"/>
      <w:marBottom w:val="0"/>
      <w:divBdr>
        <w:top w:val="none" w:sz="0" w:space="0" w:color="auto"/>
        <w:left w:val="none" w:sz="0" w:space="0" w:color="auto"/>
        <w:bottom w:val="none" w:sz="0" w:space="0" w:color="auto"/>
        <w:right w:val="none" w:sz="0" w:space="0" w:color="auto"/>
      </w:divBdr>
    </w:div>
    <w:div w:id="997533110">
      <w:bodyDiv w:val="1"/>
      <w:marLeft w:val="0"/>
      <w:marRight w:val="0"/>
      <w:marTop w:val="0"/>
      <w:marBottom w:val="0"/>
      <w:divBdr>
        <w:top w:val="none" w:sz="0" w:space="0" w:color="auto"/>
        <w:left w:val="none" w:sz="0" w:space="0" w:color="auto"/>
        <w:bottom w:val="none" w:sz="0" w:space="0" w:color="auto"/>
        <w:right w:val="none" w:sz="0" w:space="0" w:color="auto"/>
      </w:divBdr>
    </w:div>
    <w:div w:id="1003167333">
      <w:bodyDiv w:val="1"/>
      <w:marLeft w:val="0"/>
      <w:marRight w:val="0"/>
      <w:marTop w:val="0"/>
      <w:marBottom w:val="0"/>
      <w:divBdr>
        <w:top w:val="none" w:sz="0" w:space="0" w:color="auto"/>
        <w:left w:val="none" w:sz="0" w:space="0" w:color="auto"/>
        <w:bottom w:val="none" w:sz="0" w:space="0" w:color="auto"/>
        <w:right w:val="none" w:sz="0" w:space="0" w:color="auto"/>
      </w:divBdr>
      <w:divsChild>
        <w:div w:id="1832211774">
          <w:marLeft w:val="0"/>
          <w:marRight w:val="0"/>
          <w:marTop w:val="0"/>
          <w:marBottom w:val="0"/>
          <w:divBdr>
            <w:top w:val="none" w:sz="0" w:space="0" w:color="auto"/>
            <w:left w:val="none" w:sz="0" w:space="0" w:color="auto"/>
            <w:bottom w:val="none" w:sz="0" w:space="0" w:color="auto"/>
            <w:right w:val="none" w:sz="0" w:space="0" w:color="auto"/>
          </w:divBdr>
          <w:divsChild>
            <w:div w:id="542837640">
              <w:marLeft w:val="0"/>
              <w:marRight w:val="0"/>
              <w:marTop w:val="0"/>
              <w:marBottom w:val="0"/>
              <w:divBdr>
                <w:top w:val="none" w:sz="0" w:space="0" w:color="auto"/>
                <w:left w:val="none" w:sz="0" w:space="0" w:color="auto"/>
                <w:bottom w:val="none" w:sz="0" w:space="0" w:color="auto"/>
                <w:right w:val="none" w:sz="0" w:space="0" w:color="auto"/>
              </w:divBdr>
            </w:div>
            <w:div w:id="1531869565">
              <w:marLeft w:val="0"/>
              <w:marRight w:val="0"/>
              <w:marTop w:val="0"/>
              <w:marBottom w:val="0"/>
              <w:divBdr>
                <w:top w:val="none" w:sz="0" w:space="0" w:color="auto"/>
                <w:left w:val="none" w:sz="0" w:space="0" w:color="auto"/>
                <w:bottom w:val="none" w:sz="0" w:space="0" w:color="auto"/>
                <w:right w:val="none" w:sz="0" w:space="0" w:color="auto"/>
              </w:divBdr>
            </w:div>
            <w:div w:id="1672028139">
              <w:marLeft w:val="0"/>
              <w:marRight w:val="0"/>
              <w:marTop w:val="0"/>
              <w:marBottom w:val="0"/>
              <w:divBdr>
                <w:top w:val="none" w:sz="0" w:space="0" w:color="auto"/>
                <w:left w:val="none" w:sz="0" w:space="0" w:color="auto"/>
                <w:bottom w:val="none" w:sz="0" w:space="0" w:color="auto"/>
                <w:right w:val="none" w:sz="0" w:space="0" w:color="auto"/>
              </w:divBdr>
            </w:div>
            <w:div w:id="321735558">
              <w:marLeft w:val="0"/>
              <w:marRight w:val="0"/>
              <w:marTop w:val="0"/>
              <w:marBottom w:val="0"/>
              <w:divBdr>
                <w:top w:val="none" w:sz="0" w:space="0" w:color="auto"/>
                <w:left w:val="none" w:sz="0" w:space="0" w:color="auto"/>
                <w:bottom w:val="none" w:sz="0" w:space="0" w:color="auto"/>
                <w:right w:val="none" w:sz="0" w:space="0" w:color="auto"/>
              </w:divBdr>
            </w:div>
            <w:div w:id="1976522579">
              <w:marLeft w:val="0"/>
              <w:marRight w:val="0"/>
              <w:marTop w:val="0"/>
              <w:marBottom w:val="0"/>
              <w:divBdr>
                <w:top w:val="none" w:sz="0" w:space="0" w:color="auto"/>
                <w:left w:val="none" w:sz="0" w:space="0" w:color="auto"/>
                <w:bottom w:val="none" w:sz="0" w:space="0" w:color="auto"/>
                <w:right w:val="none" w:sz="0" w:space="0" w:color="auto"/>
              </w:divBdr>
            </w:div>
            <w:div w:id="674040446">
              <w:marLeft w:val="0"/>
              <w:marRight w:val="0"/>
              <w:marTop w:val="0"/>
              <w:marBottom w:val="0"/>
              <w:divBdr>
                <w:top w:val="none" w:sz="0" w:space="0" w:color="auto"/>
                <w:left w:val="none" w:sz="0" w:space="0" w:color="auto"/>
                <w:bottom w:val="none" w:sz="0" w:space="0" w:color="auto"/>
                <w:right w:val="none" w:sz="0" w:space="0" w:color="auto"/>
              </w:divBdr>
            </w:div>
            <w:div w:id="2108842228">
              <w:marLeft w:val="0"/>
              <w:marRight w:val="0"/>
              <w:marTop w:val="0"/>
              <w:marBottom w:val="0"/>
              <w:divBdr>
                <w:top w:val="none" w:sz="0" w:space="0" w:color="auto"/>
                <w:left w:val="none" w:sz="0" w:space="0" w:color="auto"/>
                <w:bottom w:val="none" w:sz="0" w:space="0" w:color="auto"/>
                <w:right w:val="none" w:sz="0" w:space="0" w:color="auto"/>
              </w:divBdr>
            </w:div>
            <w:div w:id="427047569">
              <w:marLeft w:val="0"/>
              <w:marRight w:val="0"/>
              <w:marTop w:val="0"/>
              <w:marBottom w:val="0"/>
              <w:divBdr>
                <w:top w:val="none" w:sz="0" w:space="0" w:color="auto"/>
                <w:left w:val="none" w:sz="0" w:space="0" w:color="auto"/>
                <w:bottom w:val="none" w:sz="0" w:space="0" w:color="auto"/>
                <w:right w:val="none" w:sz="0" w:space="0" w:color="auto"/>
              </w:divBdr>
            </w:div>
            <w:div w:id="1492334450">
              <w:marLeft w:val="0"/>
              <w:marRight w:val="0"/>
              <w:marTop w:val="0"/>
              <w:marBottom w:val="0"/>
              <w:divBdr>
                <w:top w:val="none" w:sz="0" w:space="0" w:color="auto"/>
                <w:left w:val="none" w:sz="0" w:space="0" w:color="auto"/>
                <w:bottom w:val="none" w:sz="0" w:space="0" w:color="auto"/>
                <w:right w:val="none" w:sz="0" w:space="0" w:color="auto"/>
              </w:divBdr>
            </w:div>
            <w:div w:id="528685373">
              <w:marLeft w:val="0"/>
              <w:marRight w:val="0"/>
              <w:marTop w:val="0"/>
              <w:marBottom w:val="0"/>
              <w:divBdr>
                <w:top w:val="none" w:sz="0" w:space="0" w:color="auto"/>
                <w:left w:val="none" w:sz="0" w:space="0" w:color="auto"/>
                <w:bottom w:val="none" w:sz="0" w:space="0" w:color="auto"/>
                <w:right w:val="none" w:sz="0" w:space="0" w:color="auto"/>
              </w:divBdr>
            </w:div>
            <w:div w:id="1417240289">
              <w:marLeft w:val="0"/>
              <w:marRight w:val="0"/>
              <w:marTop w:val="0"/>
              <w:marBottom w:val="0"/>
              <w:divBdr>
                <w:top w:val="none" w:sz="0" w:space="0" w:color="auto"/>
                <w:left w:val="none" w:sz="0" w:space="0" w:color="auto"/>
                <w:bottom w:val="none" w:sz="0" w:space="0" w:color="auto"/>
                <w:right w:val="none" w:sz="0" w:space="0" w:color="auto"/>
              </w:divBdr>
            </w:div>
            <w:div w:id="121774845">
              <w:marLeft w:val="0"/>
              <w:marRight w:val="0"/>
              <w:marTop w:val="0"/>
              <w:marBottom w:val="0"/>
              <w:divBdr>
                <w:top w:val="none" w:sz="0" w:space="0" w:color="auto"/>
                <w:left w:val="none" w:sz="0" w:space="0" w:color="auto"/>
                <w:bottom w:val="none" w:sz="0" w:space="0" w:color="auto"/>
                <w:right w:val="none" w:sz="0" w:space="0" w:color="auto"/>
              </w:divBdr>
            </w:div>
            <w:div w:id="1530870126">
              <w:marLeft w:val="0"/>
              <w:marRight w:val="0"/>
              <w:marTop w:val="0"/>
              <w:marBottom w:val="0"/>
              <w:divBdr>
                <w:top w:val="none" w:sz="0" w:space="0" w:color="auto"/>
                <w:left w:val="none" w:sz="0" w:space="0" w:color="auto"/>
                <w:bottom w:val="none" w:sz="0" w:space="0" w:color="auto"/>
                <w:right w:val="none" w:sz="0" w:space="0" w:color="auto"/>
              </w:divBdr>
            </w:div>
            <w:div w:id="1218905090">
              <w:marLeft w:val="0"/>
              <w:marRight w:val="0"/>
              <w:marTop w:val="0"/>
              <w:marBottom w:val="0"/>
              <w:divBdr>
                <w:top w:val="none" w:sz="0" w:space="0" w:color="auto"/>
                <w:left w:val="none" w:sz="0" w:space="0" w:color="auto"/>
                <w:bottom w:val="none" w:sz="0" w:space="0" w:color="auto"/>
                <w:right w:val="none" w:sz="0" w:space="0" w:color="auto"/>
              </w:divBdr>
            </w:div>
            <w:div w:id="1119106880">
              <w:marLeft w:val="0"/>
              <w:marRight w:val="0"/>
              <w:marTop w:val="0"/>
              <w:marBottom w:val="0"/>
              <w:divBdr>
                <w:top w:val="none" w:sz="0" w:space="0" w:color="auto"/>
                <w:left w:val="none" w:sz="0" w:space="0" w:color="auto"/>
                <w:bottom w:val="none" w:sz="0" w:space="0" w:color="auto"/>
                <w:right w:val="none" w:sz="0" w:space="0" w:color="auto"/>
              </w:divBdr>
            </w:div>
            <w:div w:id="560990454">
              <w:marLeft w:val="0"/>
              <w:marRight w:val="0"/>
              <w:marTop w:val="0"/>
              <w:marBottom w:val="0"/>
              <w:divBdr>
                <w:top w:val="none" w:sz="0" w:space="0" w:color="auto"/>
                <w:left w:val="none" w:sz="0" w:space="0" w:color="auto"/>
                <w:bottom w:val="none" w:sz="0" w:space="0" w:color="auto"/>
                <w:right w:val="none" w:sz="0" w:space="0" w:color="auto"/>
              </w:divBdr>
            </w:div>
            <w:div w:id="1071268194">
              <w:marLeft w:val="0"/>
              <w:marRight w:val="0"/>
              <w:marTop w:val="0"/>
              <w:marBottom w:val="0"/>
              <w:divBdr>
                <w:top w:val="none" w:sz="0" w:space="0" w:color="auto"/>
                <w:left w:val="none" w:sz="0" w:space="0" w:color="auto"/>
                <w:bottom w:val="none" w:sz="0" w:space="0" w:color="auto"/>
                <w:right w:val="none" w:sz="0" w:space="0" w:color="auto"/>
              </w:divBdr>
            </w:div>
            <w:div w:id="1996227697">
              <w:marLeft w:val="0"/>
              <w:marRight w:val="0"/>
              <w:marTop w:val="0"/>
              <w:marBottom w:val="0"/>
              <w:divBdr>
                <w:top w:val="none" w:sz="0" w:space="0" w:color="auto"/>
                <w:left w:val="none" w:sz="0" w:space="0" w:color="auto"/>
                <w:bottom w:val="none" w:sz="0" w:space="0" w:color="auto"/>
                <w:right w:val="none" w:sz="0" w:space="0" w:color="auto"/>
              </w:divBdr>
            </w:div>
            <w:div w:id="2018380158">
              <w:marLeft w:val="0"/>
              <w:marRight w:val="0"/>
              <w:marTop w:val="0"/>
              <w:marBottom w:val="0"/>
              <w:divBdr>
                <w:top w:val="none" w:sz="0" w:space="0" w:color="auto"/>
                <w:left w:val="none" w:sz="0" w:space="0" w:color="auto"/>
                <w:bottom w:val="none" w:sz="0" w:space="0" w:color="auto"/>
                <w:right w:val="none" w:sz="0" w:space="0" w:color="auto"/>
              </w:divBdr>
            </w:div>
            <w:div w:id="959844256">
              <w:marLeft w:val="0"/>
              <w:marRight w:val="0"/>
              <w:marTop w:val="0"/>
              <w:marBottom w:val="0"/>
              <w:divBdr>
                <w:top w:val="none" w:sz="0" w:space="0" w:color="auto"/>
                <w:left w:val="none" w:sz="0" w:space="0" w:color="auto"/>
                <w:bottom w:val="none" w:sz="0" w:space="0" w:color="auto"/>
                <w:right w:val="none" w:sz="0" w:space="0" w:color="auto"/>
              </w:divBdr>
            </w:div>
            <w:div w:id="2049603600">
              <w:marLeft w:val="0"/>
              <w:marRight w:val="0"/>
              <w:marTop w:val="0"/>
              <w:marBottom w:val="0"/>
              <w:divBdr>
                <w:top w:val="none" w:sz="0" w:space="0" w:color="auto"/>
                <w:left w:val="none" w:sz="0" w:space="0" w:color="auto"/>
                <w:bottom w:val="none" w:sz="0" w:space="0" w:color="auto"/>
                <w:right w:val="none" w:sz="0" w:space="0" w:color="auto"/>
              </w:divBdr>
            </w:div>
            <w:div w:id="828789806">
              <w:marLeft w:val="0"/>
              <w:marRight w:val="0"/>
              <w:marTop w:val="0"/>
              <w:marBottom w:val="0"/>
              <w:divBdr>
                <w:top w:val="none" w:sz="0" w:space="0" w:color="auto"/>
                <w:left w:val="none" w:sz="0" w:space="0" w:color="auto"/>
                <w:bottom w:val="none" w:sz="0" w:space="0" w:color="auto"/>
                <w:right w:val="none" w:sz="0" w:space="0" w:color="auto"/>
              </w:divBdr>
            </w:div>
            <w:div w:id="422534930">
              <w:marLeft w:val="0"/>
              <w:marRight w:val="0"/>
              <w:marTop w:val="0"/>
              <w:marBottom w:val="0"/>
              <w:divBdr>
                <w:top w:val="none" w:sz="0" w:space="0" w:color="auto"/>
                <w:left w:val="none" w:sz="0" w:space="0" w:color="auto"/>
                <w:bottom w:val="none" w:sz="0" w:space="0" w:color="auto"/>
                <w:right w:val="none" w:sz="0" w:space="0" w:color="auto"/>
              </w:divBdr>
            </w:div>
            <w:div w:id="1520852806">
              <w:marLeft w:val="0"/>
              <w:marRight w:val="0"/>
              <w:marTop w:val="0"/>
              <w:marBottom w:val="0"/>
              <w:divBdr>
                <w:top w:val="none" w:sz="0" w:space="0" w:color="auto"/>
                <w:left w:val="none" w:sz="0" w:space="0" w:color="auto"/>
                <w:bottom w:val="none" w:sz="0" w:space="0" w:color="auto"/>
                <w:right w:val="none" w:sz="0" w:space="0" w:color="auto"/>
              </w:divBdr>
            </w:div>
            <w:div w:id="656692505">
              <w:marLeft w:val="0"/>
              <w:marRight w:val="0"/>
              <w:marTop w:val="0"/>
              <w:marBottom w:val="0"/>
              <w:divBdr>
                <w:top w:val="none" w:sz="0" w:space="0" w:color="auto"/>
                <w:left w:val="none" w:sz="0" w:space="0" w:color="auto"/>
                <w:bottom w:val="none" w:sz="0" w:space="0" w:color="auto"/>
                <w:right w:val="none" w:sz="0" w:space="0" w:color="auto"/>
              </w:divBdr>
            </w:div>
            <w:div w:id="833497365">
              <w:marLeft w:val="0"/>
              <w:marRight w:val="0"/>
              <w:marTop w:val="0"/>
              <w:marBottom w:val="0"/>
              <w:divBdr>
                <w:top w:val="none" w:sz="0" w:space="0" w:color="auto"/>
                <w:left w:val="none" w:sz="0" w:space="0" w:color="auto"/>
                <w:bottom w:val="none" w:sz="0" w:space="0" w:color="auto"/>
                <w:right w:val="none" w:sz="0" w:space="0" w:color="auto"/>
              </w:divBdr>
            </w:div>
            <w:div w:id="204222229">
              <w:marLeft w:val="0"/>
              <w:marRight w:val="0"/>
              <w:marTop w:val="0"/>
              <w:marBottom w:val="0"/>
              <w:divBdr>
                <w:top w:val="none" w:sz="0" w:space="0" w:color="auto"/>
                <w:left w:val="none" w:sz="0" w:space="0" w:color="auto"/>
                <w:bottom w:val="none" w:sz="0" w:space="0" w:color="auto"/>
                <w:right w:val="none" w:sz="0" w:space="0" w:color="auto"/>
              </w:divBdr>
            </w:div>
            <w:div w:id="1111361810">
              <w:marLeft w:val="0"/>
              <w:marRight w:val="0"/>
              <w:marTop w:val="0"/>
              <w:marBottom w:val="0"/>
              <w:divBdr>
                <w:top w:val="none" w:sz="0" w:space="0" w:color="auto"/>
                <w:left w:val="none" w:sz="0" w:space="0" w:color="auto"/>
                <w:bottom w:val="none" w:sz="0" w:space="0" w:color="auto"/>
                <w:right w:val="none" w:sz="0" w:space="0" w:color="auto"/>
              </w:divBdr>
            </w:div>
            <w:div w:id="288709851">
              <w:marLeft w:val="0"/>
              <w:marRight w:val="0"/>
              <w:marTop w:val="0"/>
              <w:marBottom w:val="0"/>
              <w:divBdr>
                <w:top w:val="none" w:sz="0" w:space="0" w:color="auto"/>
                <w:left w:val="none" w:sz="0" w:space="0" w:color="auto"/>
                <w:bottom w:val="none" w:sz="0" w:space="0" w:color="auto"/>
                <w:right w:val="none" w:sz="0" w:space="0" w:color="auto"/>
              </w:divBdr>
            </w:div>
            <w:div w:id="1577130673">
              <w:marLeft w:val="0"/>
              <w:marRight w:val="0"/>
              <w:marTop w:val="0"/>
              <w:marBottom w:val="0"/>
              <w:divBdr>
                <w:top w:val="none" w:sz="0" w:space="0" w:color="auto"/>
                <w:left w:val="none" w:sz="0" w:space="0" w:color="auto"/>
                <w:bottom w:val="none" w:sz="0" w:space="0" w:color="auto"/>
                <w:right w:val="none" w:sz="0" w:space="0" w:color="auto"/>
              </w:divBdr>
            </w:div>
            <w:div w:id="55277253">
              <w:marLeft w:val="0"/>
              <w:marRight w:val="0"/>
              <w:marTop w:val="0"/>
              <w:marBottom w:val="0"/>
              <w:divBdr>
                <w:top w:val="none" w:sz="0" w:space="0" w:color="auto"/>
                <w:left w:val="none" w:sz="0" w:space="0" w:color="auto"/>
                <w:bottom w:val="none" w:sz="0" w:space="0" w:color="auto"/>
                <w:right w:val="none" w:sz="0" w:space="0" w:color="auto"/>
              </w:divBdr>
            </w:div>
            <w:div w:id="278223619">
              <w:marLeft w:val="0"/>
              <w:marRight w:val="0"/>
              <w:marTop w:val="0"/>
              <w:marBottom w:val="0"/>
              <w:divBdr>
                <w:top w:val="none" w:sz="0" w:space="0" w:color="auto"/>
                <w:left w:val="none" w:sz="0" w:space="0" w:color="auto"/>
                <w:bottom w:val="none" w:sz="0" w:space="0" w:color="auto"/>
                <w:right w:val="none" w:sz="0" w:space="0" w:color="auto"/>
              </w:divBdr>
            </w:div>
            <w:div w:id="471755287">
              <w:marLeft w:val="0"/>
              <w:marRight w:val="0"/>
              <w:marTop w:val="0"/>
              <w:marBottom w:val="0"/>
              <w:divBdr>
                <w:top w:val="none" w:sz="0" w:space="0" w:color="auto"/>
                <w:left w:val="none" w:sz="0" w:space="0" w:color="auto"/>
                <w:bottom w:val="none" w:sz="0" w:space="0" w:color="auto"/>
                <w:right w:val="none" w:sz="0" w:space="0" w:color="auto"/>
              </w:divBdr>
            </w:div>
            <w:div w:id="787820478">
              <w:marLeft w:val="0"/>
              <w:marRight w:val="0"/>
              <w:marTop w:val="0"/>
              <w:marBottom w:val="0"/>
              <w:divBdr>
                <w:top w:val="none" w:sz="0" w:space="0" w:color="auto"/>
                <w:left w:val="none" w:sz="0" w:space="0" w:color="auto"/>
                <w:bottom w:val="none" w:sz="0" w:space="0" w:color="auto"/>
                <w:right w:val="none" w:sz="0" w:space="0" w:color="auto"/>
              </w:divBdr>
            </w:div>
            <w:div w:id="873149707">
              <w:marLeft w:val="0"/>
              <w:marRight w:val="0"/>
              <w:marTop w:val="0"/>
              <w:marBottom w:val="0"/>
              <w:divBdr>
                <w:top w:val="none" w:sz="0" w:space="0" w:color="auto"/>
                <w:left w:val="none" w:sz="0" w:space="0" w:color="auto"/>
                <w:bottom w:val="none" w:sz="0" w:space="0" w:color="auto"/>
                <w:right w:val="none" w:sz="0" w:space="0" w:color="auto"/>
              </w:divBdr>
            </w:div>
            <w:div w:id="1997566413">
              <w:marLeft w:val="0"/>
              <w:marRight w:val="0"/>
              <w:marTop w:val="0"/>
              <w:marBottom w:val="0"/>
              <w:divBdr>
                <w:top w:val="none" w:sz="0" w:space="0" w:color="auto"/>
                <w:left w:val="none" w:sz="0" w:space="0" w:color="auto"/>
                <w:bottom w:val="none" w:sz="0" w:space="0" w:color="auto"/>
                <w:right w:val="none" w:sz="0" w:space="0" w:color="auto"/>
              </w:divBdr>
            </w:div>
            <w:div w:id="1979720546">
              <w:marLeft w:val="0"/>
              <w:marRight w:val="0"/>
              <w:marTop w:val="0"/>
              <w:marBottom w:val="0"/>
              <w:divBdr>
                <w:top w:val="none" w:sz="0" w:space="0" w:color="auto"/>
                <w:left w:val="none" w:sz="0" w:space="0" w:color="auto"/>
                <w:bottom w:val="none" w:sz="0" w:space="0" w:color="auto"/>
                <w:right w:val="none" w:sz="0" w:space="0" w:color="auto"/>
              </w:divBdr>
            </w:div>
            <w:div w:id="1973290151">
              <w:marLeft w:val="0"/>
              <w:marRight w:val="0"/>
              <w:marTop w:val="0"/>
              <w:marBottom w:val="0"/>
              <w:divBdr>
                <w:top w:val="none" w:sz="0" w:space="0" w:color="auto"/>
                <w:left w:val="none" w:sz="0" w:space="0" w:color="auto"/>
                <w:bottom w:val="none" w:sz="0" w:space="0" w:color="auto"/>
                <w:right w:val="none" w:sz="0" w:space="0" w:color="auto"/>
              </w:divBdr>
            </w:div>
            <w:div w:id="2023244226">
              <w:marLeft w:val="0"/>
              <w:marRight w:val="0"/>
              <w:marTop w:val="0"/>
              <w:marBottom w:val="0"/>
              <w:divBdr>
                <w:top w:val="none" w:sz="0" w:space="0" w:color="auto"/>
                <w:left w:val="none" w:sz="0" w:space="0" w:color="auto"/>
                <w:bottom w:val="none" w:sz="0" w:space="0" w:color="auto"/>
                <w:right w:val="none" w:sz="0" w:space="0" w:color="auto"/>
              </w:divBdr>
            </w:div>
            <w:div w:id="1519078114">
              <w:marLeft w:val="0"/>
              <w:marRight w:val="0"/>
              <w:marTop w:val="0"/>
              <w:marBottom w:val="0"/>
              <w:divBdr>
                <w:top w:val="none" w:sz="0" w:space="0" w:color="auto"/>
                <w:left w:val="none" w:sz="0" w:space="0" w:color="auto"/>
                <w:bottom w:val="none" w:sz="0" w:space="0" w:color="auto"/>
                <w:right w:val="none" w:sz="0" w:space="0" w:color="auto"/>
              </w:divBdr>
            </w:div>
            <w:div w:id="1318413483">
              <w:marLeft w:val="0"/>
              <w:marRight w:val="0"/>
              <w:marTop w:val="0"/>
              <w:marBottom w:val="0"/>
              <w:divBdr>
                <w:top w:val="none" w:sz="0" w:space="0" w:color="auto"/>
                <w:left w:val="none" w:sz="0" w:space="0" w:color="auto"/>
                <w:bottom w:val="none" w:sz="0" w:space="0" w:color="auto"/>
                <w:right w:val="none" w:sz="0" w:space="0" w:color="auto"/>
              </w:divBdr>
            </w:div>
            <w:div w:id="704408379">
              <w:marLeft w:val="0"/>
              <w:marRight w:val="0"/>
              <w:marTop w:val="0"/>
              <w:marBottom w:val="0"/>
              <w:divBdr>
                <w:top w:val="none" w:sz="0" w:space="0" w:color="auto"/>
                <w:left w:val="none" w:sz="0" w:space="0" w:color="auto"/>
                <w:bottom w:val="none" w:sz="0" w:space="0" w:color="auto"/>
                <w:right w:val="none" w:sz="0" w:space="0" w:color="auto"/>
              </w:divBdr>
            </w:div>
            <w:div w:id="1751807437">
              <w:marLeft w:val="0"/>
              <w:marRight w:val="0"/>
              <w:marTop w:val="0"/>
              <w:marBottom w:val="0"/>
              <w:divBdr>
                <w:top w:val="none" w:sz="0" w:space="0" w:color="auto"/>
                <w:left w:val="none" w:sz="0" w:space="0" w:color="auto"/>
                <w:bottom w:val="none" w:sz="0" w:space="0" w:color="auto"/>
                <w:right w:val="none" w:sz="0" w:space="0" w:color="auto"/>
              </w:divBdr>
            </w:div>
            <w:div w:id="1804233896">
              <w:marLeft w:val="0"/>
              <w:marRight w:val="0"/>
              <w:marTop w:val="0"/>
              <w:marBottom w:val="0"/>
              <w:divBdr>
                <w:top w:val="none" w:sz="0" w:space="0" w:color="auto"/>
                <w:left w:val="none" w:sz="0" w:space="0" w:color="auto"/>
                <w:bottom w:val="none" w:sz="0" w:space="0" w:color="auto"/>
                <w:right w:val="none" w:sz="0" w:space="0" w:color="auto"/>
              </w:divBdr>
            </w:div>
            <w:div w:id="610824796">
              <w:marLeft w:val="0"/>
              <w:marRight w:val="0"/>
              <w:marTop w:val="0"/>
              <w:marBottom w:val="0"/>
              <w:divBdr>
                <w:top w:val="none" w:sz="0" w:space="0" w:color="auto"/>
                <w:left w:val="none" w:sz="0" w:space="0" w:color="auto"/>
                <w:bottom w:val="none" w:sz="0" w:space="0" w:color="auto"/>
                <w:right w:val="none" w:sz="0" w:space="0" w:color="auto"/>
              </w:divBdr>
            </w:div>
            <w:div w:id="1608390315">
              <w:marLeft w:val="0"/>
              <w:marRight w:val="0"/>
              <w:marTop w:val="0"/>
              <w:marBottom w:val="0"/>
              <w:divBdr>
                <w:top w:val="none" w:sz="0" w:space="0" w:color="auto"/>
                <w:left w:val="none" w:sz="0" w:space="0" w:color="auto"/>
                <w:bottom w:val="none" w:sz="0" w:space="0" w:color="auto"/>
                <w:right w:val="none" w:sz="0" w:space="0" w:color="auto"/>
              </w:divBdr>
            </w:div>
            <w:div w:id="986906953">
              <w:marLeft w:val="0"/>
              <w:marRight w:val="0"/>
              <w:marTop w:val="0"/>
              <w:marBottom w:val="0"/>
              <w:divBdr>
                <w:top w:val="none" w:sz="0" w:space="0" w:color="auto"/>
                <w:left w:val="none" w:sz="0" w:space="0" w:color="auto"/>
                <w:bottom w:val="none" w:sz="0" w:space="0" w:color="auto"/>
                <w:right w:val="none" w:sz="0" w:space="0" w:color="auto"/>
              </w:divBdr>
            </w:div>
            <w:div w:id="1259631776">
              <w:marLeft w:val="0"/>
              <w:marRight w:val="0"/>
              <w:marTop w:val="0"/>
              <w:marBottom w:val="0"/>
              <w:divBdr>
                <w:top w:val="none" w:sz="0" w:space="0" w:color="auto"/>
                <w:left w:val="none" w:sz="0" w:space="0" w:color="auto"/>
                <w:bottom w:val="none" w:sz="0" w:space="0" w:color="auto"/>
                <w:right w:val="none" w:sz="0" w:space="0" w:color="auto"/>
              </w:divBdr>
            </w:div>
            <w:div w:id="1296332648">
              <w:marLeft w:val="0"/>
              <w:marRight w:val="0"/>
              <w:marTop w:val="0"/>
              <w:marBottom w:val="0"/>
              <w:divBdr>
                <w:top w:val="none" w:sz="0" w:space="0" w:color="auto"/>
                <w:left w:val="none" w:sz="0" w:space="0" w:color="auto"/>
                <w:bottom w:val="none" w:sz="0" w:space="0" w:color="auto"/>
                <w:right w:val="none" w:sz="0" w:space="0" w:color="auto"/>
              </w:divBdr>
            </w:div>
            <w:div w:id="1835029209">
              <w:marLeft w:val="0"/>
              <w:marRight w:val="0"/>
              <w:marTop w:val="0"/>
              <w:marBottom w:val="0"/>
              <w:divBdr>
                <w:top w:val="none" w:sz="0" w:space="0" w:color="auto"/>
                <w:left w:val="none" w:sz="0" w:space="0" w:color="auto"/>
                <w:bottom w:val="none" w:sz="0" w:space="0" w:color="auto"/>
                <w:right w:val="none" w:sz="0" w:space="0" w:color="auto"/>
              </w:divBdr>
            </w:div>
            <w:div w:id="1631135051">
              <w:marLeft w:val="0"/>
              <w:marRight w:val="0"/>
              <w:marTop w:val="0"/>
              <w:marBottom w:val="0"/>
              <w:divBdr>
                <w:top w:val="none" w:sz="0" w:space="0" w:color="auto"/>
                <w:left w:val="none" w:sz="0" w:space="0" w:color="auto"/>
                <w:bottom w:val="none" w:sz="0" w:space="0" w:color="auto"/>
                <w:right w:val="none" w:sz="0" w:space="0" w:color="auto"/>
              </w:divBdr>
            </w:div>
            <w:div w:id="1326859317">
              <w:marLeft w:val="0"/>
              <w:marRight w:val="0"/>
              <w:marTop w:val="0"/>
              <w:marBottom w:val="0"/>
              <w:divBdr>
                <w:top w:val="none" w:sz="0" w:space="0" w:color="auto"/>
                <w:left w:val="none" w:sz="0" w:space="0" w:color="auto"/>
                <w:bottom w:val="none" w:sz="0" w:space="0" w:color="auto"/>
                <w:right w:val="none" w:sz="0" w:space="0" w:color="auto"/>
              </w:divBdr>
            </w:div>
            <w:div w:id="783377969">
              <w:marLeft w:val="0"/>
              <w:marRight w:val="0"/>
              <w:marTop w:val="0"/>
              <w:marBottom w:val="0"/>
              <w:divBdr>
                <w:top w:val="none" w:sz="0" w:space="0" w:color="auto"/>
                <w:left w:val="none" w:sz="0" w:space="0" w:color="auto"/>
                <w:bottom w:val="none" w:sz="0" w:space="0" w:color="auto"/>
                <w:right w:val="none" w:sz="0" w:space="0" w:color="auto"/>
              </w:divBdr>
            </w:div>
            <w:div w:id="2134713728">
              <w:marLeft w:val="0"/>
              <w:marRight w:val="0"/>
              <w:marTop w:val="0"/>
              <w:marBottom w:val="0"/>
              <w:divBdr>
                <w:top w:val="none" w:sz="0" w:space="0" w:color="auto"/>
                <w:left w:val="none" w:sz="0" w:space="0" w:color="auto"/>
                <w:bottom w:val="none" w:sz="0" w:space="0" w:color="auto"/>
                <w:right w:val="none" w:sz="0" w:space="0" w:color="auto"/>
              </w:divBdr>
            </w:div>
            <w:div w:id="770901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756100">
      <w:bodyDiv w:val="1"/>
      <w:marLeft w:val="0"/>
      <w:marRight w:val="0"/>
      <w:marTop w:val="0"/>
      <w:marBottom w:val="0"/>
      <w:divBdr>
        <w:top w:val="none" w:sz="0" w:space="0" w:color="auto"/>
        <w:left w:val="none" w:sz="0" w:space="0" w:color="auto"/>
        <w:bottom w:val="none" w:sz="0" w:space="0" w:color="auto"/>
        <w:right w:val="none" w:sz="0" w:space="0" w:color="auto"/>
      </w:divBdr>
      <w:divsChild>
        <w:div w:id="1941403568">
          <w:marLeft w:val="0"/>
          <w:marRight w:val="0"/>
          <w:marTop w:val="0"/>
          <w:marBottom w:val="0"/>
          <w:divBdr>
            <w:top w:val="none" w:sz="0" w:space="0" w:color="auto"/>
            <w:left w:val="none" w:sz="0" w:space="0" w:color="auto"/>
            <w:bottom w:val="none" w:sz="0" w:space="0" w:color="auto"/>
            <w:right w:val="none" w:sz="0" w:space="0" w:color="auto"/>
          </w:divBdr>
        </w:div>
      </w:divsChild>
    </w:div>
    <w:div w:id="1095134328">
      <w:bodyDiv w:val="1"/>
      <w:marLeft w:val="0"/>
      <w:marRight w:val="0"/>
      <w:marTop w:val="0"/>
      <w:marBottom w:val="0"/>
      <w:divBdr>
        <w:top w:val="none" w:sz="0" w:space="0" w:color="auto"/>
        <w:left w:val="none" w:sz="0" w:space="0" w:color="auto"/>
        <w:bottom w:val="none" w:sz="0" w:space="0" w:color="auto"/>
        <w:right w:val="none" w:sz="0" w:space="0" w:color="auto"/>
      </w:divBdr>
      <w:divsChild>
        <w:div w:id="77749970">
          <w:marLeft w:val="0"/>
          <w:marRight w:val="0"/>
          <w:marTop w:val="0"/>
          <w:marBottom w:val="0"/>
          <w:divBdr>
            <w:top w:val="none" w:sz="0" w:space="0" w:color="auto"/>
            <w:left w:val="none" w:sz="0" w:space="0" w:color="auto"/>
            <w:bottom w:val="none" w:sz="0" w:space="0" w:color="auto"/>
            <w:right w:val="none" w:sz="0" w:space="0" w:color="auto"/>
          </w:divBdr>
          <w:divsChild>
            <w:div w:id="205603365">
              <w:marLeft w:val="0"/>
              <w:marRight w:val="0"/>
              <w:marTop w:val="0"/>
              <w:marBottom w:val="0"/>
              <w:divBdr>
                <w:top w:val="none" w:sz="0" w:space="0" w:color="auto"/>
                <w:left w:val="none" w:sz="0" w:space="0" w:color="auto"/>
                <w:bottom w:val="none" w:sz="0" w:space="0" w:color="auto"/>
                <w:right w:val="none" w:sz="0" w:space="0" w:color="auto"/>
              </w:divBdr>
            </w:div>
            <w:div w:id="765687994">
              <w:marLeft w:val="0"/>
              <w:marRight w:val="0"/>
              <w:marTop w:val="0"/>
              <w:marBottom w:val="0"/>
              <w:divBdr>
                <w:top w:val="none" w:sz="0" w:space="0" w:color="auto"/>
                <w:left w:val="none" w:sz="0" w:space="0" w:color="auto"/>
                <w:bottom w:val="none" w:sz="0" w:space="0" w:color="auto"/>
                <w:right w:val="none" w:sz="0" w:space="0" w:color="auto"/>
              </w:divBdr>
            </w:div>
            <w:div w:id="446315245">
              <w:marLeft w:val="0"/>
              <w:marRight w:val="0"/>
              <w:marTop w:val="0"/>
              <w:marBottom w:val="0"/>
              <w:divBdr>
                <w:top w:val="none" w:sz="0" w:space="0" w:color="auto"/>
                <w:left w:val="none" w:sz="0" w:space="0" w:color="auto"/>
                <w:bottom w:val="none" w:sz="0" w:space="0" w:color="auto"/>
                <w:right w:val="none" w:sz="0" w:space="0" w:color="auto"/>
              </w:divBdr>
            </w:div>
            <w:div w:id="575434906">
              <w:marLeft w:val="0"/>
              <w:marRight w:val="0"/>
              <w:marTop w:val="0"/>
              <w:marBottom w:val="0"/>
              <w:divBdr>
                <w:top w:val="none" w:sz="0" w:space="0" w:color="auto"/>
                <w:left w:val="none" w:sz="0" w:space="0" w:color="auto"/>
                <w:bottom w:val="none" w:sz="0" w:space="0" w:color="auto"/>
                <w:right w:val="none" w:sz="0" w:space="0" w:color="auto"/>
              </w:divBdr>
            </w:div>
            <w:div w:id="1526096090">
              <w:marLeft w:val="0"/>
              <w:marRight w:val="0"/>
              <w:marTop w:val="0"/>
              <w:marBottom w:val="0"/>
              <w:divBdr>
                <w:top w:val="none" w:sz="0" w:space="0" w:color="auto"/>
                <w:left w:val="none" w:sz="0" w:space="0" w:color="auto"/>
                <w:bottom w:val="none" w:sz="0" w:space="0" w:color="auto"/>
                <w:right w:val="none" w:sz="0" w:space="0" w:color="auto"/>
              </w:divBdr>
            </w:div>
            <w:div w:id="636495122">
              <w:marLeft w:val="0"/>
              <w:marRight w:val="0"/>
              <w:marTop w:val="0"/>
              <w:marBottom w:val="0"/>
              <w:divBdr>
                <w:top w:val="none" w:sz="0" w:space="0" w:color="auto"/>
                <w:left w:val="none" w:sz="0" w:space="0" w:color="auto"/>
                <w:bottom w:val="none" w:sz="0" w:space="0" w:color="auto"/>
                <w:right w:val="none" w:sz="0" w:space="0" w:color="auto"/>
              </w:divBdr>
            </w:div>
            <w:div w:id="1094672015">
              <w:marLeft w:val="0"/>
              <w:marRight w:val="0"/>
              <w:marTop w:val="0"/>
              <w:marBottom w:val="0"/>
              <w:divBdr>
                <w:top w:val="none" w:sz="0" w:space="0" w:color="auto"/>
                <w:left w:val="none" w:sz="0" w:space="0" w:color="auto"/>
                <w:bottom w:val="none" w:sz="0" w:space="0" w:color="auto"/>
                <w:right w:val="none" w:sz="0" w:space="0" w:color="auto"/>
              </w:divBdr>
            </w:div>
            <w:div w:id="723255636">
              <w:marLeft w:val="0"/>
              <w:marRight w:val="0"/>
              <w:marTop w:val="0"/>
              <w:marBottom w:val="0"/>
              <w:divBdr>
                <w:top w:val="none" w:sz="0" w:space="0" w:color="auto"/>
                <w:left w:val="none" w:sz="0" w:space="0" w:color="auto"/>
                <w:bottom w:val="none" w:sz="0" w:space="0" w:color="auto"/>
                <w:right w:val="none" w:sz="0" w:space="0" w:color="auto"/>
              </w:divBdr>
            </w:div>
            <w:div w:id="166944305">
              <w:marLeft w:val="0"/>
              <w:marRight w:val="0"/>
              <w:marTop w:val="0"/>
              <w:marBottom w:val="0"/>
              <w:divBdr>
                <w:top w:val="none" w:sz="0" w:space="0" w:color="auto"/>
                <w:left w:val="none" w:sz="0" w:space="0" w:color="auto"/>
                <w:bottom w:val="none" w:sz="0" w:space="0" w:color="auto"/>
                <w:right w:val="none" w:sz="0" w:space="0" w:color="auto"/>
              </w:divBdr>
            </w:div>
            <w:div w:id="880704704">
              <w:marLeft w:val="0"/>
              <w:marRight w:val="0"/>
              <w:marTop w:val="0"/>
              <w:marBottom w:val="0"/>
              <w:divBdr>
                <w:top w:val="none" w:sz="0" w:space="0" w:color="auto"/>
                <w:left w:val="none" w:sz="0" w:space="0" w:color="auto"/>
                <w:bottom w:val="none" w:sz="0" w:space="0" w:color="auto"/>
                <w:right w:val="none" w:sz="0" w:space="0" w:color="auto"/>
              </w:divBdr>
            </w:div>
            <w:div w:id="1922448491">
              <w:marLeft w:val="0"/>
              <w:marRight w:val="0"/>
              <w:marTop w:val="0"/>
              <w:marBottom w:val="0"/>
              <w:divBdr>
                <w:top w:val="none" w:sz="0" w:space="0" w:color="auto"/>
                <w:left w:val="none" w:sz="0" w:space="0" w:color="auto"/>
                <w:bottom w:val="none" w:sz="0" w:space="0" w:color="auto"/>
                <w:right w:val="none" w:sz="0" w:space="0" w:color="auto"/>
              </w:divBdr>
            </w:div>
            <w:div w:id="1990476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737213">
      <w:bodyDiv w:val="1"/>
      <w:marLeft w:val="0"/>
      <w:marRight w:val="0"/>
      <w:marTop w:val="0"/>
      <w:marBottom w:val="0"/>
      <w:divBdr>
        <w:top w:val="none" w:sz="0" w:space="0" w:color="auto"/>
        <w:left w:val="none" w:sz="0" w:space="0" w:color="auto"/>
        <w:bottom w:val="none" w:sz="0" w:space="0" w:color="auto"/>
        <w:right w:val="none" w:sz="0" w:space="0" w:color="auto"/>
      </w:divBdr>
    </w:div>
    <w:div w:id="1183782760">
      <w:bodyDiv w:val="1"/>
      <w:marLeft w:val="0"/>
      <w:marRight w:val="0"/>
      <w:marTop w:val="0"/>
      <w:marBottom w:val="0"/>
      <w:divBdr>
        <w:top w:val="none" w:sz="0" w:space="0" w:color="auto"/>
        <w:left w:val="none" w:sz="0" w:space="0" w:color="auto"/>
        <w:bottom w:val="none" w:sz="0" w:space="0" w:color="auto"/>
        <w:right w:val="none" w:sz="0" w:space="0" w:color="auto"/>
      </w:divBdr>
    </w:div>
    <w:div w:id="1298147429">
      <w:bodyDiv w:val="1"/>
      <w:marLeft w:val="0"/>
      <w:marRight w:val="0"/>
      <w:marTop w:val="0"/>
      <w:marBottom w:val="0"/>
      <w:divBdr>
        <w:top w:val="none" w:sz="0" w:space="0" w:color="auto"/>
        <w:left w:val="none" w:sz="0" w:space="0" w:color="auto"/>
        <w:bottom w:val="none" w:sz="0" w:space="0" w:color="auto"/>
        <w:right w:val="none" w:sz="0" w:space="0" w:color="auto"/>
      </w:divBdr>
      <w:divsChild>
        <w:div w:id="1290893896">
          <w:marLeft w:val="0"/>
          <w:marRight w:val="0"/>
          <w:marTop w:val="0"/>
          <w:marBottom w:val="0"/>
          <w:divBdr>
            <w:top w:val="none" w:sz="0" w:space="0" w:color="auto"/>
            <w:left w:val="none" w:sz="0" w:space="0" w:color="auto"/>
            <w:bottom w:val="none" w:sz="0" w:space="0" w:color="auto"/>
            <w:right w:val="none" w:sz="0" w:space="0" w:color="auto"/>
          </w:divBdr>
          <w:divsChild>
            <w:div w:id="1335380827">
              <w:marLeft w:val="0"/>
              <w:marRight w:val="0"/>
              <w:marTop w:val="0"/>
              <w:marBottom w:val="0"/>
              <w:divBdr>
                <w:top w:val="none" w:sz="0" w:space="0" w:color="auto"/>
                <w:left w:val="none" w:sz="0" w:space="0" w:color="auto"/>
                <w:bottom w:val="none" w:sz="0" w:space="0" w:color="auto"/>
                <w:right w:val="none" w:sz="0" w:space="0" w:color="auto"/>
              </w:divBdr>
            </w:div>
            <w:div w:id="1991400252">
              <w:marLeft w:val="0"/>
              <w:marRight w:val="0"/>
              <w:marTop w:val="0"/>
              <w:marBottom w:val="0"/>
              <w:divBdr>
                <w:top w:val="none" w:sz="0" w:space="0" w:color="auto"/>
                <w:left w:val="none" w:sz="0" w:space="0" w:color="auto"/>
                <w:bottom w:val="none" w:sz="0" w:space="0" w:color="auto"/>
                <w:right w:val="none" w:sz="0" w:space="0" w:color="auto"/>
              </w:divBdr>
            </w:div>
            <w:div w:id="693773656">
              <w:marLeft w:val="0"/>
              <w:marRight w:val="0"/>
              <w:marTop w:val="0"/>
              <w:marBottom w:val="0"/>
              <w:divBdr>
                <w:top w:val="none" w:sz="0" w:space="0" w:color="auto"/>
                <w:left w:val="none" w:sz="0" w:space="0" w:color="auto"/>
                <w:bottom w:val="none" w:sz="0" w:space="0" w:color="auto"/>
                <w:right w:val="none" w:sz="0" w:space="0" w:color="auto"/>
              </w:divBdr>
            </w:div>
            <w:div w:id="864173552">
              <w:marLeft w:val="0"/>
              <w:marRight w:val="0"/>
              <w:marTop w:val="0"/>
              <w:marBottom w:val="0"/>
              <w:divBdr>
                <w:top w:val="none" w:sz="0" w:space="0" w:color="auto"/>
                <w:left w:val="none" w:sz="0" w:space="0" w:color="auto"/>
                <w:bottom w:val="none" w:sz="0" w:space="0" w:color="auto"/>
                <w:right w:val="none" w:sz="0" w:space="0" w:color="auto"/>
              </w:divBdr>
            </w:div>
            <w:div w:id="1210874877">
              <w:marLeft w:val="0"/>
              <w:marRight w:val="0"/>
              <w:marTop w:val="0"/>
              <w:marBottom w:val="0"/>
              <w:divBdr>
                <w:top w:val="none" w:sz="0" w:space="0" w:color="auto"/>
                <w:left w:val="none" w:sz="0" w:space="0" w:color="auto"/>
                <w:bottom w:val="none" w:sz="0" w:space="0" w:color="auto"/>
                <w:right w:val="none" w:sz="0" w:space="0" w:color="auto"/>
              </w:divBdr>
            </w:div>
            <w:div w:id="1103263107">
              <w:marLeft w:val="0"/>
              <w:marRight w:val="0"/>
              <w:marTop w:val="0"/>
              <w:marBottom w:val="0"/>
              <w:divBdr>
                <w:top w:val="none" w:sz="0" w:space="0" w:color="auto"/>
                <w:left w:val="none" w:sz="0" w:space="0" w:color="auto"/>
                <w:bottom w:val="none" w:sz="0" w:space="0" w:color="auto"/>
                <w:right w:val="none" w:sz="0" w:space="0" w:color="auto"/>
              </w:divBdr>
            </w:div>
            <w:div w:id="1171750083">
              <w:marLeft w:val="0"/>
              <w:marRight w:val="0"/>
              <w:marTop w:val="0"/>
              <w:marBottom w:val="0"/>
              <w:divBdr>
                <w:top w:val="none" w:sz="0" w:space="0" w:color="auto"/>
                <w:left w:val="none" w:sz="0" w:space="0" w:color="auto"/>
                <w:bottom w:val="none" w:sz="0" w:space="0" w:color="auto"/>
                <w:right w:val="none" w:sz="0" w:space="0" w:color="auto"/>
              </w:divBdr>
            </w:div>
            <w:div w:id="1941183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838060">
      <w:bodyDiv w:val="1"/>
      <w:marLeft w:val="0"/>
      <w:marRight w:val="0"/>
      <w:marTop w:val="0"/>
      <w:marBottom w:val="0"/>
      <w:divBdr>
        <w:top w:val="none" w:sz="0" w:space="0" w:color="auto"/>
        <w:left w:val="none" w:sz="0" w:space="0" w:color="auto"/>
        <w:bottom w:val="none" w:sz="0" w:space="0" w:color="auto"/>
        <w:right w:val="none" w:sz="0" w:space="0" w:color="auto"/>
      </w:divBdr>
    </w:div>
    <w:div w:id="1364673918">
      <w:bodyDiv w:val="1"/>
      <w:marLeft w:val="0"/>
      <w:marRight w:val="0"/>
      <w:marTop w:val="0"/>
      <w:marBottom w:val="0"/>
      <w:divBdr>
        <w:top w:val="none" w:sz="0" w:space="0" w:color="auto"/>
        <w:left w:val="none" w:sz="0" w:space="0" w:color="auto"/>
        <w:bottom w:val="none" w:sz="0" w:space="0" w:color="auto"/>
        <w:right w:val="none" w:sz="0" w:space="0" w:color="auto"/>
      </w:divBdr>
    </w:div>
    <w:div w:id="1403944897">
      <w:bodyDiv w:val="1"/>
      <w:marLeft w:val="0"/>
      <w:marRight w:val="0"/>
      <w:marTop w:val="0"/>
      <w:marBottom w:val="0"/>
      <w:divBdr>
        <w:top w:val="none" w:sz="0" w:space="0" w:color="auto"/>
        <w:left w:val="none" w:sz="0" w:space="0" w:color="auto"/>
        <w:bottom w:val="none" w:sz="0" w:space="0" w:color="auto"/>
        <w:right w:val="none" w:sz="0" w:space="0" w:color="auto"/>
      </w:divBdr>
      <w:divsChild>
        <w:div w:id="574045747">
          <w:marLeft w:val="0"/>
          <w:marRight w:val="0"/>
          <w:marTop w:val="0"/>
          <w:marBottom w:val="0"/>
          <w:divBdr>
            <w:top w:val="none" w:sz="0" w:space="0" w:color="auto"/>
            <w:left w:val="none" w:sz="0" w:space="0" w:color="auto"/>
            <w:bottom w:val="none" w:sz="0" w:space="0" w:color="auto"/>
            <w:right w:val="none" w:sz="0" w:space="0" w:color="auto"/>
          </w:divBdr>
          <w:divsChild>
            <w:div w:id="440421193">
              <w:marLeft w:val="0"/>
              <w:marRight w:val="0"/>
              <w:marTop w:val="0"/>
              <w:marBottom w:val="0"/>
              <w:divBdr>
                <w:top w:val="none" w:sz="0" w:space="0" w:color="auto"/>
                <w:left w:val="none" w:sz="0" w:space="0" w:color="auto"/>
                <w:bottom w:val="none" w:sz="0" w:space="0" w:color="auto"/>
                <w:right w:val="none" w:sz="0" w:space="0" w:color="auto"/>
              </w:divBdr>
            </w:div>
            <w:div w:id="1324703977">
              <w:marLeft w:val="0"/>
              <w:marRight w:val="0"/>
              <w:marTop w:val="0"/>
              <w:marBottom w:val="0"/>
              <w:divBdr>
                <w:top w:val="none" w:sz="0" w:space="0" w:color="auto"/>
                <w:left w:val="none" w:sz="0" w:space="0" w:color="auto"/>
                <w:bottom w:val="none" w:sz="0" w:space="0" w:color="auto"/>
                <w:right w:val="none" w:sz="0" w:space="0" w:color="auto"/>
              </w:divBdr>
            </w:div>
            <w:div w:id="1633514933">
              <w:marLeft w:val="0"/>
              <w:marRight w:val="0"/>
              <w:marTop w:val="0"/>
              <w:marBottom w:val="0"/>
              <w:divBdr>
                <w:top w:val="none" w:sz="0" w:space="0" w:color="auto"/>
                <w:left w:val="none" w:sz="0" w:space="0" w:color="auto"/>
                <w:bottom w:val="none" w:sz="0" w:space="0" w:color="auto"/>
                <w:right w:val="none" w:sz="0" w:space="0" w:color="auto"/>
              </w:divBdr>
            </w:div>
            <w:div w:id="1359087229">
              <w:marLeft w:val="0"/>
              <w:marRight w:val="0"/>
              <w:marTop w:val="0"/>
              <w:marBottom w:val="0"/>
              <w:divBdr>
                <w:top w:val="none" w:sz="0" w:space="0" w:color="auto"/>
                <w:left w:val="none" w:sz="0" w:space="0" w:color="auto"/>
                <w:bottom w:val="none" w:sz="0" w:space="0" w:color="auto"/>
                <w:right w:val="none" w:sz="0" w:space="0" w:color="auto"/>
              </w:divBdr>
            </w:div>
            <w:div w:id="1771390532">
              <w:marLeft w:val="0"/>
              <w:marRight w:val="0"/>
              <w:marTop w:val="0"/>
              <w:marBottom w:val="0"/>
              <w:divBdr>
                <w:top w:val="none" w:sz="0" w:space="0" w:color="auto"/>
                <w:left w:val="none" w:sz="0" w:space="0" w:color="auto"/>
                <w:bottom w:val="none" w:sz="0" w:space="0" w:color="auto"/>
                <w:right w:val="none" w:sz="0" w:space="0" w:color="auto"/>
              </w:divBdr>
            </w:div>
            <w:div w:id="1006400997">
              <w:marLeft w:val="0"/>
              <w:marRight w:val="0"/>
              <w:marTop w:val="0"/>
              <w:marBottom w:val="0"/>
              <w:divBdr>
                <w:top w:val="none" w:sz="0" w:space="0" w:color="auto"/>
                <w:left w:val="none" w:sz="0" w:space="0" w:color="auto"/>
                <w:bottom w:val="none" w:sz="0" w:space="0" w:color="auto"/>
                <w:right w:val="none" w:sz="0" w:space="0" w:color="auto"/>
              </w:divBdr>
            </w:div>
            <w:div w:id="1917394081">
              <w:marLeft w:val="0"/>
              <w:marRight w:val="0"/>
              <w:marTop w:val="0"/>
              <w:marBottom w:val="0"/>
              <w:divBdr>
                <w:top w:val="none" w:sz="0" w:space="0" w:color="auto"/>
                <w:left w:val="none" w:sz="0" w:space="0" w:color="auto"/>
                <w:bottom w:val="none" w:sz="0" w:space="0" w:color="auto"/>
                <w:right w:val="none" w:sz="0" w:space="0" w:color="auto"/>
              </w:divBdr>
            </w:div>
            <w:div w:id="1879393427">
              <w:marLeft w:val="0"/>
              <w:marRight w:val="0"/>
              <w:marTop w:val="0"/>
              <w:marBottom w:val="0"/>
              <w:divBdr>
                <w:top w:val="none" w:sz="0" w:space="0" w:color="auto"/>
                <w:left w:val="none" w:sz="0" w:space="0" w:color="auto"/>
                <w:bottom w:val="none" w:sz="0" w:space="0" w:color="auto"/>
                <w:right w:val="none" w:sz="0" w:space="0" w:color="auto"/>
              </w:divBdr>
            </w:div>
            <w:div w:id="1373653988">
              <w:marLeft w:val="0"/>
              <w:marRight w:val="0"/>
              <w:marTop w:val="0"/>
              <w:marBottom w:val="0"/>
              <w:divBdr>
                <w:top w:val="none" w:sz="0" w:space="0" w:color="auto"/>
                <w:left w:val="none" w:sz="0" w:space="0" w:color="auto"/>
                <w:bottom w:val="none" w:sz="0" w:space="0" w:color="auto"/>
                <w:right w:val="none" w:sz="0" w:space="0" w:color="auto"/>
              </w:divBdr>
            </w:div>
            <w:div w:id="2041970848">
              <w:marLeft w:val="0"/>
              <w:marRight w:val="0"/>
              <w:marTop w:val="0"/>
              <w:marBottom w:val="0"/>
              <w:divBdr>
                <w:top w:val="none" w:sz="0" w:space="0" w:color="auto"/>
                <w:left w:val="none" w:sz="0" w:space="0" w:color="auto"/>
                <w:bottom w:val="none" w:sz="0" w:space="0" w:color="auto"/>
                <w:right w:val="none" w:sz="0" w:space="0" w:color="auto"/>
              </w:divBdr>
            </w:div>
            <w:div w:id="80683743">
              <w:marLeft w:val="0"/>
              <w:marRight w:val="0"/>
              <w:marTop w:val="0"/>
              <w:marBottom w:val="0"/>
              <w:divBdr>
                <w:top w:val="none" w:sz="0" w:space="0" w:color="auto"/>
                <w:left w:val="none" w:sz="0" w:space="0" w:color="auto"/>
                <w:bottom w:val="none" w:sz="0" w:space="0" w:color="auto"/>
                <w:right w:val="none" w:sz="0" w:space="0" w:color="auto"/>
              </w:divBdr>
            </w:div>
            <w:div w:id="1531453005">
              <w:marLeft w:val="0"/>
              <w:marRight w:val="0"/>
              <w:marTop w:val="0"/>
              <w:marBottom w:val="0"/>
              <w:divBdr>
                <w:top w:val="none" w:sz="0" w:space="0" w:color="auto"/>
                <w:left w:val="none" w:sz="0" w:space="0" w:color="auto"/>
                <w:bottom w:val="none" w:sz="0" w:space="0" w:color="auto"/>
                <w:right w:val="none" w:sz="0" w:space="0" w:color="auto"/>
              </w:divBdr>
            </w:div>
            <w:div w:id="326523628">
              <w:marLeft w:val="0"/>
              <w:marRight w:val="0"/>
              <w:marTop w:val="0"/>
              <w:marBottom w:val="0"/>
              <w:divBdr>
                <w:top w:val="none" w:sz="0" w:space="0" w:color="auto"/>
                <w:left w:val="none" w:sz="0" w:space="0" w:color="auto"/>
                <w:bottom w:val="none" w:sz="0" w:space="0" w:color="auto"/>
                <w:right w:val="none" w:sz="0" w:space="0" w:color="auto"/>
              </w:divBdr>
            </w:div>
            <w:div w:id="845294106">
              <w:marLeft w:val="0"/>
              <w:marRight w:val="0"/>
              <w:marTop w:val="0"/>
              <w:marBottom w:val="0"/>
              <w:divBdr>
                <w:top w:val="none" w:sz="0" w:space="0" w:color="auto"/>
                <w:left w:val="none" w:sz="0" w:space="0" w:color="auto"/>
                <w:bottom w:val="none" w:sz="0" w:space="0" w:color="auto"/>
                <w:right w:val="none" w:sz="0" w:space="0" w:color="auto"/>
              </w:divBdr>
            </w:div>
            <w:div w:id="808134793">
              <w:marLeft w:val="0"/>
              <w:marRight w:val="0"/>
              <w:marTop w:val="0"/>
              <w:marBottom w:val="0"/>
              <w:divBdr>
                <w:top w:val="none" w:sz="0" w:space="0" w:color="auto"/>
                <w:left w:val="none" w:sz="0" w:space="0" w:color="auto"/>
                <w:bottom w:val="none" w:sz="0" w:space="0" w:color="auto"/>
                <w:right w:val="none" w:sz="0" w:space="0" w:color="auto"/>
              </w:divBdr>
            </w:div>
            <w:div w:id="804926809">
              <w:marLeft w:val="0"/>
              <w:marRight w:val="0"/>
              <w:marTop w:val="0"/>
              <w:marBottom w:val="0"/>
              <w:divBdr>
                <w:top w:val="none" w:sz="0" w:space="0" w:color="auto"/>
                <w:left w:val="none" w:sz="0" w:space="0" w:color="auto"/>
                <w:bottom w:val="none" w:sz="0" w:space="0" w:color="auto"/>
                <w:right w:val="none" w:sz="0" w:space="0" w:color="auto"/>
              </w:divBdr>
            </w:div>
            <w:div w:id="480267866">
              <w:marLeft w:val="0"/>
              <w:marRight w:val="0"/>
              <w:marTop w:val="0"/>
              <w:marBottom w:val="0"/>
              <w:divBdr>
                <w:top w:val="none" w:sz="0" w:space="0" w:color="auto"/>
                <w:left w:val="none" w:sz="0" w:space="0" w:color="auto"/>
                <w:bottom w:val="none" w:sz="0" w:space="0" w:color="auto"/>
                <w:right w:val="none" w:sz="0" w:space="0" w:color="auto"/>
              </w:divBdr>
            </w:div>
            <w:div w:id="2123650241">
              <w:marLeft w:val="0"/>
              <w:marRight w:val="0"/>
              <w:marTop w:val="0"/>
              <w:marBottom w:val="0"/>
              <w:divBdr>
                <w:top w:val="none" w:sz="0" w:space="0" w:color="auto"/>
                <w:left w:val="none" w:sz="0" w:space="0" w:color="auto"/>
                <w:bottom w:val="none" w:sz="0" w:space="0" w:color="auto"/>
                <w:right w:val="none" w:sz="0" w:space="0" w:color="auto"/>
              </w:divBdr>
            </w:div>
            <w:div w:id="526722673">
              <w:marLeft w:val="0"/>
              <w:marRight w:val="0"/>
              <w:marTop w:val="0"/>
              <w:marBottom w:val="0"/>
              <w:divBdr>
                <w:top w:val="none" w:sz="0" w:space="0" w:color="auto"/>
                <w:left w:val="none" w:sz="0" w:space="0" w:color="auto"/>
                <w:bottom w:val="none" w:sz="0" w:space="0" w:color="auto"/>
                <w:right w:val="none" w:sz="0" w:space="0" w:color="auto"/>
              </w:divBdr>
            </w:div>
            <w:div w:id="1469670416">
              <w:marLeft w:val="0"/>
              <w:marRight w:val="0"/>
              <w:marTop w:val="0"/>
              <w:marBottom w:val="0"/>
              <w:divBdr>
                <w:top w:val="none" w:sz="0" w:space="0" w:color="auto"/>
                <w:left w:val="none" w:sz="0" w:space="0" w:color="auto"/>
                <w:bottom w:val="none" w:sz="0" w:space="0" w:color="auto"/>
                <w:right w:val="none" w:sz="0" w:space="0" w:color="auto"/>
              </w:divBdr>
            </w:div>
            <w:div w:id="1499346160">
              <w:marLeft w:val="0"/>
              <w:marRight w:val="0"/>
              <w:marTop w:val="0"/>
              <w:marBottom w:val="0"/>
              <w:divBdr>
                <w:top w:val="none" w:sz="0" w:space="0" w:color="auto"/>
                <w:left w:val="none" w:sz="0" w:space="0" w:color="auto"/>
                <w:bottom w:val="none" w:sz="0" w:space="0" w:color="auto"/>
                <w:right w:val="none" w:sz="0" w:space="0" w:color="auto"/>
              </w:divBdr>
            </w:div>
            <w:div w:id="1943414302">
              <w:marLeft w:val="0"/>
              <w:marRight w:val="0"/>
              <w:marTop w:val="0"/>
              <w:marBottom w:val="0"/>
              <w:divBdr>
                <w:top w:val="none" w:sz="0" w:space="0" w:color="auto"/>
                <w:left w:val="none" w:sz="0" w:space="0" w:color="auto"/>
                <w:bottom w:val="none" w:sz="0" w:space="0" w:color="auto"/>
                <w:right w:val="none" w:sz="0" w:space="0" w:color="auto"/>
              </w:divBdr>
            </w:div>
            <w:div w:id="1799180722">
              <w:marLeft w:val="0"/>
              <w:marRight w:val="0"/>
              <w:marTop w:val="0"/>
              <w:marBottom w:val="0"/>
              <w:divBdr>
                <w:top w:val="none" w:sz="0" w:space="0" w:color="auto"/>
                <w:left w:val="none" w:sz="0" w:space="0" w:color="auto"/>
                <w:bottom w:val="none" w:sz="0" w:space="0" w:color="auto"/>
                <w:right w:val="none" w:sz="0" w:space="0" w:color="auto"/>
              </w:divBdr>
            </w:div>
            <w:div w:id="889877225">
              <w:marLeft w:val="0"/>
              <w:marRight w:val="0"/>
              <w:marTop w:val="0"/>
              <w:marBottom w:val="0"/>
              <w:divBdr>
                <w:top w:val="none" w:sz="0" w:space="0" w:color="auto"/>
                <w:left w:val="none" w:sz="0" w:space="0" w:color="auto"/>
                <w:bottom w:val="none" w:sz="0" w:space="0" w:color="auto"/>
                <w:right w:val="none" w:sz="0" w:space="0" w:color="auto"/>
              </w:divBdr>
            </w:div>
            <w:div w:id="247886566">
              <w:marLeft w:val="0"/>
              <w:marRight w:val="0"/>
              <w:marTop w:val="0"/>
              <w:marBottom w:val="0"/>
              <w:divBdr>
                <w:top w:val="none" w:sz="0" w:space="0" w:color="auto"/>
                <w:left w:val="none" w:sz="0" w:space="0" w:color="auto"/>
                <w:bottom w:val="none" w:sz="0" w:space="0" w:color="auto"/>
                <w:right w:val="none" w:sz="0" w:space="0" w:color="auto"/>
              </w:divBdr>
            </w:div>
            <w:div w:id="495414129">
              <w:marLeft w:val="0"/>
              <w:marRight w:val="0"/>
              <w:marTop w:val="0"/>
              <w:marBottom w:val="0"/>
              <w:divBdr>
                <w:top w:val="none" w:sz="0" w:space="0" w:color="auto"/>
                <w:left w:val="none" w:sz="0" w:space="0" w:color="auto"/>
                <w:bottom w:val="none" w:sz="0" w:space="0" w:color="auto"/>
                <w:right w:val="none" w:sz="0" w:space="0" w:color="auto"/>
              </w:divBdr>
            </w:div>
            <w:div w:id="94449995">
              <w:marLeft w:val="0"/>
              <w:marRight w:val="0"/>
              <w:marTop w:val="0"/>
              <w:marBottom w:val="0"/>
              <w:divBdr>
                <w:top w:val="none" w:sz="0" w:space="0" w:color="auto"/>
                <w:left w:val="none" w:sz="0" w:space="0" w:color="auto"/>
                <w:bottom w:val="none" w:sz="0" w:space="0" w:color="auto"/>
                <w:right w:val="none" w:sz="0" w:space="0" w:color="auto"/>
              </w:divBdr>
            </w:div>
            <w:div w:id="716508979">
              <w:marLeft w:val="0"/>
              <w:marRight w:val="0"/>
              <w:marTop w:val="0"/>
              <w:marBottom w:val="0"/>
              <w:divBdr>
                <w:top w:val="none" w:sz="0" w:space="0" w:color="auto"/>
                <w:left w:val="none" w:sz="0" w:space="0" w:color="auto"/>
                <w:bottom w:val="none" w:sz="0" w:space="0" w:color="auto"/>
                <w:right w:val="none" w:sz="0" w:space="0" w:color="auto"/>
              </w:divBdr>
            </w:div>
            <w:div w:id="788548913">
              <w:marLeft w:val="0"/>
              <w:marRight w:val="0"/>
              <w:marTop w:val="0"/>
              <w:marBottom w:val="0"/>
              <w:divBdr>
                <w:top w:val="none" w:sz="0" w:space="0" w:color="auto"/>
                <w:left w:val="none" w:sz="0" w:space="0" w:color="auto"/>
                <w:bottom w:val="none" w:sz="0" w:space="0" w:color="auto"/>
                <w:right w:val="none" w:sz="0" w:space="0" w:color="auto"/>
              </w:divBdr>
            </w:div>
            <w:div w:id="47147861">
              <w:marLeft w:val="0"/>
              <w:marRight w:val="0"/>
              <w:marTop w:val="0"/>
              <w:marBottom w:val="0"/>
              <w:divBdr>
                <w:top w:val="none" w:sz="0" w:space="0" w:color="auto"/>
                <w:left w:val="none" w:sz="0" w:space="0" w:color="auto"/>
                <w:bottom w:val="none" w:sz="0" w:space="0" w:color="auto"/>
                <w:right w:val="none" w:sz="0" w:space="0" w:color="auto"/>
              </w:divBdr>
            </w:div>
            <w:div w:id="1111314260">
              <w:marLeft w:val="0"/>
              <w:marRight w:val="0"/>
              <w:marTop w:val="0"/>
              <w:marBottom w:val="0"/>
              <w:divBdr>
                <w:top w:val="none" w:sz="0" w:space="0" w:color="auto"/>
                <w:left w:val="none" w:sz="0" w:space="0" w:color="auto"/>
                <w:bottom w:val="none" w:sz="0" w:space="0" w:color="auto"/>
                <w:right w:val="none" w:sz="0" w:space="0" w:color="auto"/>
              </w:divBdr>
            </w:div>
            <w:div w:id="1575579241">
              <w:marLeft w:val="0"/>
              <w:marRight w:val="0"/>
              <w:marTop w:val="0"/>
              <w:marBottom w:val="0"/>
              <w:divBdr>
                <w:top w:val="none" w:sz="0" w:space="0" w:color="auto"/>
                <w:left w:val="none" w:sz="0" w:space="0" w:color="auto"/>
                <w:bottom w:val="none" w:sz="0" w:space="0" w:color="auto"/>
                <w:right w:val="none" w:sz="0" w:space="0" w:color="auto"/>
              </w:divBdr>
            </w:div>
            <w:div w:id="1557005504">
              <w:marLeft w:val="0"/>
              <w:marRight w:val="0"/>
              <w:marTop w:val="0"/>
              <w:marBottom w:val="0"/>
              <w:divBdr>
                <w:top w:val="none" w:sz="0" w:space="0" w:color="auto"/>
                <w:left w:val="none" w:sz="0" w:space="0" w:color="auto"/>
                <w:bottom w:val="none" w:sz="0" w:space="0" w:color="auto"/>
                <w:right w:val="none" w:sz="0" w:space="0" w:color="auto"/>
              </w:divBdr>
            </w:div>
            <w:div w:id="1436829858">
              <w:marLeft w:val="0"/>
              <w:marRight w:val="0"/>
              <w:marTop w:val="0"/>
              <w:marBottom w:val="0"/>
              <w:divBdr>
                <w:top w:val="none" w:sz="0" w:space="0" w:color="auto"/>
                <w:left w:val="none" w:sz="0" w:space="0" w:color="auto"/>
                <w:bottom w:val="none" w:sz="0" w:space="0" w:color="auto"/>
                <w:right w:val="none" w:sz="0" w:space="0" w:color="auto"/>
              </w:divBdr>
            </w:div>
            <w:div w:id="2045982947">
              <w:marLeft w:val="0"/>
              <w:marRight w:val="0"/>
              <w:marTop w:val="0"/>
              <w:marBottom w:val="0"/>
              <w:divBdr>
                <w:top w:val="none" w:sz="0" w:space="0" w:color="auto"/>
                <w:left w:val="none" w:sz="0" w:space="0" w:color="auto"/>
                <w:bottom w:val="none" w:sz="0" w:space="0" w:color="auto"/>
                <w:right w:val="none" w:sz="0" w:space="0" w:color="auto"/>
              </w:divBdr>
            </w:div>
            <w:div w:id="2094037828">
              <w:marLeft w:val="0"/>
              <w:marRight w:val="0"/>
              <w:marTop w:val="0"/>
              <w:marBottom w:val="0"/>
              <w:divBdr>
                <w:top w:val="none" w:sz="0" w:space="0" w:color="auto"/>
                <w:left w:val="none" w:sz="0" w:space="0" w:color="auto"/>
                <w:bottom w:val="none" w:sz="0" w:space="0" w:color="auto"/>
                <w:right w:val="none" w:sz="0" w:space="0" w:color="auto"/>
              </w:divBdr>
            </w:div>
            <w:div w:id="127088183">
              <w:marLeft w:val="0"/>
              <w:marRight w:val="0"/>
              <w:marTop w:val="0"/>
              <w:marBottom w:val="0"/>
              <w:divBdr>
                <w:top w:val="none" w:sz="0" w:space="0" w:color="auto"/>
                <w:left w:val="none" w:sz="0" w:space="0" w:color="auto"/>
                <w:bottom w:val="none" w:sz="0" w:space="0" w:color="auto"/>
                <w:right w:val="none" w:sz="0" w:space="0" w:color="auto"/>
              </w:divBdr>
            </w:div>
            <w:div w:id="1998455562">
              <w:marLeft w:val="0"/>
              <w:marRight w:val="0"/>
              <w:marTop w:val="0"/>
              <w:marBottom w:val="0"/>
              <w:divBdr>
                <w:top w:val="none" w:sz="0" w:space="0" w:color="auto"/>
                <w:left w:val="none" w:sz="0" w:space="0" w:color="auto"/>
                <w:bottom w:val="none" w:sz="0" w:space="0" w:color="auto"/>
                <w:right w:val="none" w:sz="0" w:space="0" w:color="auto"/>
              </w:divBdr>
            </w:div>
            <w:div w:id="313801410">
              <w:marLeft w:val="0"/>
              <w:marRight w:val="0"/>
              <w:marTop w:val="0"/>
              <w:marBottom w:val="0"/>
              <w:divBdr>
                <w:top w:val="none" w:sz="0" w:space="0" w:color="auto"/>
                <w:left w:val="none" w:sz="0" w:space="0" w:color="auto"/>
                <w:bottom w:val="none" w:sz="0" w:space="0" w:color="auto"/>
                <w:right w:val="none" w:sz="0" w:space="0" w:color="auto"/>
              </w:divBdr>
            </w:div>
            <w:div w:id="1360352736">
              <w:marLeft w:val="0"/>
              <w:marRight w:val="0"/>
              <w:marTop w:val="0"/>
              <w:marBottom w:val="0"/>
              <w:divBdr>
                <w:top w:val="none" w:sz="0" w:space="0" w:color="auto"/>
                <w:left w:val="none" w:sz="0" w:space="0" w:color="auto"/>
                <w:bottom w:val="none" w:sz="0" w:space="0" w:color="auto"/>
                <w:right w:val="none" w:sz="0" w:space="0" w:color="auto"/>
              </w:divBdr>
            </w:div>
            <w:div w:id="100759367">
              <w:marLeft w:val="0"/>
              <w:marRight w:val="0"/>
              <w:marTop w:val="0"/>
              <w:marBottom w:val="0"/>
              <w:divBdr>
                <w:top w:val="none" w:sz="0" w:space="0" w:color="auto"/>
                <w:left w:val="none" w:sz="0" w:space="0" w:color="auto"/>
                <w:bottom w:val="none" w:sz="0" w:space="0" w:color="auto"/>
                <w:right w:val="none" w:sz="0" w:space="0" w:color="auto"/>
              </w:divBdr>
            </w:div>
            <w:div w:id="2060323542">
              <w:marLeft w:val="0"/>
              <w:marRight w:val="0"/>
              <w:marTop w:val="0"/>
              <w:marBottom w:val="0"/>
              <w:divBdr>
                <w:top w:val="none" w:sz="0" w:space="0" w:color="auto"/>
                <w:left w:val="none" w:sz="0" w:space="0" w:color="auto"/>
                <w:bottom w:val="none" w:sz="0" w:space="0" w:color="auto"/>
                <w:right w:val="none" w:sz="0" w:space="0" w:color="auto"/>
              </w:divBdr>
            </w:div>
            <w:div w:id="878787966">
              <w:marLeft w:val="0"/>
              <w:marRight w:val="0"/>
              <w:marTop w:val="0"/>
              <w:marBottom w:val="0"/>
              <w:divBdr>
                <w:top w:val="none" w:sz="0" w:space="0" w:color="auto"/>
                <w:left w:val="none" w:sz="0" w:space="0" w:color="auto"/>
                <w:bottom w:val="none" w:sz="0" w:space="0" w:color="auto"/>
                <w:right w:val="none" w:sz="0" w:space="0" w:color="auto"/>
              </w:divBdr>
            </w:div>
            <w:div w:id="569926386">
              <w:marLeft w:val="0"/>
              <w:marRight w:val="0"/>
              <w:marTop w:val="0"/>
              <w:marBottom w:val="0"/>
              <w:divBdr>
                <w:top w:val="none" w:sz="0" w:space="0" w:color="auto"/>
                <w:left w:val="none" w:sz="0" w:space="0" w:color="auto"/>
                <w:bottom w:val="none" w:sz="0" w:space="0" w:color="auto"/>
                <w:right w:val="none" w:sz="0" w:space="0" w:color="auto"/>
              </w:divBdr>
            </w:div>
            <w:div w:id="1993677357">
              <w:marLeft w:val="0"/>
              <w:marRight w:val="0"/>
              <w:marTop w:val="0"/>
              <w:marBottom w:val="0"/>
              <w:divBdr>
                <w:top w:val="none" w:sz="0" w:space="0" w:color="auto"/>
                <w:left w:val="none" w:sz="0" w:space="0" w:color="auto"/>
                <w:bottom w:val="none" w:sz="0" w:space="0" w:color="auto"/>
                <w:right w:val="none" w:sz="0" w:space="0" w:color="auto"/>
              </w:divBdr>
            </w:div>
            <w:div w:id="999965586">
              <w:marLeft w:val="0"/>
              <w:marRight w:val="0"/>
              <w:marTop w:val="0"/>
              <w:marBottom w:val="0"/>
              <w:divBdr>
                <w:top w:val="none" w:sz="0" w:space="0" w:color="auto"/>
                <w:left w:val="none" w:sz="0" w:space="0" w:color="auto"/>
                <w:bottom w:val="none" w:sz="0" w:space="0" w:color="auto"/>
                <w:right w:val="none" w:sz="0" w:space="0" w:color="auto"/>
              </w:divBdr>
            </w:div>
            <w:div w:id="1617591255">
              <w:marLeft w:val="0"/>
              <w:marRight w:val="0"/>
              <w:marTop w:val="0"/>
              <w:marBottom w:val="0"/>
              <w:divBdr>
                <w:top w:val="none" w:sz="0" w:space="0" w:color="auto"/>
                <w:left w:val="none" w:sz="0" w:space="0" w:color="auto"/>
                <w:bottom w:val="none" w:sz="0" w:space="0" w:color="auto"/>
                <w:right w:val="none" w:sz="0" w:space="0" w:color="auto"/>
              </w:divBdr>
            </w:div>
            <w:div w:id="120150082">
              <w:marLeft w:val="0"/>
              <w:marRight w:val="0"/>
              <w:marTop w:val="0"/>
              <w:marBottom w:val="0"/>
              <w:divBdr>
                <w:top w:val="none" w:sz="0" w:space="0" w:color="auto"/>
                <w:left w:val="none" w:sz="0" w:space="0" w:color="auto"/>
                <w:bottom w:val="none" w:sz="0" w:space="0" w:color="auto"/>
                <w:right w:val="none" w:sz="0" w:space="0" w:color="auto"/>
              </w:divBdr>
            </w:div>
            <w:div w:id="2006014329">
              <w:marLeft w:val="0"/>
              <w:marRight w:val="0"/>
              <w:marTop w:val="0"/>
              <w:marBottom w:val="0"/>
              <w:divBdr>
                <w:top w:val="none" w:sz="0" w:space="0" w:color="auto"/>
                <w:left w:val="none" w:sz="0" w:space="0" w:color="auto"/>
                <w:bottom w:val="none" w:sz="0" w:space="0" w:color="auto"/>
                <w:right w:val="none" w:sz="0" w:space="0" w:color="auto"/>
              </w:divBdr>
            </w:div>
            <w:div w:id="480737979">
              <w:marLeft w:val="0"/>
              <w:marRight w:val="0"/>
              <w:marTop w:val="0"/>
              <w:marBottom w:val="0"/>
              <w:divBdr>
                <w:top w:val="none" w:sz="0" w:space="0" w:color="auto"/>
                <w:left w:val="none" w:sz="0" w:space="0" w:color="auto"/>
                <w:bottom w:val="none" w:sz="0" w:space="0" w:color="auto"/>
                <w:right w:val="none" w:sz="0" w:space="0" w:color="auto"/>
              </w:divBdr>
            </w:div>
            <w:div w:id="1929385362">
              <w:marLeft w:val="0"/>
              <w:marRight w:val="0"/>
              <w:marTop w:val="0"/>
              <w:marBottom w:val="0"/>
              <w:divBdr>
                <w:top w:val="none" w:sz="0" w:space="0" w:color="auto"/>
                <w:left w:val="none" w:sz="0" w:space="0" w:color="auto"/>
                <w:bottom w:val="none" w:sz="0" w:space="0" w:color="auto"/>
                <w:right w:val="none" w:sz="0" w:space="0" w:color="auto"/>
              </w:divBdr>
            </w:div>
            <w:div w:id="418063182">
              <w:marLeft w:val="0"/>
              <w:marRight w:val="0"/>
              <w:marTop w:val="0"/>
              <w:marBottom w:val="0"/>
              <w:divBdr>
                <w:top w:val="none" w:sz="0" w:space="0" w:color="auto"/>
                <w:left w:val="none" w:sz="0" w:space="0" w:color="auto"/>
                <w:bottom w:val="none" w:sz="0" w:space="0" w:color="auto"/>
                <w:right w:val="none" w:sz="0" w:space="0" w:color="auto"/>
              </w:divBdr>
            </w:div>
            <w:div w:id="1773280510">
              <w:marLeft w:val="0"/>
              <w:marRight w:val="0"/>
              <w:marTop w:val="0"/>
              <w:marBottom w:val="0"/>
              <w:divBdr>
                <w:top w:val="none" w:sz="0" w:space="0" w:color="auto"/>
                <w:left w:val="none" w:sz="0" w:space="0" w:color="auto"/>
                <w:bottom w:val="none" w:sz="0" w:space="0" w:color="auto"/>
                <w:right w:val="none" w:sz="0" w:space="0" w:color="auto"/>
              </w:divBdr>
            </w:div>
            <w:div w:id="1276600260">
              <w:marLeft w:val="0"/>
              <w:marRight w:val="0"/>
              <w:marTop w:val="0"/>
              <w:marBottom w:val="0"/>
              <w:divBdr>
                <w:top w:val="none" w:sz="0" w:space="0" w:color="auto"/>
                <w:left w:val="none" w:sz="0" w:space="0" w:color="auto"/>
                <w:bottom w:val="none" w:sz="0" w:space="0" w:color="auto"/>
                <w:right w:val="none" w:sz="0" w:space="0" w:color="auto"/>
              </w:divBdr>
            </w:div>
            <w:div w:id="37433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400992">
      <w:bodyDiv w:val="1"/>
      <w:marLeft w:val="0"/>
      <w:marRight w:val="0"/>
      <w:marTop w:val="0"/>
      <w:marBottom w:val="0"/>
      <w:divBdr>
        <w:top w:val="none" w:sz="0" w:space="0" w:color="auto"/>
        <w:left w:val="none" w:sz="0" w:space="0" w:color="auto"/>
        <w:bottom w:val="none" w:sz="0" w:space="0" w:color="auto"/>
        <w:right w:val="none" w:sz="0" w:space="0" w:color="auto"/>
      </w:divBdr>
    </w:div>
    <w:div w:id="1457211961">
      <w:bodyDiv w:val="1"/>
      <w:marLeft w:val="0"/>
      <w:marRight w:val="0"/>
      <w:marTop w:val="0"/>
      <w:marBottom w:val="0"/>
      <w:divBdr>
        <w:top w:val="none" w:sz="0" w:space="0" w:color="auto"/>
        <w:left w:val="none" w:sz="0" w:space="0" w:color="auto"/>
        <w:bottom w:val="none" w:sz="0" w:space="0" w:color="auto"/>
        <w:right w:val="none" w:sz="0" w:space="0" w:color="auto"/>
      </w:divBdr>
    </w:div>
    <w:div w:id="1473984098">
      <w:bodyDiv w:val="1"/>
      <w:marLeft w:val="0"/>
      <w:marRight w:val="0"/>
      <w:marTop w:val="0"/>
      <w:marBottom w:val="0"/>
      <w:divBdr>
        <w:top w:val="none" w:sz="0" w:space="0" w:color="auto"/>
        <w:left w:val="none" w:sz="0" w:space="0" w:color="auto"/>
        <w:bottom w:val="none" w:sz="0" w:space="0" w:color="auto"/>
        <w:right w:val="none" w:sz="0" w:space="0" w:color="auto"/>
      </w:divBdr>
    </w:div>
    <w:div w:id="1476095666">
      <w:bodyDiv w:val="1"/>
      <w:marLeft w:val="0"/>
      <w:marRight w:val="0"/>
      <w:marTop w:val="0"/>
      <w:marBottom w:val="0"/>
      <w:divBdr>
        <w:top w:val="none" w:sz="0" w:space="0" w:color="auto"/>
        <w:left w:val="none" w:sz="0" w:space="0" w:color="auto"/>
        <w:bottom w:val="none" w:sz="0" w:space="0" w:color="auto"/>
        <w:right w:val="none" w:sz="0" w:space="0" w:color="auto"/>
      </w:divBdr>
    </w:div>
    <w:div w:id="1477793774">
      <w:bodyDiv w:val="1"/>
      <w:marLeft w:val="0"/>
      <w:marRight w:val="0"/>
      <w:marTop w:val="0"/>
      <w:marBottom w:val="0"/>
      <w:divBdr>
        <w:top w:val="none" w:sz="0" w:space="0" w:color="auto"/>
        <w:left w:val="none" w:sz="0" w:space="0" w:color="auto"/>
        <w:bottom w:val="none" w:sz="0" w:space="0" w:color="auto"/>
        <w:right w:val="none" w:sz="0" w:space="0" w:color="auto"/>
      </w:divBdr>
      <w:divsChild>
        <w:div w:id="1813329275">
          <w:marLeft w:val="0"/>
          <w:marRight w:val="0"/>
          <w:marTop w:val="0"/>
          <w:marBottom w:val="0"/>
          <w:divBdr>
            <w:top w:val="none" w:sz="0" w:space="0" w:color="auto"/>
            <w:left w:val="none" w:sz="0" w:space="0" w:color="auto"/>
            <w:bottom w:val="none" w:sz="0" w:space="0" w:color="auto"/>
            <w:right w:val="none" w:sz="0" w:space="0" w:color="auto"/>
          </w:divBdr>
          <w:divsChild>
            <w:div w:id="258493511">
              <w:marLeft w:val="0"/>
              <w:marRight w:val="0"/>
              <w:marTop w:val="0"/>
              <w:marBottom w:val="0"/>
              <w:divBdr>
                <w:top w:val="none" w:sz="0" w:space="0" w:color="auto"/>
                <w:left w:val="none" w:sz="0" w:space="0" w:color="auto"/>
                <w:bottom w:val="none" w:sz="0" w:space="0" w:color="auto"/>
                <w:right w:val="none" w:sz="0" w:space="0" w:color="auto"/>
              </w:divBdr>
            </w:div>
            <w:div w:id="1876842388">
              <w:marLeft w:val="0"/>
              <w:marRight w:val="0"/>
              <w:marTop w:val="0"/>
              <w:marBottom w:val="0"/>
              <w:divBdr>
                <w:top w:val="none" w:sz="0" w:space="0" w:color="auto"/>
                <w:left w:val="none" w:sz="0" w:space="0" w:color="auto"/>
                <w:bottom w:val="none" w:sz="0" w:space="0" w:color="auto"/>
                <w:right w:val="none" w:sz="0" w:space="0" w:color="auto"/>
              </w:divBdr>
            </w:div>
            <w:div w:id="2010404888">
              <w:marLeft w:val="0"/>
              <w:marRight w:val="0"/>
              <w:marTop w:val="0"/>
              <w:marBottom w:val="0"/>
              <w:divBdr>
                <w:top w:val="none" w:sz="0" w:space="0" w:color="auto"/>
                <w:left w:val="none" w:sz="0" w:space="0" w:color="auto"/>
                <w:bottom w:val="none" w:sz="0" w:space="0" w:color="auto"/>
                <w:right w:val="none" w:sz="0" w:space="0" w:color="auto"/>
              </w:divBdr>
            </w:div>
            <w:div w:id="794258317">
              <w:marLeft w:val="0"/>
              <w:marRight w:val="0"/>
              <w:marTop w:val="0"/>
              <w:marBottom w:val="0"/>
              <w:divBdr>
                <w:top w:val="none" w:sz="0" w:space="0" w:color="auto"/>
                <w:left w:val="none" w:sz="0" w:space="0" w:color="auto"/>
                <w:bottom w:val="none" w:sz="0" w:space="0" w:color="auto"/>
                <w:right w:val="none" w:sz="0" w:space="0" w:color="auto"/>
              </w:divBdr>
            </w:div>
            <w:div w:id="919798742">
              <w:marLeft w:val="0"/>
              <w:marRight w:val="0"/>
              <w:marTop w:val="0"/>
              <w:marBottom w:val="0"/>
              <w:divBdr>
                <w:top w:val="none" w:sz="0" w:space="0" w:color="auto"/>
                <w:left w:val="none" w:sz="0" w:space="0" w:color="auto"/>
                <w:bottom w:val="none" w:sz="0" w:space="0" w:color="auto"/>
                <w:right w:val="none" w:sz="0" w:space="0" w:color="auto"/>
              </w:divBdr>
            </w:div>
            <w:div w:id="1094009740">
              <w:marLeft w:val="0"/>
              <w:marRight w:val="0"/>
              <w:marTop w:val="0"/>
              <w:marBottom w:val="0"/>
              <w:divBdr>
                <w:top w:val="none" w:sz="0" w:space="0" w:color="auto"/>
                <w:left w:val="none" w:sz="0" w:space="0" w:color="auto"/>
                <w:bottom w:val="none" w:sz="0" w:space="0" w:color="auto"/>
                <w:right w:val="none" w:sz="0" w:space="0" w:color="auto"/>
              </w:divBdr>
            </w:div>
            <w:div w:id="1773165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286351">
      <w:bodyDiv w:val="1"/>
      <w:marLeft w:val="0"/>
      <w:marRight w:val="0"/>
      <w:marTop w:val="0"/>
      <w:marBottom w:val="0"/>
      <w:divBdr>
        <w:top w:val="none" w:sz="0" w:space="0" w:color="auto"/>
        <w:left w:val="none" w:sz="0" w:space="0" w:color="auto"/>
        <w:bottom w:val="none" w:sz="0" w:space="0" w:color="auto"/>
        <w:right w:val="none" w:sz="0" w:space="0" w:color="auto"/>
      </w:divBdr>
    </w:div>
    <w:div w:id="1541043054">
      <w:bodyDiv w:val="1"/>
      <w:marLeft w:val="0"/>
      <w:marRight w:val="0"/>
      <w:marTop w:val="0"/>
      <w:marBottom w:val="0"/>
      <w:divBdr>
        <w:top w:val="none" w:sz="0" w:space="0" w:color="auto"/>
        <w:left w:val="none" w:sz="0" w:space="0" w:color="auto"/>
        <w:bottom w:val="none" w:sz="0" w:space="0" w:color="auto"/>
        <w:right w:val="none" w:sz="0" w:space="0" w:color="auto"/>
      </w:divBdr>
    </w:div>
    <w:div w:id="1593540103">
      <w:bodyDiv w:val="1"/>
      <w:marLeft w:val="0"/>
      <w:marRight w:val="0"/>
      <w:marTop w:val="0"/>
      <w:marBottom w:val="0"/>
      <w:divBdr>
        <w:top w:val="none" w:sz="0" w:space="0" w:color="auto"/>
        <w:left w:val="none" w:sz="0" w:space="0" w:color="auto"/>
        <w:bottom w:val="none" w:sz="0" w:space="0" w:color="auto"/>
        <w:right w:val="none" w:sz="0" w:space="0" w:color="auto"/>
      </w:divBdr>
    </w:div>
    <w:div w:id="1606032276">
      <w:bodyDiv w:val="1"/>
      <w:marLeft w:val="0"/>
      <w:marRight w:val="0"/>
      <w:marTop w:val="0"/>
      <w:marBottom w:val="0"/>
      <w:divBdr>
        <w:top w:val="none" w:sz="0" w:space="0" w:color="auto"/>
        <w:left w:val="none" w:sz="0" w:space="0" w:color="auto"/>
        <w:bottom w:val="none" w:sz="0" w:space="0" w:color="auto"/>
        <w:right w:val="none" w:sz="0" w:space="0" w:color="auto"/>
      </w:divBdr>
    </w:div>
    <w:div w:id="1623877402">
      <w:bodyDiv w:val="1"/>
      <w:marLeft w:val="0"/>
      <w:marRight w:val="0"/>
      <w:marTop w:val="0"/>
      <w:marBottom w:val="0"/>
      <w:divBdr>
        <w:top w:val="none" w:sz="0" w:space="0" w:color="auto"/>
        <w:left w:val="none" w:sz="0" w:space="0" w:color="auto"/>
        <w:bottom w:val="none" w:sz="0" w:space="0" w:color="auto"/>
        <w:right w:val="none" w:sz="0" w:space="0" w:color="auto"/>
      </w:divBdr>
    </w:div>
    <w:div w:id="1631742752">
      <w:bodyDiv w:val="1"/>
      <w:marLeft w:val="0"/>
      <w:marRight w:val="0"/>
      <w:marTop w:val="0"/>
      <w:marBottom w:val="0"/>
      <w:divBdr>
        <w:top w:val="none" w:sz="0" w:space="0" w:color="auto"/>
        <w:left w:val="none" w:sz="0" w:space="0" w:color="auto"/>
        <w:bottom w:val="none" w:sz="0" w:space="0" w:color="auto"/>
        <w:right w:val="none" w:sz="0" w:space="0" w:color="auto"/>
      </w:divBdr>
    </w:div>
    <w:div w:id="1638948163">
      <w:bodyDiv w:val="1"/>
      <w:marLeft w:val="0"/>
      <w:marRight w:val="0"/>
      <w:marTop w:val="0"/>
      <w:marBottom w:val="0"/>
      <w:divBdr>
        <w:top w:val="none" w:sz="0" w:space="0" w:color="auto"/>
        <w:left w:val="none" w:sz="0" w:space="0" w:color="auto"/>
        <w:bottom w:val="none" w:sz="0" w:space="0" w:color="auto"/>
        <w:right w:val="none" w:sz="0" w:space="0" w:color="auto"/>
      </w:divBdr>
    </w:div>
    <w:div w:id="1708523704">
      <w:bodyDiv w:val="1"/>
      <w:marLeft w:val="0"/>
      <w:marRight w:val="0"/>
      <w:marTop w:val="0"/>
      <w:marBottom w:val="0"/>
      <w:divBdr>
        <w:top w:val="none" w:sz="0" w:space="0" w:color="auto"/>
        <w:left w:val="none" w:sz="0" w:space="0" w:color="auto"/>
        <w:bottom w:val="none" w:sz="0" w:space="0" w:color="auto"/>
        <w:right w:val="none" w:sz="0" w:space="0" w:color="auto"/>
      </w:divBdr>
    </w:div>
    <w:div w:id="1715423151">
      <w:bodyDiv w:val="1"/>
      <w:marLeft w:val="0"/>
      <w:marRight w:val="0"/>
      <w:marTop w:val="0"/>
      <w:marBottom w:val="0"/>
      <w:divBdr>
        <w:top w:val="none" w:sz="0" w:space="0" w:color="auto"/>
        <w:left w:val="none" w:sz="0" w:space="0" w:color="auto"/>
        <w:bottom w:val="none" w:sz="0" w:space="0" w:color="auto"/>
        <w:right w:val="none" w:sz="0" w:space="0" w:color="auto"/>
      </w:divBdr>
    </w:div>
    <w:div w:id="1730685702">
      <w:bodyDiv w:val="1"/>
      <w:marLeft w:val="0"/>
      <w:marRight w:val="0"/>
      <w:marTop w:val="0"/>
      <w:marBottom w:val="0"/>
      <w:divBdr>
        <w:top w:val="none" w:sz="0" w:space="0" w:color="auto"/>
        <w:left w:val="none" w:sz="0" w:space="0" w:color="auto"/>
        <w:bottom w:val="none" w:sz="0" w:space="0" w:color="auto"/>
        <w:right w:val="none" w:sz="0" w:space="0" w:color="auto"/>
      </w:divBdr>
    </w:div>
    <w:div w:id="1763915054">
      <w:bodyDiv w:val="1"/>
      <w:marLeft w:val="0"/>
      <w:marRight w:val="0"/>
      <w:marTop w:val="0"/>
      <w:marBottom w:val="0"/>
      <w:divBdr>
        <w:top w:val="none" w:sz="0" w:space="0" w:color="auto"/>
        <w:left w:val="none" w:sz="0" w:space="0" w:color="auto"/>
        <w:bottom w:val="none" w:sz="0" w:space="0" w:color="auto"/>
        <w:right w:val="none" w:sz="0" w:space="0" w:color="auto"/>
      </w:divBdr>
    </w:div>
    <w:div w:id="1768882969">
      <w:bodyDiv w:val="1"/>
      <w:marLeft w:val="0"/>
      <w:marRight w:val="0"/>
      <w:marTop w:val="0"/>
      <w:marBottom w:val="0"/>
      <w:divBdr>
        <w:top w:val="none" w:sz="0" w:space="0" w:color="auto"/>
        <w:left w:val="none" w:sz="0" w:space="0" w:color="auto"/>
        <w:bottom w:val="none" w:sz="0" w:space="0" w:color="auto"/>
        <w:right w:val="none" w:sz="0" w:space="0" w:color="auto"/>
      </w:divBdr>
    </w:div>
    <w:div w:id="1829250470">
      <w:bodyDiv w:val="1"/>
      <w:marLeft w:val="0"/>
      <w:marRight w:val="0"/>
      <w:marTop w:val="0"/>
      <w:marBottom w:val="0"/>
      <w:divBdr>
        <w:top w:val="none" w:sz="0" w:space="0" w:color="auto"/>
        <w:left w:val="none" w:sz="0" w:space="0" w:color="auto"/>
        <w:bottom w:val="none" w:sz="0" w:space="0" w:color="auto"/>
        <w:right w:val="none" w:sz="0" w:space="0" w:color="auto"/>
      </w:divBdr>
    </w:div>
    <w:div w:id="1876427184">
      <w:bodyDiv w:val="1"/>
      <w:marLeft w:val="0"/>
      <w:marRight w:val="0"/>
      <w:marTop w:val="0"/>
      <w:marBottom w:val="0"/>
      <w:divBdr>
        <w:top w:val="none" w:sz="0" w:space="0" w:color="auto"/>
        <w:left w:val="none" w:sz="0" w:space="0" w:color="auto"/>
        <w:bottom w:val="none" w:sz="0" w:space="0" w:color="auto"/>
        <w:right w:val="none" w:sz="0" w:space="0" w:color="auto"/>
      </w:divBdr>
    </w:div>
    <w:div w:id="1921135797">
      <w:bodyDiv w:val="1"/>
      <w:marLeft w:val="0"/>
      <w:marRight w:val="0"/>
      <w:marTop w:val="0"/>
      <w:marBottom w:val="0"/>
      <w:divBdr>
        <w:top w:val="none" w:sz="0" w:space="0" w:color="auto"/>
        <w:left w:val="none" w:sz="0" w:space="0" w:color="auto"/>
        <w:bottom w:val="none" w:sz="0" w:space="0" w:color="auto"/>
        <w:right w:val="none" w:sz="0" w:space="0" w:color="auto"/>
      </w:divBdr>
      <w:divsChild>
        <w:div w:id="1940673465">
          <w:marLeft w:val="0"/>
          <w:marRight w:val="0"/>
          <w:marTop w:val="0"/>
          <w:marBottom w:val="0"/>
          <w:divBdr>
            <w:top w:val="none" w:sz="0" w:space="0" w:color="auto"/>
            <w:left w:val="none" w:sz="0" w:space="0" w:color="auto"/>
            <w:bottom w:val="none" w:sz="0" w:space="0" w:color="auto"/>
            <w:right w:val="none" w:sz="0" w:space="0" w:color="auto"/>
          </w:divBdr>
        </w:div>
      </w:divsChild>
    </w:div>
    <w:div w:id="1933781174">
      <w:bodyDiv w:val="1"/>
      <w:marLeft w:val="0"/>
      <w:marRight w:val="0"/>
      <w:marTop w:val="0"/>
      <w:marBottom w:val="0"/>
      <w:divBdr>
        <w:top w:val="none" w:sz="0" w:space="0" w:color="auto"/>
        <w:left w:val="none" w:sz="0" w:space="0" w:color="auto"/>
        <w:bottom w:val="none" w:sz="0" w:space="0" w:color="auto"/>
        <w:right w:val="none" w:sz="0" w:space="0" w:color="auto"/>
      </w:divBdr>
      <w:divsChild>
        <w:div w:id="1815099676">
          <w:marLeft w:val="0"/>
          <w:marRight w:val="0"/>
          <w:marTop w:val="0"/>
          <w:marBottom w:val="0"/>
          <w:divBdr>
            <w:top w:val="none" w:sz="0" w:space="0" w:color="auto"/>
            <w:left w:val="none" w:sz="0" w:space="0" w:color="auto"/>
            <w:bottom w:val="none" w:sz="0" w:space="0" w:color="auto"/>
            <w:right w:val="none" w:sz="0" w:space="0" w:color="auto"/>
          </w:divBdr>
          <w:divsChild>
            <w:div w:id="1698002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593046">
      <w:bodyDiv w:val="1"/>
      <w:marLeft w:val="0"/>
      <w:marRight w:val="0"/>
      <w:marTop w:val="0"/>
      <w:marBottom w:val="0"/>
      <w:divBdr>
        <w:top w:val="none" w:sz="0" w:space="0" w:color="auto"/>
        <w:left w:val="none" w:sz="0" w:space="0" w:color="auto"/>
        <w:bottom w:val="none" w:sz="0" w:space="0" w:color="auto"/>
        <w:right w:val="none" w:sz="0" w:space="0" w:color="auto"/>
      </w:divBdr>
    </w:div>
    <w:div w:id="1958678542">
      <w:bodyDiv w:val="1"/>
      <w:marLeft w:val="0"/>
      <w:marRight w:val="0"/>
      <w:marTop w:val="0"/>
      <w:marBottom w:val="0"/>
      <w:divBdr>
        <w:top w:val="none" w:sz="0" w:space="0" w:color="auto"/>
        <w:left w:val="none" w:sz="0" w:space="0" w:color="auto"/>
        <w:bottom w:val="none" w:sz="0" w:space="0" w:color="auto"/>
        <w:right w:val="none" w:sz="0" w:space="0" w:color="auto"/>
      </w:divBdr>
    </w:div>
    <w:div w:id="1958759611">
      <w:bodyDiv w:val="1"/>
      <w:marLeft w:val="0"/>
      <w:marRight w:val="0"/>
      <w:marTop w:val="0"/>
      <w:marBottom w:val="0"/>
      <w:divBdr>
        <w:top w:val="none" w:sz="0" w:space="0" w:color="auto"/>
        <w:left w:val="none" w:sz="0" w:space="0" w:color="auto"/>
        <w:bottom w:val="none" w:sz="0" w:space="0" w:color="auto"/>
        <w:right w:val="none" w:sz="0" w:space="0" w:color="auto"/>
      </w:divBdr>
    </w:div>
    <w:div w:id="2074966442">
      <w:bodyDiv w:val="1"/>
      <w:marLeft w:val="0"/>
      <w:marRight w:val="0"/>
      <w:marTop w:val="0"/>
      <w:marBottom w:val="0"/>
      <w:divBdr>
        <w:top w:val="none" w:sz="0" w:space="0" w:color="auto"/>
        <w:left w:val="none" w:sz="0" w:space="0" w:color="auto"/>
        <w:bottom w:val="none" w:sz="0" w:space="0" w:color="auto"/>
        <w:right w:val="none" w:sz="0" w:space="0" w:color="auto"/>
      </w:divBdr>
    </w:div>
    <w:div w:id="2114591027">
      <w:bodyDiv w:val="1"/>
      <w:marLeft w:val="0"/>
      <w:marRight w:val="0"/>
      <w:marTop w:val="0"/>
      <w:marBottom w:val="0"/>
      <w:divBdr>
        <w:top w:val="none" w:sz="0" w:space="0" w:color="auto"/>
        <w:left w:val="none" w:sz="0" w:space="0" w:color="auto"/>
        <w:bottom w:val="none" w:sz="0" w:space="0" w:color="auto"/>
        <w:right w:val="none" w:sz="0" w:space="0" w:color="auto"/>
      </w:divBdr>
    </w:div>
    <w:div w:id="2118671991">
      <w:bodyDiv w:val="1"/>
      <w:marLeft w:val="0"/>
      <w:marRight w:val="0"/>
      <w:marTop w:val="0"/>
      <w:marBottom w:val="0"/>
      <w:divBdr>
        <w:top w:val="none" w:sz="0" w:space="0" w:color="auto"/>
        <w:left w:val="none" w:sz="0" w:space="0" w:color="auto"/>
        <w:bottom w:val="none" w:sz="0" w:space="0" w:color="auto"/>
        <w:right w:val="none" w:sz="0" w:space="0" w:color="auto"/>
      </w:divBdr>
    </w:div>
    <w:div w:id="21279654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0.jpeg"/><Relationship Id="rId21" Type="http://schemas.openxmlformats.org/officeDocument/2006/relationships/image" Target="media/image4.jpeg"/><Relationship Id="rId42" Type="http://schemas.openxmlformats.org/officeDocument/2006/relationships/hyperlink" Target="https://glm.a10networks.com/" TargetMode="External"/><Relationship Id="rId63" Type="http://schemas.openxmlformats.org/officeDocument/2006/relationships/image" Target="media/image31.png"/><Relationship Id="rId84" Type="http://schemas.openxmlformats.org/officeDocument/2006/relationships/image" Target="media/image41.jpeg"/><Relationship Id="rId138" Type="http://schemas.openxmlformats.org/officeDocument/2006/relationships/image" Target="media/image89.png"/><Relationship Id="rId159" Type="http://schemas.openxmlformats.org/officeDocument/2006/relationships/image" Target="media/image110.png"/><Relationship Id="rId170" Type="http://schemas.openxmlformats.org/officeDocument/2006/relationships/image" Target="media/image120.png"/><Relationship Id="rId191" Type="http://schemas.openxmlformats.org/officeDocument/2006/relationships/image" Target="media/image139.png"/><Relationship Id="rId107" Type="http://schemas.openxmlformats.org/officeDocument/2006/relationships/image" Target="media/image60.jpeg"/><Relationship Id="rId11" Type="http://schemas.openxmlformats.org/officeDocument/2006/relationships/endnotes" Target="endnotes.xml"/><Relationship Id="rId32" Type="http://schemas.openxmlformats.org/officeDocument/2006/relationships/image" Target="media/image6.png"/><Relationship Id="rId53" Type="http://schemas.openxmlformats.org/officeDocument/2006/relationships/image" Target="media/image21.png"/><Relationship Id="rId74" Type="http://schemas.openxmlformats.org/officeDocument/2006/relationships/image" Target="media/image42.png"/><Relationship Id="rId128" Type="http://schemas.openxmlformats.org/officeDocument/2006/relationships/image" Target="media/image79.png"/><Relationship Id="rId149" Type="http://schemas.openxmlformats.org/officeDocument/2006/relationships/image" Target="media/image100.png"/><Relationship Id="rId5" Type="http://schemas.openxmlformats.org/officeDocument/2006/relationships/customXml" Target="../customXml/item5.xml"/><Relationship Id="rId95" Type="http://schemas.openxmlformats.org/officeDocument/2006/relationships/image" Target="media/image53.jpeg"/><Relationship Id="rId160" Type="http://schemas.openxmlformats.org/officeDocument/2006/relationships/image" Target="media/image111.png"/><Relationship Id="rId181" Type="http://schemas.openxmlformats.org/officeDocument/2006/relationships/image" Target="media/image131.png"/><Relationship Id="rId22" Type="http://schemas.openxmlformats.org/officeDocument/2006/relationships/image" Target="media/image6.jpeg"/><Relationship Id="rId43" Type="http://schemas.openxmlformats.org/officeDocument/2006/relationships/image" Target="media/image11.png"/><Relationship Id="rId64" Type="http://schemas.openxmlformats.org/officeDocument/2006/relationships/image" Target="media/image32.png"/><Relationship Id="rId118" Type="http://schemas.openxmlformats.org/officeDocument/2006/relationships/image" Target="media/image75.jpeg"/><Relationship Id="rId139" Type="http://schemas.openxmlformats.org/officeDocument/2006/relationships/image" Target="media/image90.png"/><Relationship Id="rId85" Type="http://schemas.openxmlformats.org/officeDocument/2006/relationships/image" Target="media/image48.jpeg"/><Relationship Id="rId150" Type="http://schemas.openxmlformats.org/officeDocument/2006/relationships/image" Target="media/image101.png"/><Relationship Id="rId171" Type="http://schemas.openxmlformats.org/officeDocument/2006/relationships/image" Target="media/image121.png"/><Relationship Id="rId192" Type="http://schemas.openxmlformats.org/officeDocument/2006/relationships/image" Target="media/image140.png"/><Relationship Id="rId12" Type="http://schemas.openxmlformats.org/officeDocument/2006/relationships/image" Target="media/image1.png"/><Relationship Id="rId33" Type="http://schemas.openxmlformats.org/officeDocument/2006/relationships/hyperlink" Target="https://azure.microsoft.com/en-in/features/azure-portal/" TargetMode="External"/><Relationship Id="rId108" Type="http://schemas.openxmlformats.org/officeDocument/2006/relationships/image" Target="media/image65.jpeg"/><Relationship Id="rId129" Type="http://schemas.openxmlformats.org/officeDocument/2006/relationships/image" Target="media/image80.png"/><Relationship Id="rId54" Type="http://schemas.openxmlformats.org/officeDocument/2006/relationships/image" Target="media/image22.png"/><Relationship Id="rId75" Type="http://schemas.openxmlformats.org/officeDocument/2006/relationships/image" Target="media/image43.png"/><Relationship Id="rId96" Type="http://schemas.openxmlformats.org/officeDocument/2006/relationships/image" Target="media/image530.jpeg"/><Relationship Id="rId140" Type="http://schemas.openxmlformats.org/officeDocument/2006/relationships/image" Target="media/image91.png"/><Relationship Id="rId161" Type="http://schemas.openxmlformats.org/officeDocument/2006/relationships/image" Target="media/image112.png"/><Relationship Id="rId182" Type="http://schemas.openxmlformats.org/officeDocument/2006/relationships/image" Target="media/image132.png"/><Relationship Id="rId6" Type="http://schemas.openxmlformats.org/officeDocument/2006/relationships/numbering" Target="numbering.xml"/><Relationship Id="rId23" Type="http://schemas.openxmlformats.org/officeDocument/2006/relationships/image" Target="media/image5.png"/><Relationship Id="rId119" Type="http://schemas.openxmlformats.org/officeDocument/2006/relationships/image" Target="media/image72.jpeg"/><Relationship Id="rId44" Type="http://schemas.openxmlformats.org/officeDocument/2006/relationships/image" Target="media/image12.png"/><Relationship Id="rId65" Type="http://schemas.openxmlformats.org/officeDocument/2006/relationships/image" Target="media/image33.png"/><Relationship Id="rId86" Type="http://schemas.openxmlformats.org/officeDocument/2006/relationships/image" Target="media/image43.jpeg"/><Relationship Id="rId130" Type="http://schemas.openxmlformats.org/officeDocument/2006/relationships/image" Target="media/image81.png"/><Relationship Id="rId151" Type="http://schemas.openxmlformats.org/officeDocument/2006/relationships/image" Target="media/image102.png"/><Relationship Id="rId172" Type="http://schemas.openxmlformats.org/officeDocument/2006/relationships/image" Target="media/image122.png"/><Relationship Id="rId193" Type="http://schemas.openxmlformats.org/officeDocument/2006/relationships/image" Target="media/image141.png"/><Relationship Id="rId13" Type="http://schemas.openxmlformats.org/officeDocument/2006/relationships/image" Target="media/image2.png"/><Relationship Id="rId109" Type="http://schemas.openxmlformats.org/officeDocument/2006/relationships/image" Target="media/image62.jpeg"/><Relationship Id="rId34" Type="http://schemas.openxmlformats.org/officeDocument/2006/relationships/hyperlink" Target="https://docs.microsoft.com/en-us/cli/azure/overview?view=azure-cli-latest" TargetMode="External"/><Relationship Id="rId55" Type="http://schemas.openxmlformats.org/officeDocument/2006/relationships/image" Target="media/image23.png"/><Relationship Id="rId76" Type="http://schemas.openxmlformats.org/officeDocument/2006/relationships/image" Target="media/image44.png"/><Relationship Id="rId97" Type="http://schemas.openxmlformats.org/officeDocument/2006/relationships/image" Target="media/image54.jpeg"/><Relationship Id="rId120" Type="http://schemas.openxmlformats.org/officeDocument/2006/relationships/image" Target="media/image77.jpeg"/><Relationship Id="rId141" Type="http://schemas.openxmlformats.org/officeDocument/2006/relationships/image" Target="media/image92.png"/><Relationship Id="rId7" Type="http://schemas.openxmlformats.org/officeDocument/2006/relationships/styles" Target="styles.xml"/><Relationship Id="rId71" Type="http://schemas.openxmlformats.org/officeDocument/2006/relationships/image" Target="media/image39.png"/><Relationship Id="rId92" Type="http://schemas.openxmlformats.org/officeDocument/2006/relationships/image" Target="media/image490.jpeg"/><Relationship Id="rId162" Type="http://schemas.openxmlformats.org/officeDocument/2006/relationships/image" Target="media/image113.png"/><Relationship Id="rId183" Type="http://schemas.openxmlformats.org/officeDocument/2006/relationships/image" Target="media/image133.png"/><Relationship Id="rId2" Type="http://schemas.openxmlformats.org/officeDocument/2006/relationships/customXml" Target="../customXml/item2.xml"/><Relationship Id="rId29" Type="http://schemas.openxmlformats.org/officeDocument/2006/relationships/hyperlink" Target="https://docs.microsoft.com/en-us/azure/virtual-machines/sizes-" TargetMode="External"/><Relationship Id="rId24" Type="http://schemas.openxmlformats.org/officeDocument/2006/relationships/hyperlink" Target="https://docs.microsoft.com/en-us/azure/virtual-machines/linux/overview" TargetMode="External"/><Relationship Id="rId40" Type="http://schemas.openxmlformats.org/officeDocument/2006/relationships/image" Target="media/image10.png"/><Relationship Id="rId45" Type="http://schemas.openxmlformats.org/officeDocument/2006/relationships/image" Target="media/image13.png"/><Relationship Id="rId66" Type="http://schemas.openxmlformats.org/officeDocument/2006/relationships/image" Target="media/image34.png"/><Relationship Id="rId87" Type="http://schemas.openxmlformats.org/officeDocument/2006/relationships/image" Target="media/image49.jpeg"/><Relationship Id="rId110" Type="http://schemas.openxmlformats.org/officeDocument/2006/relationships/image" Target="media/image67.jpeg"/><Relationship Id="rId115" Type="http://schemas.openxmlformats.org/officeDocument/2006/relationships/image" Target="media/image68.jpeg"/><Relationship Id="rId131" Type="http://schemas.openxmlformats.org/officeDocument/2006/relationships/image" Target="media/image82.png"/><Relationship Id="rId136" Type="http://schemas.openxmlformats.org/officeDocument/2006/relationships/image" Target="media/image87.png"/><Relationship Id="rId157" Type="http://schemas.openxmlformats.org/officeDocument/2006/relationships/image" Target="media/image108.png"/><Relationship Id="rId178" Type="http://schemas.openxmlformats.org/officeDocument/2006/relationships/image" Target="media/image128.png"/><Relationship Id="rId61" Type="http://schemas.openxmlformats.org/officeDocument/2006/relationships/image" Target="media/image29.png"/><Relationship Id="rId82" Type="http://schemas.openxmlformats.org/officeDocument/2006/relationships/image" Target="media/image39.jpeg"/><Relationship Id="rId152" Type="http://schemas.openxmlformats.org/officeDocument/2006/relationships/image" Target="media/image103.png"/><Relationship Id="rId173" Type="http://schemas.openxmlformats.org/officeDocument/2006/relationships/image" Target="media/image123.png"/><Relationship Id="rId194" Type="http://schemas.openxmlformats.org/officeDocument/2006/relationships/image" Target="media/image142.png"/><Relationship Id="rId199" Type="http://schemas.openxmlformats.org/officeDocument/2006/relationships/fontTable" Target="fontTable.xml"/><Relationship Id="rId19" Type="http://schemas.openxmlformats.org/officeDocument/2006/relationships/image" Target="media/image3.png"/><Relationship Id="rId14" Type="http://schemas.openxmlformats.org/officeDocument/2006/relationships/image" Target="media/image2.wmf"/><Relationship Id="rId30" Type="http://schemas.openxmlformats.org/officeDocument/2006/relationships/hyperlink" Target="http://sales@a10networks.com/" TargetMode="External"/><Relationship Id="rId35" Type="http://schemas.openxmlformats.org/officeDocument/2006/relationships/image" Target="media/image7.png"/><Relationship Id="rId56" Type="http://schemas.openxmlformats.org/officeDocument/2006/relationships/image" Target="media/image24.png"/><Relationship Id="rId77" Type="http://schemas.openxmlformats.org/officeDocument/2006/relationships/image" Target="media/image45.jpeg"/><Relationship Id="rId100" Type="http://schemas.openxmlformats.org/officeDocument/2006/relationships/image" Target="media/image570.jpeg"/><Relationship Id="rId105" Type="http://schemas.openxmlformats.org/officeDocument/2006/relationships/image" Target="media/image58.jpeg"/><Relationship Id="rId126" Type="http://schemas.openxmlformats.org/officeDocument/2006/relationships/image" Target="media/image77.png"/><Relationship Id="rId147" Type="http://schemas.openxmlformats.org/officeDocument/2006/relationships/image" Target="media/image98.png"/><Relationship Id="rId168" Type="http://schemas.openxmlformats.org/officeDocument/2006/relationships/image" Target="media/image118.png"/><Relationship Id="rId8" Type="http://schemas.openxmlformats.org/officeDocument/2006/relationships/settings" Target="settings.xml"/><Relationship Id="rId51" Type="http://schemas.openxmlformats.org/officeDocument/2006/relationships/image" Target="media/image19.png"/><Relationship Id="rId72" Type="http://schemas.openxmlformats.org/officeDocument/2006/relationships/image" Target="media/image40.png"/><Relationship Id="rId93" Type="http://schemas.openxmlformats.org/officeDocument/2006/relationships/image" Target="media/image52.jpeg"/><Relationship Id="rId98" Type="http://schemas.openxmlformats.org/officeDocument/2006/relationships/image" Target="media/image550.jpeg"/><Relationship Id="rId121" Type="http://schemas.openxmlformats.org/officeDocument/2006/relationships/image" Target="media/image74.jpeg"/><Relationship Id="rId142" Type="http://schemas.openxmlformats.org/officeDocument/2006/relationships/image" Target="media/image93.png"/><Relationship Id="rId163" Type="http://schemas.openxmlformats.org/officeDocument/2006/relationships/image" Target="media/image114.png"/><Relationship Id="rId184" Type="http://schemas.openxmlformats.org/officeDocument/2006/relationships/image" Target="media/image134.png"/><Relationship Id="rId189" Type="http://schemas.openxmlformats.org/officeDocument/2006/relationships/hyperlink" Target="https://ip/gui/auth/login/" TargetMode="External"/><Relationship Id="rId3" Type="http://schemas.openxmlformats.org/officeDocument/2006/relationships/customXml" Target="../customXml/item3.xml"/><Relationship Id="rId25" Type="http://schemas.openxmlformats.org/officeDocument/2006/relationships/hyperlink" Target="https://docs.microsoft.com/en-us/azure/azure-resource-manager/resource-group-%20overview/" TargetMode="External"/><Relationship Id="rId46" Type="http://schemas.openxmlformats.org/officeDocument/2006/relationships/image" Target="media/image14.png"/><Relationship Id="rId67" Type="http://schemas.openxmlformats.org/officeDocument/2006/relationships/image" Target="media/image35.png"/><Relationship Id="rId116" Type="http://schemas.openxmlformats.org/officeDocument/2006/relationships/image" Target="media/image73.jpeg"/><Relationship Id="rId137" Type="http://schemas.openxmlformats.org/officeDocument/2006/relationships/image" Target="media/image88.png"/><Relationship Id="rId158" Type="http://schemas.openxmlformats.org/officeDocument/2006/relationships/image" Target="media/image109.png"/><Relationship Id="rId20" Type="http://schemas.openxmlformats.org/officeDocument/2006/relationships/image" Target="media/image4.png"/><Relationship Id="rId41" Type="http://schemas.openxmlformats.org/officeDocument/2006/relationships/hyperlink" Target="https://notepad-plus-plus.org/downloads/" TargetMode="External"/><Relationship Id="rId62" Type="http://schemas.openxmlformats.org/officeDocument/2006/relationships/image" Target="media/image30.png"/><Relationship Id="rId83" Type="http://schemas.openxmlformats.org/officeDocument/2006/relationships/image" Target="media/image47.jpeg"/><Relationship Id="rId88" Type="http://schemas.openxmlformats.org/officeDocument/2006/relationships/image" Target="media/image450.jpeg"/><Relationship Id="rId111" Type="http://schemas.openxmlformats.org/officeDocument/2006/relationships/image" Target="media/image64.jpeg"/><Relationship Id="rId132" Type="http://schemas.openxmlformats.org/officeDocument/2006/relationships/image" Target="media/image83.png"/><Relationship Id="rId153" Type="http://schemas.openxmlformats.org/officeDocument/2006/relationships/image" Target="media/image104.png"/><Relationship Id="rId174" Type="http://schemas.openxmlformats.org/officeDocument/2006/relationships/image" Target="media/image124.png"/><Relationship Id="rId179" Type="http://schemas.openxmlformats.org/officeDocument/2006/relationships/image" Target="media/image129.png"/><Relationship Id="rId195" Type="http://schemas.openxmlformats.org/officeDocument/2006/relationships/image" Target="media/image143.png"/><Relationship Id="rId190" Type="http://schemas.openxmlformats.org/officeDocument/2006/relationships/image" Target="media/image138.png"/><Relationship Id="rId15" Type="http://schemas.openxmlformats.org/officeDocument/2006/relationships/hyperlink" Target="http://www.a10networks.com" TargetMode="External"/><Relationship Id="rId36" Type="http://schemas.openxmlformats.org/officeDocument/2006/relationships/hyperlink" Target="https://docs.microsoft.com/en-us/powershell/scripting/install/installing-powershell-on-windows?view=powershell-7.2" TargetMode="External"/><Relationship Id="rId57" Type="http://schemas.openxmlformats.org/officeDocument/2006/relationships/image" Target="media/image25.png"/><Relationship Id="rId106" Type="http://schemas.openxmlformats.org/officeDocument/2006/relationships/image" Target="media/image63.jpeg"/><Relationship Id="rId127" Type="http://schemas.openxmlformats.org/officeDocument/2006/relationships/image" Target="media/image78.png"/><Relationship Id="rId10" Type="http://schemas.openxmlformats.org/officeDocument/2006/relationships/footnotes" Target="footnotes.xml"/><Relationship Id="rId31" Type="http://schemas.openxmlformats.org/officeDocument/2006/relationships/hyperlink" Target="https://docs.microsoft.com/en-us/azure/virtual-machines/linux/sizes" TargetMode="External"/><Relationship Id="rId52" Type="http://schemas.openxmlformats.org/officeDocument/2006/relationships/image" Target="media/image20.png"/><Relationship Id="rId73" Type="http://schemas.openxmlformats.org/officeDocument/2006/relationships/image" Target="media/image41.png"/><Relationship Id="rId94" Type="http://schemas.openxmlformats.org/officeDocument/2006/relationships/image" Target="media/image510.jpeg"/><Relationship Id="rId99" Type="http://schemas.openxmlformats.org/officeDocument/2006/relationships/image" Target="media/image55.jpeg"/><Relationship Id="rId101" Type="http://schemas.openxmlformats.org/officeDocument/2006/relationships/image" Target="media/image56.jpeg"/><Relationship Id="rId122" Type="http://schemas.openxmlformats.org/officeDocument/2006/relationships/image" Target="media/image79.jpeg"/><Relationship Id="rId143" Type="http://schemas.openxmlformats.org/officeDocument/2006/relationships/image" Target="media/image94.png"/><Relationship Id="rId148" Type="http://schemas.openxmlformats.org/officeDocument/2006/relationships/image" Target="media/image99.png"/><Relationship Id="rId164" Type="http://schemas.openxmlformats.org/officeDocument/2006/relationships/image" Target="media/image115.png"/><Relationship Id="rId169" Type="http://schemas.openxmlformats.org/officeDocument/2006/relationships/image" Target="media/image119.png"/><Relationship Id="rId185" Type="http://schemas.openxmlformats.org/officeDocument/2006/relationships/image" Target="media/image135.png"/><Relationship Id="rId4" Type="http://schemas.openxmlformats.org/officeDocument/2006/relationships/customXml" Target="../customXml/item4.xml"/><Relationship Id="rId9" Type="http://schemas.openxmlformats.org/officeDocument/2006/relationships/webSettings" Target="webSettings.xml"/><Relationship Id="rId180" Type="http://schemas.openxmlformats.org/officeDocument/2006/relationships/image" Target="media/image130.png"/><Relationship Id="rId26" Type="http://schemas.openxmlformats.org/officeDocument/2006/relationships/hyperlink" Target="https://docs.microsoft.com/en-us/azure/azure-resource-manager/resource-group-%20overview/" TargetMode="External"/><Relationship Id="rId47" Type="http://schemas.openxmlformats.org/officeDocument/2006/relationships/image" Target="media/image15.png"/><Relationship Id="rId68" Type="http://schemas.openxmlformats.org/officeDocument/2006/relationships/image" Target="media/image36.png"/><Relationship Id="rId89" Type="http://schemas.openxmlformats.org/officeDocument/2006/relationships/image" Target="media/image50.jpeg"/><Relationship Id="rId112" Type="http://schemas.openxmlformats.org/officeDocument/2006/relationships/image" Target="media/image69.jpeg"/><Relationship Id="rId133" Type="http://schemas.openxmlformats.org/officeDocument/2006/relationships/image" Target="media/image84.png"/><Relationship Id="rId154" Type="http://schemas.openxmlformats.org/officeDocument/2006/relationships/image" Target="media/image105.png"/><Relationship Id="rId175" Type="http://schemas.openxmlformats.org/officeDocument/2006/relationships/image" Target="media/image125.png"/><Relationship Id="rId196" Type="http://schemas.openxmlformats.org/officeDocument/2006/relationships/header" Target="header1.xml"/><Relationship Id="rId200" Type="http://schemas.microsoft.com/office/2011/relationships/people" Target="people.xml"/><Relationship Id="rId16" Type="http://schemas.openxmlformats.org/officeDocument/2006/relationships/hyperlink" Target="https://azure.microsoft.com/en-in/features/azure-portal/" TargetMode="External"/><Relationship Id="rId37" Type="http://schemas.openxmlformats.org/officeDocument/2006/relationships/hyperlink" Target="https://docs.microsoft.com/en-us/powershell/" TargetMode="External"/><Relationship Id="rId58" Type="http://schemas.openxmlformats.org/officeDocument/2006/relationships/image" Target="media/image26.png"/><Relationship Id="rId102" Type="http://schemas.openxmlformats.org/officeDocument/2006/relationships/image" Target="media/image59.jpeg"/><Relationship Id="rId123" Type="http://schemas.openxmlformats.org/officeDocument/2006/relationships/image" Target="media/image76.jpeg"/><Relationship Id="rId144" Type="http://schemas.openxmlformats.org/officeDocument/2006/relationships/image" Target="media/image95.png"/><Relationship Id="rId90" Type="http://schemas.openxmlformats.org/officeDocument/2006/relationships/image" Target="media/image470.jpeg"/><Relationship Id="rId165" Type="http://schemas.openxmlformats.org/officeDocument/2006/relationships/image" Target="media/image116.png"/><Relationship Id="rId186" Type="http://schemas.openxmlformats.org/officeDocument/2006/relationships/hyperlink" Target="https://docs.microsoft.com/en-us/azure/developer/javascript/how-to/with-web-app/azure-function-resource-group-management/view-query-application-logs" TargetMode="External"/><Relationship Id="rId27" Type="http://schemas.openxmlformats.org/officeDocument/2006/relationships/hyperlink" Target="https://docs.microsoft.com/en-us/azure/virtual-machines/windows/tutorial-avail-%20ability-sets/" TargetMode="External"/><Relationship Id="rId48" Type="http://schemas.openxmlformats.org/officeDocument/2006/relationships/image" Target="media/image16.png"/><Relationship Id="rId69" Type="http://schemas.openxmlformats.org/officeDocument/2006/relationships/image" Target="media/image37.png"/><Relationship Id="rId113" Type="http://schemas.openxmlformats.org/officeDocument/2006/relationships/image" Target="media/image66.jpeg"/><Relationship Id="rId134" Type="http://schemas.openxmlformats.org/officeDocument/2006/relationships/image" Target="media/image85.png"/><Relationship Id="rId80" Type="http://schemas.openxmlformats.org/officeDocument/2006/relationships/image" Target="media/image37.jpeg"/><Relationship Id="rId155" Type="http://schemas.openxmlformats.org/officeDocument/2006/relationships/image" Target="media/image106.png"/><Relationship Id="rId176" Type="http://schemas.openxmlformats.org/officeDocument/2006/relationships/image" Target="media/image126.png"/><Relationship Id="rId197" Type="http://schemas.openxmlformats.org/officeDocument/2006/relationships/footer" Target="footer1.xml"/><Relationship Id="rId201" Type="http://schemas.openxmlformats.org/officeDocument/2006/relationships/theme" Target="theme/theme1.xml"/><Relationship Id="rId17" Type="http://schemas.openxmlformats.org/officeDocument/2006/relationships/hyperlink" Target="https://docs.microsoft.com/en-us/powershell/" TargetMode="External"/><Relationship Id="rId38" Type="http://schemas.openxmlformats.org/officeDocument/2006/relationships/image" Target="media/image8.png"/><Relationship Id="rId59" Type="http://schemas.openxmlformats.org/officeDocument/2006/relationships/image" Target="media/image27.png"/><Relationship Id="rId103" Type="http://schemas.openxmlformats.org/officeDocument/2006/relationships/image" Target="media/image57.jpeg"/><Relationship Id="rId124" Type="http://schemas.openxmlformats.org/officeDocument/2006/relationships/image" Target="media/image81.jpeg"/><Relationship Id="rId70" Type="http://schemas.openxmlformats.org/officeDocument/2006/relationships/image" Target="media/image38.png"/><Relationship Id="rId91" Type="http://schemas.openxmlformats.org/officeDocument/2006/relationships/image" Target="media/image51.jpeg"/><Relationship Id="rId145" Type="http://schemas.openxmlformats.org/officeDocument/2006/relationships/image" Target="media/image96.png"/><Relationship Id="rId166" Type="http://schemas.openxmlformats.org/officeDocument/2006/relationships/hyperlink" Target="https://portal.azure.com/" TargetMode="External"/><Relationship Id="rId187" Type="http://schemas.openxmlformats.org/officeDocument/2006/relationships/image" Target="media/image136.png"/><Relationship Id="rId1" Type="http://schemas.openxmlformats.org/officeDocument/2006/relationships/customXml" Target="../customXml/item1.xml"/><Relationship Id="rId28" Type="http://schemas.openxmlformats.org/officeDocument/2006/relationships/hyperlink" Target="https://azure.microsoft.com/en-in/pricing/details/virtual-machines/series/" TargetMode="External"/><Relationship Id="rId49" Type="http://schemas.openxmlformats.org/officeDocument/2006/relationships/image" Target="media/image17.png"/><Relationship Id="rId114" Type="http://schemas.openxmlformats.org/officeDocument/2006/relationships/image" Target="media/image71.jpeg"/><Relationship Id="rId60" Type="http://schemas.openxmlformats.org/officeDocument/2006/relationships/image" Target="media/image28.png"/><Relationship Id="rId81" Type="http://schemas.openxmlformats.org/officeDocument/2006/relationships/image" Target="media/image46.jpeg"/><Relationship Id="rId135" Type="http://schemas.openxmlformats.org/officeDocument/2006/relationships/image" Target="media/image86.png"/><Relationship Id="rId156" Type="http://schemas.openxmlformats.org/officeDocument/2006/relationships/image" Target="media/image107.png"/><Relationship Id="rId177" Type="http://schemas.openxmlformats.org/officeDocument/2006/relationships/image" Target="media/image127.png"/><Relationship Id="rId198" Type="http://schemas.openxmlformats.org/officeDocument/2006/relationships/footer" Target="footer2.xml"/><Relationship Id="rId202" Type="http://schemas.microsoft.com/office/2020/10/relationships/intelligence" Target="intelligence2.xml"/><Relationship Id="rId18" Type="http://schemas.openxmlformats.org/officeDocument/2006/relationships/hyperlink" Target="https://docs.microsoft.com/en-us/cli/azure/overview?view=azure-cli-latest" TargetMode="External"/><Relationship Id="rId39" Type="http://schemas.openxmlformats.org/officeDocument/2006/relationships/image" Target="media/image9.png"/><Relationship Id="rId50" Type="http://schemas.openxmlformats.org/officeDocument/2006/relationships/image" Target="media/image18.png"/><Relationship Id="rId104" Type="http://schemas.openxmlformats.org/officeDocument/2006/relationships/image" Target="media/image61.jpeg"/><Relationship Id="rId125" Type="http://schemas.openxmlformats.org/officeDocument/2006/relationships/hyperlink" Target="https://glm.a10networks.com/" TargetMode="External"/><Relationship Id="rId146" Type="http://schemas.openxmlformats.org/officeDocument/2006/relationships/image" Target="media/image97.png"/><Relationship Id="rId167" Type="http://schemas.openxmlformats.org/officeDocument/2006/relationships/image" Target="media/image117.png"/><Relationship Id="rId188" Type="http://schemas.openxmlformats.org/officeDocument/2006/relationships/image" Target="media/image137.png"/></Relationships>
</file>

<file path=word/_rels/header1.xml.rels><?xml version="1.0" encoding="UTF-8" standalone="yes"?>
<Relationships xmlns="http://schemas.openxmlformats.org/package/2006/relationships"><Relationship Id="rId2" Type="http://schemas.openxmlformats.org/officeDocument/2006/relationships/image" Target="media/image145.jpeg"/><Relationship Id="rId1" Type="http://schemas.openxmlformats.org/officeDocument/2006/relationships/image" Target="media/image1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
  <Abstract>An azure PowerShell template for 3 NIC, Multiple Virtual Machines, Server Lad Balancer, A10 Global License Manager Integration, CA SSL Certificates, vThunder CPU Matrix base Autoscaling using Virtual Machine Auto- Scale set, Log Analysis using Azure Log Analytics Integration and Azure Application Insight Integration.
© 2022 A10 Networks, Inc.
CONFIDENTIAL AND PROPRIETARY- ALL RIGHTS RESERVED.
Information in this document is subject to change without notice.</Abstract>
  <CompanyAddress/>
  <CompanyPhone/>
  <CompanyFax/>
  <CompanyEmail/>
</CoverPage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39B1085D003C594D85D972C65D7BB871" ma:contentTypeVersion="13" ma:contentTypeDescription="Create a new document." ma:contentTypeScope="" ma:versionID="612ebad169d7c1bbf29b742989914175">
  <xsd:schema xmlns:xsd="http://www.w3.org/2001/XMLSchema" xmlns:xs="http://www.w3.org/2001/XMLSchema" xmlns:p="http://schemas.microsoft.com/office/2006/metadata/properties" xmlns:ns2="17b355f2-e188-4ce4-865e-81be069c64c4" xmlns:ns3="7aa5b3ac-ebcd-48cf-8667-06c63e4d2fd2" targetNamespace="http://schemas.microsoft.com/office/2006/metadata/properties" ma:root="true" ma:fieldsID="a8001daaf917baca7eb9f80e0e473718" ns2:_="" ns3:_="">
    <xsd:import namespace="17b355f2-e188-4ce4-865e-81be069c64c4"/>
    <xsd:import namespace="7aa5b3ac-ebcd-48cf-8667-06c63e4d2fd2"/>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AutoTags" minOccurs="0"/>
                <xsd:element ref="ns2:MediaServiceOCR" minOccurs="0"/>
                <xsd:element ref="ns2:MediaServiceGenerationTime" minOccurs="0"/>
                <xsd:element ref="ns2:MediaServiceEventHashCode" minOccurs="0"/>
                <xsd:element ref="ns2:MediaServiceDateTaken" minOccurs="0"/>
                <xsd:element ref="ns2:MediaLengthInSeconds" minOccurs="0"/>
                <xsd:element ref="ns2:lcf76f155ced4ddcb4097134ff3c332f" minOccurs="0"/>
                <xsd:element ref="ns3:TaxCatchAl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7b355f2-e188-4ce4-865e-81be069c64c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ternalName="MediaServiceDateTaken" ma:readOnly="true">
      <xsd:simpleType>
        <xsd:restriction base="dms:Text"/>
      </xsd:simpleType>
    </xsd:element>
    <xsd:element name="MediaLengthInSeconds" ma:index="17" nillable="true" ma:displayName="MediaLengthInSeconds" ma:hidden="true" ma:internalName="MediaLengthInSeconds" ma:readOnly="true">
      <xsd:simpleType>
        <xsd:restriction base="dms:Unknown"/>
      </xsd:simpleType>
    </xsd:element>
    <xsd:element name="lcf76f155ced4ddcb4097134ff3c332f" ma:index="19" nillable="true" ma:taxonomy="true" ma:internalName="lcf76f155ced4ddcb4097134ff3c332f" ma:taxonomyFieldName="MediaServiceImageTags" ma:displayName="Image Tags" ma:readOnly="false" ma:fieldId="{5cf76f15-5ced-4ddc-b409-7134ff3c332f}" ma:taxonomyMulti="true" ma:sspId="8ea2af71-83c6-4df1-9c4f-052ce1e7db89"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7aa5b3ac-ebcd-48cf-8667-06c63e4d2fd2" elementFormDefault="qualified">
    <xsd:import namespace="http://schemas.microsoft.com/office/2006/documentManagement/types"/>
    <xsd:import namespace="http://schemas.microsoft.com/office/infopath/2007/PartnerControls"/>
    <xsd:element name="TaxCatchAll" ma:index="20" nillable="true" ma:displayName="Taxonomy Catch All Column" ma:hidden="true" ma:list="{112d297a-7301-4185-8ec8-84bdb71faa3c}" ma:internalName="TaxCatchAll" ma:showField="CatchAllData" ma:web="7aa5b3ac-ebcd-48cf-8667-06c63e4d2fd2">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TaxCatchAll xmlns="7aa5b3ac-ebcd-48cf-8667-06c63e4d2fd2" xsi:nil="true"/>
    <lcf76f155ced4ddcb4097134ff3c332f xmlns="17b355f2-e188-4ce4-865e-81be069c64c4">
      <Terms xmlns="http://schemas.microsoft.com/office/infopath/2007/PartnerControls"/>
    </lcf76f155ced4ddcb4097134ff3c332f>
  </documentManagement>
</p:properties>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950A8B9-153C-4FC2-8490-AA342E2F6CD5}">
  <ds:schemaRefs>
    <ds:schemaRef ds:uri="http://schemas.microsoft.com/sharepoint/v3/contenttype/forms"/>
  </ds:schemaRefs>
</ds:datastoreItem>
</file>

<file path=customXml/itemProps3.xml><?xml version="1.0" encoding="utf-8"?>
<ds:datastoreItem xmlns:ds="http://schemas.openxmlformats.org/officeDocument/2006/customXml" ds:itemID="{A98F43E4-155F-4F1F-96D7-6B3368D379E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7b355f2-e188-4ce4-865e-81be069c64c4"/>
    <ds:schemaRef ds:uri="7aa5b3ac-ebcd-48cf-8667-06c63e4d2fd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8BCCA0EB-BD2E-4D37-9953-5DFA5C892C8A}">
  <ds:schemaRefs>
    <ds:schemaRef ds:uri="http://schemas.microsoft.com/office/2006/metadata/properties"/>
    <ds:schemaRef ds:uri="http://schemas.microsoft.com/office/infopath/2007/PartnerControls"/>
    <ds:schemaRef ds:uri="7aa5b3ac-ebcd-48cf-8667-06c63e4d2fd2"/>
    <ds:schemaRef ds:uri="17b355f2-e188-4ce4-865e-81be069c64c4"/>
  </ds:schemaRefs>
</ds:datastoreItem>
</file>

<file path=customXml/itemProps5.xml><?xml version="1.0" encoding="utf-8"?>
<ds:datastoreItem xmlns:ds="http://schemas.openxmlformats.org/officeDocument/2006/customXml" ds:itemID="{641FFD24-3CB2-4C63-8AC4-A4628B87CD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2791</TotalTime>
  <Pages>78</Pages>
  <Words>7002</Words>
  <Characters>39918</Characters>
  <Application>Microsoft Office Word</Application>
  <DocSecurity>0</DocSecurity>
  <Lines>332</Lines>
  <Paragraphs>93</Paragraphs>
  <ScaleCrop>false</ScaleCrop>
  <HeadingPairs>
    <vt:vector size="2" baseType="variant">
      <vt:variant>
        <vt:lpstr>Title</vt:lpstr>
      </vt:variant>
      <vt:variant>
        <vt:i4>1</vt:i4>
      </vt:variant>
    </vt:vector>
  </HeadingPairs>
  <TitlesOfParts>
    <vt:vector size="1" baseType="lpstr">
      <vt:lpstr>USER MANUAL</vt:lpstr>
    </vt:vector>
  </TitlesOfParts>
  <Company/>
  <LinksUpToDate>false</LinksUpToDate>
  <CharactersWithSpaces>46827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USER MANUAL</dc:title>
  <dc:subject>AZURE POWERSHELL TEMPLATE 3NIC-NVM-VMSS</dc:subject>
  <dc:creator>Sachin Shivaji Patil</dc:creator>
  <cp:keywords/>
  <dc:description/>
  <cp:lastModifiedBy>Vikas Gautam</cp:lastModifiedBy>
  <cp:revision>1012</cp:revision>
  <dcterms:created xsi:type="dcterms:W3CDTF">2022-08-23T10:38:00Z</dcterms:created>
  <dcterms:modified xsi:type="dcterms:W3CDTF">2023-01-29T19:46:00Z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0x01010039B1085D003C594D85D972C65D7BB871</vt:lpwstr>
  </property>
  <property fmtid="{D5CDD505-2E9C-101B-9397-08002B2CF9AE}" pid="3" name="MediaServiceImageTags">
    <vt:lpwstr/>
  </property>
</Properties>
</file>